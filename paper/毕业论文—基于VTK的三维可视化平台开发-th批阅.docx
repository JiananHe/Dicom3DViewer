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C8DB2C" w14:textId="77777777" w:rsidR="00791CEA" w:rsidRPr="00791CEA" w:rsidRDefault="00791CEA" w:rsidP="00791CEA">
      <w:pPr>
        <w:rPr>
          <w:rFonts w:ascii="Times New Roman" w:eastAsia="宋体" w:hAnsi="Times New Roman" w:cs="Times New Roman"/>
          <w:szCs w:val="20"/>
        </w:rPr>
      </w:pPr>
    </w:p>
    <w:p w14:paraId="5D8CF129" w14:textId="77777777" w:rsidR="00791CEA" w:rsidRPr="00791CEA" w:rsidRDefault="00791CEA" w:rsidP="00791CEA">
      <w:pPr>
        <w:rPr>
          <w:rFonts w:ascii="Times New Roman" w:eastAsia="宋体" w:hAnsi="Times New Roman" w:cs="Times New Roman"/>
          <w:szCs w:val="20"/>
        </w:rPr>
      </w:pPr>
    </w:p>
    <w:p w14:paraId="030CAB5B" w14:textId="77777777" w:rsidR="00791CEA" w:rsidRPr="00791CEA" w:rsidRDefault="00791CEA" w:rsidP="00791CEA">
      <w:pPr>
        <w:jc w:val="left"/>
        <w:rPr>
          <w:rFonts w:ascii="宋体" w:eastAsia="宋体" w:hAnsi="宋体" w:cs="Times New Roman"/>
          <w:b/>
          <w:bCs/>
          <w:sz w:val="24"/>
          <w:szCs w:val="24"/>
        </w:rPr>
      </w:pPr>
    </w:p>
    <w:bookmarkStart w:id="0" w:name="_Toc72324813"/>
    <w:bookmarkStart w:id="1" w:name="_Toc72325727"/>
    <w:bookmarkStart w:id="2" w:name="_Toc72326081"/>
    <w:bookmarkStart w:id="3" w:name="_Toc72552926"/>
    <w:bookmarkStart w:id="4" w:name="_Toc73366742"/>
    <w:bookmarkStart w:id="5" w:name="_Toc73367175"/>
    <w:bookmarkStart w:id="6" w:name="_Toc74301511"/>
    <w:bookmarkStart w:id="7" w:name="_Toc74367034"/>
    <w:bookmarkStart w:id="8" w:name="_Toc74398179"/>
    <w:bookmarkStart w:id="9" w:name="_Toc74457222"/>
    <w:bookmarkStart w:id="10" w:name="_Toc74733152"/>
    <w:bookmarkStart w:id="11" w:name="_Toc74921405"/>
    <w:p w14:paraId="18168665" w14:textId="77777777" w:rsidR="00791CEA" w:rsidRPr="00791CEA" w:rsidRDefault="00791CEA" w:rsidP="00791CEA">
      <w:pPr>
        <w:jc w:val="center"/>
        <w:rPr>
          <w:rFonts w:ascii="Times New Roman" w:eastAsia="宋体" w:hAnsi="Times New Roman" w:cs="Times New Roman"/>
          <w:szCs w:val="20"/>
        </w:rPr>
      </w:pPr>
      <w:r w:rsidRPr="00791CEA">
        <w:rPr>
          <w:rFonts w:ascii="Times New Roman" w:eastAsia="宋体" w:hAnsi="Times New Roman" w:cs="Times New Roman"/>
          <w:szCs w:val="20"/>
        </w:rPr>
        <w:object w:dxaOrig="5883" w:dyaOrig="1828" w14:anchorId="367D59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1" o:spid="_x0000_i1025" type="#_x0000_t75" style="width:309.5pt;height:109pt;mso-position-horizontal-relative:page;mso-position-vertical-relative:page" o:ole="">
            <v:imagedata r:id="rId8" o:title="" croptop="3017f" cropbottom="7861f" cropright="2998f"/>
          </v:shape>
          <o:OLEObject Type="Embed" ProgID="Word.Picture.8" ShapeID="对象 1" DrawAspect="Content" ObjectID="_1619627431" r:id="rId9"/>
        </w:object>
      </w:r>
      <w:bookmarkEnd w:id="0"/>
      <w:bookmarkEnd w:id="1"/>
      <w:bookmarkEnd w:id="2"/>
      <w:bookmarkEnd w:id="3"/>
      <w:bookmarkEnd w:id="4"/>
      <w:bookmarkEnd w:id="5"/>
      <w:bookmarkEnd w:id="6"/>
      <w:bookmarkEnd w:id="7"/>
      <w:bookmarkEnd w:id="8"/>
      <w:bookmarkEnd w:id="9"/>
      <w:bookmarkEnd w:id="10"/>
      <w:bookmarkEnd w:id="11"/>
    </w:p>
    <w:p w14:paraId="332E9D59" w14:textId="77777777" w:rsidR="00791CEA" w:rsidRPr="00791CEA" w:rsidRDefault="00791CEA" w:rsidP="00791CEA">
      <w:pPr>
        <w:jc w:val="center"/>
        <w:rPr>
          <w:rFonts w:ascii="Times New Roman" w:eastAsia="MingLiU" w:hAnsi="Times New Roman" w:cs="Times New Roman"/>
          <w:sz w:val="52"/>
          <w:szCs w:val="20"/>
        </w:rPr>
      </w:pPr>
    </w:p>
    <w:p w14:paraId="1E5722D8" w14:textId="77777777" w:rsidR="00791CEA" w:rsidRPr="00791CEA" w:rsidRDefault="007B28D9" w:rsidP="007B28D9">
      <w:pPr>
        <w:spacing w:line="920" w:lineRule="exact"/>
        <w:ind w:firstLineChars="300" w:firstLine="960"/>
        <w:rPr>
          <w:rFonts w:ascii="Times New Roman" w:hAnsi="Times New Roman" w:cs="Times New Roman"/>
          <w:sz w:val="32"/>
          <w:szCs w:val="20"/>
        </w:rPr>
      </w:pPr>
      <w:r w:rsidRPr="007B28D9">
        <w:rPr>
          <w:rFonts w:ascii="Times New Roman" w:eastAsia="MingLiU" w:hAnsi="Times New Roman" w:cs="Times New Roman" w:hint="eastAsia"/>
          <w:sz w:val="32"/>
          <w:szCs w:val="20"/>
        </w:rPr>
        <w:t>题</w:t>
      </w:r>
      <w:r>
        <w:rPr>
          <w:rFonts w:ascii="Times New Roman" w:eastAsia="MingLiU" w:hAnsi="Times New Roman" w:cs="Times New Roman"/>
          <w:sz w:val="32"/>
          <w:szCs w:val="20"/>
        </w:rPr>
        <w:t xml:space="preserve">  </w:t>
      </w:r>
      <w:r w:rsidRPr="007B28D9">
        <w:rPr>
          <w:rFonts w:ascii="Times New Roman" w:eastAsia="MingLiU" w:hAnsi="Times New Roman" w:cs="Times New Roman"/>
          <w:sz w:val="32"/>
          <w:szCs w:val="20"/>
        </w:rPr>
        <w:t>目</w:t>
      </w:r>
      <w:r w:rsidR="001F4A4E">
        <w:rPr>
          <w:rFonts w:ascii="Times New Roman" w:eastAsia="MingLiU" w:hAnsi="Times New Roman" w:cs="Times New Roman"/>
          <w:sz w:val="32"/>
          <w:szCs w:val="20"/>
          <w:u w:val="single"/>
        </w:rPr>
        <w:t xml:space="preserve">  </w:t>
      </w:r>
      <w:r w:rsidR="001F4A4E" w:rsidRPr="000D4879">
        <w:rPr>
          <w:rFonts w:ascii="Times New Roman" w:eastAsia="MingLiU" w:hAnsi="Times New Roman" w:cs="Times New Roman"/>
          <w:sz w:val="32"/>
          <w:szCs w:val="20"/>
          <w:u w:val="single"/>
        </w:rPr>
        <w:t>基于</w:t>
      </w:r>
      <w:r w:rsidR="001F4A4E" w:rsidRPr="000D4879">
        <w:rPr>
          <w:rFonts w:ascii="Times New Roman" w:eastAsia="MingLiU" w:hAnsi="Times New Roman" w:cs="Times New Roman"/>
          <w:sz w:val="32"/>
          <w:szCs w:val="20"/>
          <w:u w:val="single"/>
        </w:rPr>
        <w:t>VTK</w:t>
      </w:r>
      <w:r w:rsidR="001F4A4E" w:rsidRPr="000D4879">
        <w:rPr>
          <w:rFonts w:ascii="Times New Roman" w:eastAsia="MingLiU" w:hAnsi="Times New Roman" w:cs="Times New Roman"/>
          <w:sz w:val="32"/>
          <w:szCs w:val="20"/>
          <w:u w:val="single"/>
        </w:rPr>
        <w:t>的三维可视化平台开发</w:t>
      </w:r>
      <w:r w:rsidR="001F4A4E">
        <w:rPr>
          <w:rFonts w:ascii="MingLiU" w:hAnsi="MingLiU" w:cs="Times New Roman"/>
          <w:sz w:val="32"/>
          <w:szCs w:val="20"/>
          <w:u w:val="single"/>
        </w:rPr>
        <w:t xml:space="preserve"> </w:t>
      </w:r>
      <w:r>
        <w:rPr>
          <w:rFonts w:ascii="MingLiU" w:hAnsi="MingLiU" w:cs="Times New Roman"/>
          <w:sz w:val="32"/>
          <w:szCs w:val="20"/>
          <w:u w:val="single"/>
        </w:rPr>
        <w:t xml:space="preserve"> </w:t>
      </w:r>
    </w:p>
    <w:p w14:paraId="0FE08533" w14:textId="77777777" w:rsidR="00791CEA" w:rsidRPr="00791CEA" w:rsidRDefault="00791CEA" w:rsidP="00791CEA">
      <w:pPr>
        <w:spacing w:line="920" w:lineRule="exact"/>
        <w:ind w:firstLineChars="450" w:firstLine="1440"/>
        <w:rPr>
          <w:rFonts w:ascii="Times New Roman" w:eastAsia="MingLiU" w:hAnsi="Times New Roman" w:cs="Times New Roman"/>
          <w:sz w:val="32"/>
          <w:szCs w:val="20"/>
        </w:rPr>
      </w:pPr>
      <w:r w:rsidRPr="00791CEA">
        <w:rPr>
          <w:rFonts w:ascii="Times New Roman" w:eastAsia="MingLiU" w:hAnsi="Times New Roman" w:cs="Times New Roman" w:hint="eastAsia"/>
          <w:sz w:val="32"/>
          <w:szCs w:val="20"/>
        </w:rPr>
        <w:t>____________________________________</w:t>
      </w:r>
    </w:p>
    <w:p w14:paraId="3362A901" w14:textId="77777777" w:rsidR="00791CEA" w:rsidRPr="00791CEA" w:rsidRDefault="000D4879" w:rsidP="00791CEA">
      <w:pPr>
        <w:spacing w:line="920" w:lineRule="exact"/>
        <w:ind w:firstLineChars="225" w:firstLine="720"/>
        <w:rPr>
          <w:rFonts w:ascii="Times New Roman" w:eastAsia="MingLiU" w:hAnsi="Times New Roman" w:cs="Times New Roman"/>
          <w:sz w:val="32"/>
          <w:szCs w:val="20"/>
        </w:rPr>
      </w:pPr>
      <w:r w:rsidRPr="000D4879">
        <w:rPr>
          <w:rFonts w:ascii="MingLiU" w:eastAsia="MingLiU" w:hAnsi="MingLiU" w:cs="Times New Roman"/>
          <w:sz w:val="32"/>
          <w:szCs w:val="20"/>
          <w:u w:val="single"/>
        </w:rPr>
        <w:t>计算机</w:t>
      </w:r>
      <w:r w:rsidRPr="000D4879">
        <w:rPr>
          <w:rFonts w:ascii="MingLiU" w:eastAsia="MingLiU" w:hAnsi="MingLiU" w:cs="Times New Roman" w:hint="eastAsia"/>
          <w:sz w:val="32"/>
          <w:szCs w:val="20"/>
          <w:u w:val="single"/>
        </w:rPr>
        <w:t>科学与工程</w:t>
      </w:r>
      <w:r w:rsidR="00791CEA" w:rsidRPr="00791CEA">
        <w:rPr>
          <w:rFonts w:ascii="Times New Roman" w:eastAsia="MingLiU" w:hAnsi="Times New Roman" w:cs="Times New Roman" w:hint="eastAsia"/>
          <w:sz w:val="32"/>
          <w:szCs w:val="20"/>
        </w:rPr>
        <w:t>院（系）</w:t>
      </w:r>
      <w:r w:rsidRPr="000D4879">
        <w:rPr>
          <w:rFonts w:ascii="MingLiU" w:eastAsia="MingLiU" w:hAnsi="MingLiU" w:cs="Times New Roman" w:hint="eastAsia"/>
          <w:sz w:val="32"/>
          <w:szCs w:val="20"/>
          <w:u w:val="single"/>
        </w:rPr>
        <w:t>计算机科学与技术</w:t>
      </w:r>
      <w:r w:rsidR="00791CEA" w:rsidRPr="00791CEA">
        <w:rPr>
          <w:rFonts w:ascii="Times New Roman" w:eastAsia="MingLiU" w:hAnsi="Times New Roman" w:cs="Times New Roman" w:hint="eastAsia"/>
          <w:sz w:val="32"/>
          <w:szCs w:val="20"/>
        </w:rPr>
        <w:t>专业</w:t>
      </w:r>
    </w:p>
    <w:p w14:paraId="6AFA5D08" w14:textId="77777777" w:rsidR="00791CEA" w:rsidRPr="000D4879" w:rsidRDefault="00791CEA" w:rsidP="00791CEA">
      <w:pPr>
        <w:spacing w:line="920" w:lineRule="exact"/>
        <w:ind w:firstLineChars="225" w:firstLine="720"/>
        <w:rPr>
          <w:rFonts w:ascii="Times New Roman" w:eastAsia="MingLiU" w:hAnsi="Times New Roman" w:cs="Times New Roman"/>
          <w:sz w:val="32"/>
          <w:szCs w:val="20"/>
          <w:u w:val="single"/>
        </w:rPr>
      </w:pPr>
      <w:r w:rsidRPr="00791CEA">
        <w:rPr>
          <w:rFonts w:ascii="Times New Roman" w:eastAsia="MingLiU" w:hAnsi="Times New Roman" w:cs="Times New Roman" w:hint="eastAsia"/>
          <w:sz w:val="32"/>
          <w:szCs w:val="20"/>
        </w:rPr>
        <w:t>学</w:t>
      </w:r>
      <w:r w:rsidRPr="00791CEA">
        <w:rPr>
          <w:rFonts w:ascii="Times New Roman" w:eastAsia="MingLiU" w:hAnsi="Times New Roman" w:cs="Times New Roman" w:hint="eastAsia"/>
          <w:sz w:val="32"/>
          <w:szCs w:val="20"/>
        </w:rPr>
        <w:t xml:space="preserve">    </w:t>
      </w:r>
      <w:r w:rsidRPr="00791CEA">
        <w:rPr>
          <w:rFonts w:ascii="Times New Roman" w:eastAsia="MingLiU" w:hAnsi="Times New Roman" w:cs="Times New Roman" w:hint="eastAsia"/>
          <w:sz w:val="32"/>
          <w:szCs w:val="20"/>
        </w:rPr>
        <w:t>号</w:t>
      </w:r>
      <w:r w:rsidR="000D4879" w:rsidRPr="000D4879">
        <w:rPr>
          <w:rFonts w:ascii="Times New Roman" w:eastAsia="MingLiU" w:hAnsi="Times New Roman" w:cs="Times New Roman"/>
          <w:sz w:val="32"/>
          <w:szCs w:val="20"/>
          <w:u w:val="single"/>
        </w:rPr>
        <w:t xml:space="preserve">          </w:t>
      </w:r>
      <w:r w:rsidR="000D4879">
        <w:rPr>
          <w:rFonts w:ascii="Times New Roman" w:eastAsia="MingLiU" w:hAnsi="Times New Roman" w:cs="Times New Roman"/>
          <w:sz w:val="32"/>
          <w:szCs w:val="20"/>
          <w:u w:val="single"/>
        </w:rPr>
        <w:t xml:space="preserve">  </w:t>
      </w:r>
      <w:r w:rsidR="000D4879" w:rsidRPr="000D4879">
        <w:rPr>
          <w:rFonts w:ascii="Times New Roman" w:hAnsi="Times New Roman" w:cs="Times New Roman"/>
          <w:sz w:val="32"/>
          <w:szCs w:val="20"/>
          <w:u w:val="single"/>
        </w:rPr>
        <w:t>09015322</w:t>
      </w:r>
      <w:r w:rsidR="000D4879" w:rsidRPr="000D4879">
        <w:rPr>
          <w:rFonts w:ascii="Times New Roman" w:eastAsia="MingLiU" w:hAnsi="Times New Roman" w:cs="Times New Roman"/>
          <w:sz w:val="32"/>
          <w:szCs w:val="20"/>
          <w:u w:val="single"/>
        </w:rPr>
        <w:t xml:space="preserve">            </w:t>
      </w:r>
    </w:p>
    <w:p w14:paraId="21CFFBA9" w14:textId="77777777" w:rsidR="00791CEA" w:rsidRPr="000D4879" w:rsidRDefault="00791CEA" w:rsidP="00791CEA">
      <w:pPr>
        <w:spacing w:line="920" w:lineRule="exact"/>
        <w:ind w:firstLineChars="225" w:firstLine="720"/>
        <w:rPr>
          <w:rFonts w:ascii="Times New Roman" w:eastAsia="MingLiU" w:hAnsi="Times New Roman" w:cs="Times New Roman"/>
          <w:sz w:val="32"/>
          <w:szCs w:val="20"/>
          <w:u w:val="single"/>
        </w:rPr>
      </w:pPr>
      <w:r w:rsidRPr="00791CEA">
        <w:rPr>
          <w:rFonts w:ascii="Times New Roman" w:eastAsia="MingLiU" w:hAnsi="Times New Roman" w:cs="Times New Roman" w:hint="eastAsia"/>
          <w:sz w:val="32"/>
          <w:szCs w:val="20"/>
        </w:rPr>
        <w:t>学生姓名</w:t>
      </w:r>
      <w:r w:rsidR="000D4879" w:rsidRPr="000D4879">
        <w:rPr>
          <w:rFonts w:ascii="Times New Roman" w:eastAsia="MingLiU" w:hAnsi="Times New Roman" w:cs="Times New Roman"/>
          <w:sz w:val="32"/>
          <w:szCs w:val="20"/>
          <w:u w:val="single"/>
        </w:rPr>
        <w:t xml:space="preserve">             </w:t>
      </w:r>
      <w:r w:rsidR="000D4879" w:rsidRPr="000D4879">
        <w:rPr>
          <w:rFonts w:ascii="MingLiU" w:eastAsia="MingLiU" w:hAnsi="MingLiU" w:cs="Times New Roman" w:hint="eastAsia"/>
          <w:sz w:val="32"/>
          <w:szCs w:val="20"/>
          <w:u w:val="single"/>
        </w:rPr>
        <w:t>贺建安</w:t>
      </w:r>
      <w:r w:rsidR="000D4879" w:rsidRPr="000D4879">
        <w:rPr>
          <w:rFonts w:ascii="Times New Roman" w:eastAsia="MingLiU" w:hAnsi="Times New Roman" w:cs="Times New Roman"/>
          <w:sz w:val="32"/>
          <w:szCs w:val="20"/>
          <w:u w:val="single"/>
        </w:rPr>
        <w:t xml:space="preserve">             </w:t>
      </w:r>
    </w:p>
    <w:p w14:paraId="42F650B2" w14:textId="77777777" w:rsidR="00791CEA" w:rsidRPr="000D4879" w:rsidRDefault="00791CEA" w:rsidP="00791CEA">
      <w:pPr>
        <w:spacing w:line="920" w:lineRule="exact"/>
        <w:ind w:firstLineChars="225" w:firstLine="720"/>
        <w:rPr>
          <w:rFonts w:ascii="Times New Roman" w:eastAsia="MingLiU" w:hAnsi="Times New Roman" w:cs="Times New Roman"/>
          <w:sz w:val="32"/>
          <w:szCs w:val="20"/>
          <w:u w:val="single"/>
        </w:rPr>
      </w:pPr>
      <w:r w:rsidRPr="00791CEA">
        <w:rPr>
          <w:rFonts w:ascii="Times New Roman" w:eastAsia="MingLiU" w:hAnsi="Times New Roman" w:cs="Times New Roman" w:hint="eastAsia"/>
          <w:sz w:val="32"/>
          <w:szCs w:val="20"/>
        </w:rPr>
        <w:t>指导教师</w:t>
      </w:r>
      <w:r w:rsidR="000D4879" w:rsidRPr="000D4879">
        <w:rPr>
          <w:rFonts w:ascii="Times New Roman" w:eastAsia="MingLiU" w:hAnsi="Times New Roman" w:cs="Times New Roman"/>
          <w:sz w:val="32"/>
          <w:szCs w:val="20"/>
          <w:u w:val="single"/>
        </w:rPr>
        <w:t xml:space="preserve">              </w:t>
      </w:r>
      <w:r w:rsidR="000D4879" w:rsidRPr="000D4879">
        <w:rPr>
          <w:rFonts w:ascii="MingLiU" w:eastAsia="MingLiU" w:hAnsi="MingLiU" w:cs="Times New Roman" w:hint="eastAsia"/>
          <w:sz w:val="32"/>
          <w:szCs w:val="20"/>
          <w:u w:val="single"/>
        </w:rPr>
        <w:t>唐慧</w:t>
      </w:r>
      <w:r w:rsidR="000D4879">
        <w:rPr>
          <w:rFonts w:ascii="MingLiU" w:hAnsi="MingLiU" w:cs="Times New Roman" w:hint="eastAsia"/>
          <w:sz w:val="32"/>
          <w:szCs w:val="20"/>
          <w:u w:val="single"/>
        </w:rPr>
        <w:t xml:space="preserve"> </w:t>
      </w:r>
      <w:r w:rsidR="000D4879" w:rsidRPr="000D4879">
        <w:rPr>
          <w:rFonts w:ascii="Times New Roman" w:eastAsia="MingLiU" w:hAnsi="Times New Roman" w:cs="Times New Roman"/>
          <w:sz w:val="32"/>
          <w:szCs w:val="20"/>
          <w:u w:val="single"/>
        </w:rPr>
        <w:t xml:space="preserve">             </w:t>
      </w:r>
    </w:p>
    <w:p w14:paraId="7E828F62" w14:textId="63C857DC" w:rsidR="00791CEA" w:rsidRPr="004B54FE" w:rsidRDefault="00791CEA" w:rsidP="00791CEA">
      <w:pPr>
        <w:spacing w:line="920" w:lineRule="exact"/>
        <w:ind w:firstLineChars="225" w:firstLine="720"/>
        <w:rPr>
          <w:rFonts w:ascii="Times New Roman" w:hAnsi="Times New Roman" w:cs="Times New Roman"/>
          <w:sz w:val="32"/>
          <w:szCs w:val="20"/>
        </w:rPr>
      </w:pPr>
      <w:r w:rsidRPr="00791CEA">
        <w:rPr>
          <w:rFonts w:ascii="Times New Roman" w:eastAsia="MingLiU" w:hAnsi="Times New Roman" w:cs="Times New Roman" w:hint="eastAsia"/>
          <w:sz w:val="32"/>
          <w:szCs w:val="20"/>
        </w:rPr>
        <w:t>起</w:t>
      </w:r>
      <w:r w:rsidRPr="00791CEA">
        <w:rPr>
          <w:rFonts w:ascii="Times New Roman" w:eastAsia="宋体" w:hAnsi="Times New Roman" w:cs="Times New Roman" w:hint="eastAsia"/>
          <w:sz w:val="32"/>
          <w:szCs w:val="20"/>
        </w:rPr>
        <w:t>止</w:t>
      </w:r>
      <w:r w:rsidRPr="00791CEA">
        <w:rPr>
          <w:rFonts w:ascii="Times New Roman" w:eastAsia="MingLiU" w:hAnsi="Times New Roman" w:cs="Times New Roman" w:hint="eastAsia"/>
          <w:sz w:val="32"/>
          <w:szCs w:val="20"/>
        </w:rPr>
        <w:t>日期</w:t>
      </w:r>
      <w:r w:rsidR="000D4879" w:rsidRPr="004B54FE">
        <w:rPr>
          <w:rFonts w:ascii="Times New Roman" w:eastAsia="MingLiU" w:hAnsi="Times New Roman" w:cs="Times New Roman"/>
          <w:sz w:val="32"/>
          <w:szCs w:val="20"/>
          <w:u w:val="single"/>
        </w:rPr>
        <w:t xml:space="preserve">  </w:t>
      </w:r>
      <w:r w:rsidR="004B54FE" w:rsidRPr="004B54FE">
        <w:rPr>
          <w:rFonts w:ascii="Times New Roman" w:eastAsia="MingLiU" w:hAnsi="Times New Roman" w:cs="Times New Roman"/>
          <w:sz w:val="32"/>
          <w:szCs w:val="20"/>
          <w:u w:val="single"/>
        </w:rPr>
        <w:t xml:space="preserve"> </w:t>
      </w:r>
      <w:r w:rsidR="006566B6">
        <w:rPr>
          <w:rFonts w:ascii="Times New Roman" w:eastAsia="MingLiU" w:hAnsi="Times New Roman" w:cs="Times New Roman"/>
          <w:sz w:val="32"/>
          <w:szCs w:val="20"/>
          <w:u w:val="single"/>
        </w:rPr>
        <w:t xml:space="preserve"> </w:t>
      </w:r>
      <w:r w:rsidR="000D4879" w:rsidRPr="004B54FE">
        <w:rPr>
          <w:rFonts w:ascii="Times New Roman" w:hAnsi="Times New Roman" w:cs="Times New Roman"/>
          <w:sz w:val="32"/>
          <w:szCs w:val="20"/>
          <w:u w:val="single"/>
        </w:rPr>
        <w:t>2019</w:t>
      </w:r>
      <w:r w:rsidR="000D4879" w:rsidRPr="004B54FE">
        <w:rPr>
          <w:rFonts w:ascii="MingLiU" w:eastAsia="MingLiU" w:hAnsi="MingLiU" w:cs="Times New Roman"/>
          <w:sz w:val="32"/>
          <w:szCs w:val="20"/>
          <w:u w:val="single"/>
        </w:rPr>
        <w:t>年</w:t>
      </w:r>
      <w:ins w:id="12" w:author="He Jianan" w:date="2019-05-17T16:02:00Z">
        <w:r w:rsidR="003A2E8A">
          <w:rPr>
            <w:rFonts w:ascii="Times New Roman" w:hAnsi="Times New Roman" w:cs="Times New Roman" w:hint="eastAsia"/>
            <w:sz w:val="32"/>
            <w:szCs w:val="20"/>
            <w:u w:val="single"/>
          </w:rPr>
          <w:t>1</w:t>
        </w:r>
      </w:ins>
      <w:del w:id="13" w:author="He Jianan" w:date="2019-05-17T16:02:00Z">
        <w:r w:rsidR="000D4879" w:rsidRPr="004B54FE" w:rsidDel="003A2E8A">
          <w:rPr>
            <w:rFonts w:ascii="Times New Roman" w:hAnsi="Times New Roman" w:cs="Times New Roman"/>
            <w:sz w:val="32"/>
            <w:szCs w:val="20"/>
            <w:u w:val="single"/>
          </w:rPr>
          <w:delText>2</w:delText>
        </w:r>
      </w:del>
      <w:r w:rsidR="000D4879" w:rsidRPr="004B54FE">
        <w:rPr>
          <w:rFonts w:ascii="MingLiU" w:eastAsia="MingLiU" w:hAnsi="MingLiU" w:cs="Times New Roman"/>
          <w:sz w:val="32"/>
          <w:szCs w:val="20"/>
          <w:u w:val="single"/>
        </w:rPr>
        <w:t>月</w:t>
      </w:r>
      <w:r w:rsidR="004B54FE">
        <w:rPr>
          <w:rFonts w:ascii="MingLiU" w:hAnsi="MingLiU" w:cs="Times New Roman" w:hint="eastAsia"/>
          <w:sz w:val="32"/>
          <w:szCs w:val="20"/>
          <w:u w:val="single"/>
        </w:rPr>
        <w:t xml:space="preserve"> </w:t>
      </w:r>
      <w:r w:rsidR="000D4879" w:rsidRPr="004B54FE">
        <w:rPr>
          <w:rFonts w:ascii="MingLiU" w:eastAsia="MingLiU" w:hAnsi="MingLiU" w:cs="Times New Roman"/>
          <w:sz w:val="32"/>
          <w:szCs w:val="20"/>
          <w:u w:val="single"/>
        </w:rPr>
        <w:t xml:space="preserve">至 </w:t>
      </w:r>
      <w:r w:rsidR="000D4879" w:rsidRPr="004B54FE">
        <w:rPr>
          <w:rFonts w:ascii="Times New Roman" w:hAnsi="Times New Roman" w:cs="Times New Roman"/>
          <w:sz w:val="32"/>
          <w:szCs w:val="20"/>
          <w:u w:val="single"/>
        </w:rPr>
        <w:t>2019</w:t>
      </w:r>
      <w:r w:rsidR="000D4879" w:rsidRPr="004B54FE">
        <w:rPr>
          <w:rFonts w:ascii="MingLiU" w:eastAsia="MingLiU" w:hAnsi="MingLiU" w:cs="Times New Roman"/>
          <w:sz w:val="32"/>
          <w:szCs w:val="20"/>
          <w:u w:val="single"/>
        </w:rPr>
        <w:t>年</w:t>
      </w:r>
      <w:ins w:id="14" w:author="He Jianan" w:date="2019-05-17T16:02:00Z">
        <w:r w:rsidR="003A2E8A">
          <w:rPr>
            <w:rFonts w:ascii="Times New Roman" w:hAnsi="Times New Roman" w:cs="Times New Roman" w:hint="eastAsia"/>
            <w:sz w:val="32"/>
            <w:szCs w:val="20"/>
            <w:u w:val="single"/>
          </w:rPr>
          <w:t>6</w:t>
        </w:r>
      </w:ins>
      <w:del w:id="15" w:author="He Jianan" w:date="2019-05-17T16:02:00Z">
        <w:r w:rsidR="000D4879" w:rsidRPr="004B54FE" w:rsidDel="003A2E8A">
          <w:rPr>
            <w:rFonts w:ascii="Times New Roman" w:hAnsi="Times New Roman" w:cs="Times New Roman"/>
            <w:sz w:val="32"/>
            <w:szCs w:val="20"/>
            <w:u w:val="single"/>
          </w:rPr>
          <w:delText>5</w:delText>
        </w:r>
      </w:del>
      <w:r w:rsidR="000D4879" w:rsidRPr="004B54FE">
        <w:rPr>
          <w:rFonts w:ascii="MingLiU" w:eastAsia="MingLiU" w:hAnsi="MingLiU" w:cs="Times New Roman"/>
          <w:sz w:val="32"/>
          <w:szCs w:val="20"/>
          <w:u w:val="single"/>
        </w:rPr>
        <w:t>月</w:t>
      </w:r>
      <w:r w:rsidR="004B54FE" w:rsidRPr="004B54FE">
        <w:rPr>
          <w:rFonts w:ascii="MingLiU" w:hAnsi="MingLiU" w:cs="Times New Roman"/>
          <w:sz w:val="32"/>
          <w:szCs w:val="20"/>
          <w:u w:val="single"/>
        </w:rPr>
        <w:t xml:space="preserve"> </w:t>
      </w:r>
      <w:r w:rsidR="004B54FE">
        <w:rPr>
          <w:rFonts w:ascii="MingLiU" w:hAnsi="MingLiU" w:cs="Times New Roman"/>
          <w:sz w:val="32"/>
          <w:szCs w:val="20"/>
          <w:u w:val="single"/>
        </w:rPr>
        <w:t xml:space="preserve"> </w:t>
      </w:r>
      <w:r w:rsidR="004B54FE" w:rsidRPr="004B54FE">
        <w:rPr>
          <w:rFonts w:ascii="MingLiU" w:hAnsi="MingLiU" w:cs="Times New Roman"/>
          <w:sz w:val="32"/>
          <w:szCs w:val="20"/>
          <w:u w:val="single"/>
        </w:rPr>
        <w:t xml:space="preserve"> </w:t>
      </w:r>
    </w:p>
    <w:p w14:paraId="71C390D2" w14:textId="77777777" w:rsidR="00791CEA" w:rsidRPr="004B54FE" w:rsidRDefault="00791CEA" w:rsidP="00791CEA">
      <w:pPr>
        <w:spacing w:line="920" w:lineRule="exact"/>
        <w:ind w:firstLineChars="225" w:firstLine="720"/>
        <w:rPr>
          <w:rFonts w:ascii="Times New Roman" w:hAnsi="Times New Roman" w:cs="Times New Roman"/>
          <w:sz w:val="32"/>
          <w:szCs w:val="20"/>
        </w:rPr>
      </w:pPr>
      <w:r w:rsidRPr="00791CEA">
        <w:rPr>
          <w:rFonts w:ascii="Times New Roman" w:eastAsia="MingLiU" w:hAnsi="Times New Roman" w:cs="Times New Roman" w:hint="eastAsia"/>
          <w:sz w:val="32"/>
          <w:szCs w:val="20"/>
        </w:rPr>
        <w:t>设计地点</w:t>
      </w:r>
      <w:r w:rsidR="004B54FE" w:rsidRPr="004B54FE">
        <w:rPr>
          <w:rFonts w:ascii="Times New Roman" w:hAnsi="Times New Roman" w:cs="Times New Roman" w:hint="eastAsia"/>
          <w:sz w:val="32"/>
          <w:szCs w:val="20"/>
          <w:u w:val="single"/>
        </w:rPr>
        <w:t xml:space="preserve"> </w:t>
      </w:r>
      <w:r w:rsidR="004B54FE" w:rsidRPr="004B54FE">
        <w:rPr>
          <w:rFonts w:ascii="Times New Roman" w:hAnsi="Times New Roman" w:cs="Times New Roman"/>
          <w:sz w:val="32"/>
          <w:szCs w:val="20"/>
          <w:u w:val="single"/>
        </w:rPr>
        <w:t xml:space="preserve">      </w:t>
      </w:r>
      <w:r w:rsidR="004B54FE" w:rsidRPr="004B54FE">
        <w:rPr>
          <w:rFonts w:ascii="MingLiU" w:eastAsia="MingLiU" w:hAnsi="MingLiU" w:cs="Times New Roman" w:hint="eastAsia"/>
          <w:sz w:val="32"/>
          <w:szCs w:val="20"/>
          <w:u w:val="single"/>
        </w:rPr>
        <w:t>东南大学九龙湖校区</w:t>
      </w:r>
      <w:r w:rsidR="004B54FE">
        <w:rPr>
          <w:rFonts w:ascii="MingLiU" w:hAnsi="MingLiU" w:cs="Times New Roman" w:hint="eastAsia"/>
          <w:sz w:val="32"/>
          <w:szCs w:val="20"/>
          <w:u w:val="single"/>
        </w:rPr>
        <w:t xml:space="preserve"> </w:t>
      </w:r>
      <w:r w:rsidR="004B54FE">
        <w:rPr>
          <w:rFonts w:ascii="MingLiU" w:hAnsi="MingLiU" w:cs="Times New Roman"/>
          <w:sz w:val="32"/>
          <w:szCs w:val="20"/>
          <w:u w:val="single"/>
        </w:rPr>
        <w:t xml:space="preserve">      </w:t>
      </w:r>
    </w:p>
    <w:p w14:paraId="7697A99E" w14:textId="77777777" w:rsidR="00791CEA" w:rsidRPr="00791CEA" w:rsidRDefault="00791CEA" w:rsidP="00791CEA">
      <w:pPr>
        <w:rPr>
          <w:rFonts w:ascii="Times New Roman" w:eastAsia="宋体" w:hAnsi="Times New Roman" w:cs="Times New Roman"/>
          <w:b/>
          <w:bCs/>
          <w:sz w:val="24"/>
          <w:szCs w:val="20"/>
        </w:rPr>
      </w:pPr>
    </w:p>
    <w:p w14:paraId="335310CE" w14:textId="77777777" w:rsidR="00791CEA" w:rsidRPr="00791CEA" w:rsidRDefault="00791CEA" w:rsidP="00791CEA">
      <w:pPr>
        <w:rPr>
          <w:rFonts w:ascii="Times New Roman" w:eastAsia="宋体" w:hAnsi="Times New Roman" w:cs="Times New Roman"/>
          <w:b/>
          <w:bCs/>
          <w:sz w:val="24"/>
          <w:szCs w:val="20"/>
        </w:rPr>
      </w:pPr>
    </w:p>
    <w:p w14:paraId="14B872CD" w14:textId="77777777" w:rsidR="00791CEA" w:rsidRPr="00791CEA" w:rsidRDefault="00791CEA" w:rsidP="00791CEA">
      <w:pPr>
        <w:rPr>
          <w:rFonts w:ascii="Times New Roman" w:eastAsia="宋体" w:hAnsi="Times New Roman" w:cs="Times New Roman"/>
          <w:b/>
          <w:bCs/>
          <w:sz w:val="24"/>
          <w:szCs w:val="20"/>
        </w:rPr>
      </w:pPr>
    </w:p>
    <w:p w14:paraId="0318CC49" w14:textId="77777777" w:rsidR="00791CEA" w:rsidRDefault="00791CEA" w:rsidP="00791CEA">
      <w:pPr>
        <w:rPr>
          <w:rFonts w:ascii="Times New Roman" w:eastAsia="宋体" w:hAnsi="Times New Roman" w:cs="Times New Roman"/>
          <w:b/>
          <w:bCs/>
          <w:sz w:val="24"/>
          <w:szCs w:val="20"/>
        </w:rPr>
      </w:pPr>
    </w:p>
    <w:p w14:paraId="6961CDA1" w14:textId="77777777" w:rsidR="00201DFF" w:rsidRDefault="00201DFF" w:rsidP="00791CEA">
      <w:pPr>
        <w:rPr>
          <w:rFonts w:ascii="Times New Roman" w:eastAsia="宋体" w:hAnsi="Times New Roman" w:cs="Times New Roman"/>
          <w:b/>
          <w:bCs/>
          <w:sz w:val="24"/>
          <w:szCs w:val="20"/>
        </w:rPr>
      </w:pPr>
    </w:p>
    <w:p w14:paraId="681A93C5" w14:textId="77777777" w:rsidR="00201DFF" w:rsidRDefault="00201DFF" w:rsidP="00791CEA">
      <w:pPr>
        <w:rPr>
          <w:rFonts w:ascii="Times New Roman" w:eastAsia="宋体" w:hAnsi="Times New Roman" w:cs="Times New Roman"/>
          <w:b/>
          <w:bCs/>
          <w:sz w:val="24"/>
          <w:szCs w:val="20"/>
        </w:rPr>
      </w:pPr>
    </w:p>
    <w:p w14:paraId="5EA3EE31" w14:textId="77777777" w:rsidR="00201DFF" w:rsidRPr="00791CEA" w:rsidRDefault="00201DFF" w:rsidP="00791CEA">
      <w:pPr>
        <w:rPr>
          <w:rFonts w:ascii="Times New Roman" w:eastAsia="宋体" w:hAnsi="Times New Roman" w:cs="Times New Roman"/>
          <w:b/>
          <w:bCs/>
          <w:sz w:val="24"/>
          <w:szCs w:val="20"/>
        </w:rPr>
      </w:pPr>
    </w:p>
    <w:p w14:paraId="51F5B0C8" w14:textId="77777777" w:rsidR="00791CEA" w:rsidRPr="00791CEA" w:rsidRDefault="00791CEA" w:rsidP="00791CEA">
      <w:pPr>
        <w:rPr>
          <w:rFonts w:ascii="Times New Roman" w:eastAsia="宋体" w:hAnsi="Times New Roman" w:cs="Times New Roman"/>
          <w:b/>
          <w:bCs/>
          <w:sz w:val="24"/>
          <w:szCs w:val="20"/>
        </w:rPr>
      </w:pPr>
    </w:p>
    <w:p w14:paraId="598BC079" w14:textId="77777777" w:rsidR="009C642A" w:rsidRPr="009C642A" w:rsidRDefault="009C642A" w:rsidP="009C642A">
      <w:pPr>
        <w:rPr>
          <w:rFonts w:ascii="宋体" w:eastAsia="宋体" w:hAnsi="宋体" w:cs="Times New Roman"/>
          <w:b/>
          <w:bCs/>
          <w:sz w:val="24"/>
          <w:szCs w:val="24"/>
        </w:rPr>
      </w:pPr>
    </w:p>
    <w:p w14:paraId="6163B74C" w14:textId="77777777" w:rsidR="00214203" w:rsidRDefault="00214203" w:rsidP="00214203"/>
    <w:p w14:paraId="36A461BE" w14:textId="77777777" w:rsidR="00AD7F18" w:rsidRDefault="00AD7F18" w:rsidP="00AD7F18"/>
    <w:p w14:paraId="497BDA8A" w14:textId="59C35BC4" w:rsidR="009C642A" w:rsidRPr="00214203" w:rsidRDefault="009C642A" w:rsidP="00214203">
      <w:pPr>
        <w:pStyle w:val="aa"/>
        <w:rPr>
          <w:rFonts w:ascii="宋体" w:eastAsia="宋体" w:hAnsi="宋体"/>
          <w:b w:val="0"/>
          <w:sz w:val="36"/>
        </w:rPr>
      </w:pPr>
      <w:bookmarkStart w:id="16" w:name="_Toc8904268"/>
      <w:r w:rsidRPr="00214203">
        <w:rPr>
          <w:rFonts w:ascii="宋体" w:eastAsia="宋体" w:hAnsi="宋体" w:hint="eastAsia"/>
          <w:b w:val="0"/>
          <w:sz w:val="36"/>
        </w:rPr>
        <w:lastRenderedPageBreak/>
        <w:t>摘  要</w:t>
      </w:r>
      <w:bookmarkEnd w:id="16"/>
    </w:p>
    <w:p w14:paraId="2F7BCA9B" w14:textId="77777777" w:rsidR="009C642A" w:rsidRPr="009C642A" w:rsidRDefault="009C642A" w:rsidP="009C642A">
      <w:pPr>
        <w:rPr>
          <w:rFonts w:ascii="楷体_GB2312" w:eastAsia="楷体_GB2312" w:hAnsi="Times New Roman" w:cs="Times New Roman"/>
          <w:szCs w:val="20"/>
        </w:rPr>
      </w:pPr>
    </w:p>
    <w:p w14:paraId="59BDADA2" w14:textId="07E987A4" w:rsidR="00447DAE" w:rsidRDefault="00F459C5" w:rsidP="00056864">
      <w:pPr>
        <w:spacing w:line="36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传递函数</w:t>
      </w:r>
      <w:r w:rsidR="002E46CA">
        <w:rPr>
          <w:rFonts w:ascii="宋体" w:eastAsia="宋体" w:hAnsi="宋体" w:cs="Times New Roman" w:hint="eastAsia"/>
          <w:sz w:val="24"/>
          <w:szCs w:val="24"/>
        </w:rPr>
        <w:t>设计</w:t>
      </w:r>
      <w:r w:rsidR="003C751E">
        <w:rPr>
          <w:rFonts w:ascii="宋体" w:eastAsia="宋体" w:hAnsi="宋体" w:cs="Times New Roman" w:hint="eastAsia"/>
          <w:sz w:val="24"/>
          <w:szCs w:val="24"/>
        </w:rPr>
        <w:t>是直接体绘制的核心</w:t>
      </w:r>
      <w:r w:rsidR="00056864">
        <w:rPr>
          <w:rFonts w:ascii="宋体" w:eastAsia="宋体" w:hAnsi="宋体" w:cs="Times New Roman" w:hint="eastAsia"/>
          <w:sz w:val="24"/>
          <w:szCs w:val="24"/>
        </w:rPr>
        <w:t>，它</w:t>
      </w:r>
      <w:r w:rsidR="00890282">
        <w:rPr>
          <w:rFonts w:ascii="宋体" w:eastAsia="宋体" w:hAnsi="宋体" w:cs="Times New Roman" w:hint="eastAsia"/>
          <w:sz w:val="24"/>
          <w:szCs w:val="24"/>
        </w:rPr>
        <w:t>决定着最终的绘制效果</w:t>
      </w:r>
      <w:r w:rsidR="00056864">
        <w:rPr>
          <w:rFonts w:ascii="宋体" w:eastAsia="宋体" w:hAnsi="宋体" w:cs="Times New Roman" w:hint="eastAsia"/>
          <w:sz w:val="24"/>
          <w:szCs w:val="24"/>
        </w:rPr>
        <w:t>。传统的</w:t>
      </w:r>
      <w:r w:rsidR="00883C8B">
        <w:rPr>
          <w:rFonts w:ascii="宋体" w:eastAsia="宋体" w:hAnsi="宋体" w:cs="Times New Roman" w:hint="eastAsia"/>
          <w:sz w:val="24"/>
          <w:szCs w:val="24"/>
        </w:rPr>
        <w:t>以用户为中心的交互式传递函数</w:t>
      </w:r>
      <w:r w:rsidR="00EE7AA5">
        <w:rPr>
          <w:rFonts w:ascii="宋体" w:eastAsia="宋体" w:hAnsi="宋体" w:cs="Times New Roman" w:hint="eastAsia"/>
          <w:sz w:val="24"/>
          <w:szCs w:val="24"/>
        </w:rPr>
        <w:t>设计</w:t>
      </w:r>
      <w:r w:rsidR="00883C8B">
        <w:rPr>
          <w:rFonts w:ascii="宋体" w:eastAsia="宋体" w:hAnsi="宋体" w:cs="Times New Roman" w:hint="eastAsia"/>
          <w:sz w:val="24"/>
          <w:szCs w:val="24"/>
        </w:rPr>
        <w:t>是一个不断试验的过程，存在一定的盲目性</w:t>
      </w:r>
      <w:r w:rsidR="00056864">
        <w:rPr>
          <w:rFonts w:ascii="宋体" w:eastAsia="宋体" w:hAnsi="宋体" w:cs="Times New Roman" w:hint="eastAsia"/>
          <w:sz w:val="24"/>
          <w:szCs w:val="24"/>
        </w:rPr>
        <w:t>，</w:t>
      </w:r>
      <w:r w:rsidR="008269C3">
        <w:rPr>
          <w:rFonts w:ascii="宋体" w:eastAsia="宋体" w:hAnsi="宋体" w:cs="Times New Roman" w:hint="eastAsia"/>
          <w:sz w:val="24"/>
          <w:szCs w:val="24"/>
        </w:rPr>
        <w:t>且难以设计出以不同样式来绘制不同</w:t>
      </w:r>
      <w:r w:rsidR="001520F0">
        <w:rPr>
          <w:rFonts w:ascii="宋体" w:eastAsia="宋体" w:hAnsi="宋体" w:cs="Times New Roman" w:hint="eastAsia"/>
          <w:sz w:val="24"/>
          <w:szCs w:val="24"/>
        </w:rPr>
        <w:t>区域</w:t>
      </w:r>
      <w:r w:rsidR="008269C3">
        <w:rPr>
          <w:rFonts w:ascii="宋体" w:eastAsia="宋体" w:hAnsi="宋体" w:cs="Times New Roman" w:hint="eastAsia"/>
          <w:sz w:val="24"/>
          <w:szCs w:val="24"/>
        </w:rPr>
        <w:t>的传递函数</w:t>
      </w:r>
      <w:r w:rsidR="00056864">
        <w:rPr>
          <w:rFonts w:ascii="宋体" w:eastAsia="宋体" w:hAnsi="宋体" w:cs="Times New Roman" w:hint="eastAsia"/>
          <w:sz w:val="24"/>
          <w:szCs w:val="24"/>
        </w:rPr>
        <w:t>。</w:t>
      </w:r>
      <w:r w:rsidR="0058214A">
        <w:rPr>
          <w:rFonts w:ascii="宋体" w:eastAsia="宋体" w:hAnsi="宋体" w:cs="Times New Roman" w:hint="eastAsia"/>
          <w:sz w:val="24"/>
          <w:szCs w:val="24"/>
        </w:rPr>
        <w:t>本文</w:t>
      </w:r>
      <w:r w:rsidR="008269C3">
        <w:rPr>
          <w:rFonts w:ascii="宋体" w:eastAsia="宋体" w:hAnsi="宋体" w:cs="Times New Roman" w:hint="eastAsia"/>
          <w:sz w:val="24"/>
          <w:szCs w:val="24"/>
        </w:rPr>
        <w:t>基于VTK与Qt设计了一个三维可视化平台，</w:t>
      </w:r>
      <w:r w:rsidR="009C0CE3">
        <w:rPr>
          <w:rFonts w:ascii="宋体" w:eastAsia="宋体" w:hAnsi="宋体" w:cs="Times New Roman" w:hint="eastAsia"/>
          <w:sz w:val="24"/>
          <w:szCs w:val="24"/>
        </w:rPr>
        <w:t>平台主要从以下两个方面来优化传递函数的设计过程：</w:t>
      </w:r>
    </w:p>
    <w:p w14:paraId="79D25DE7" w14:textId="06E87673" w:rsidR="004729A5" w:rsidRDefault="004729A5" w:rsidP="00056864">
      <w:pPr>
        <w:spacing w:line="36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其一是提供增量绘制功能。</w:t>
      </w:r>
      <w:r>
        <w:rPr>
          <w:rFonts w:ascii="宋体" w:eastAsia="宋体" w:hAnsi="宋体" w:hint="eastAsia"/>
          <w:sz w:val="24"/>
        </w:rPr>
        <w:t>该功能能够</w:t>
      </w:r>
      <w:r w:rsidR="0007202F">
        <w:rPr>
          <w:rFonts w:ascii="宋体" w:eastAsia="宋体" w:hAnsi="宋体" w:hint="eastAsia"/>
          <w:sz w:val="24"/>
        </w:rPr>
        <w:t>将</w:t>
      </w:r>
      <w:r>
        <w:rPr>
          <w:rFonts w:ascii="宋体" w:eastAsia="宋体" w:hAnsi="宋体" w:hint="eastAsia"/>
          <w:sz w:val="24"/>
        </w:rPr>
        <w:t>同一体数据的不同区域，或者多个体数据的体绘制图进行叠加，且叠加后不会改变每个区域的可视化效果</w:t>
      </w:r>
      <w:r w:rsidR="0007202F">
        <w:rPr>
          <w:rFonts w:ascii="宋体" w:eastAsia="宋体" w:hAnsi="宋体" w:hint="eastAsia"/>
          <w:sz w:val="24"/>
        </w:rPr>
        <w:t>与</w:t>
      </w:r>
      <w:r>
        <w:rPr>
          <w:rFonts w:ascii="宋体" w:eastAsia="宋体" w:hAnsi="宋体" w:hint="eastAsia"/>
          <w:sz w:val="24"/>
        </w:rPr>
        <w:t>区域之间的</w:t>
      </w:r>
      <w:r w:rsidR="00C90D53">
        <w:rPr>
          <w:rFonts w:ascii="宋体" w:eastAsia="宋体" w:hAnsi="宋体" w:hint="eastAsia"/>
          <w:sz w:val="24"/>
        </w:rPr>
        <w:t>相对</w:t>
      </w:r>
      <w:r>
        <w:rPr>
          <w:rFonts w:ascii="宋体" w:eastAsia="宋体" w:hAnsi="宋体" w:hint="eastAsia"/>
          <w:sz w:val="24"/>
        </w:rPr>
        <w:t>空间位置。</w:t>
      </w:r>
      <w:r>
        <w:rPr>
          <w:rFonts w:ascii="宋体" w:eastAsia="宋体" w:hAnsi="宋体" w:cs="Times New Roman" w:hint="eastAsia"/>
          <w:sz w:val="24"/>
          <w:szCs w:val="24"/>
        </w:rPr>
        <w:t>增量绘制功能使得传递函数的设计每次只需要针对一个区域来进行，当用户的感兴趣区域是体数据中的多个区域时，该功能能够</w:t>
      </w:r>
      <w:r w:rsidR="0007202F">
        <w:rPr>
          <w:rFonts w:ascii="宋体" w:eastAsia="宋体" w:hAnsi="宋体" w:cs="Times New Roman" w:hint="eastAsia"/>
          <w:sz w:val="24"/>
          <w:szCs w:val="24"/>
        </w:rPr>
        <w:t>有效</w:t>
      </w:r>
      <w:r>
        <w:rPr>
          <w:rFonts w:ascii="宋体" w:eastAsia="宋体" w:hAnsi="宋体" w:cs="Times New Roman" w:hint="eastAsia"/>
          <w:sz w:val="24"/>
          <w:szCs w:val="24"/>
        </w:rPr>
        <w:t>降低传递函数设计的复杂度。</w:t>
      </w:r>
    </w:p>
    <w:p w14:paraId="3D4AF27A" w14:textId="312E56C4" w:rsidR="00AD254C" w:rsidRPr="00AD254C" w:rsidRDefault="00C90D53" w:rsidP="00AD7F18">
      <w:pPr>
        <w:spacing w:line="36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其二是交互式传递函数设计方式与半自动化传递函数设计方式的结合。</w:t>
      </w:r>
      <w:r>
        <w:rPr>
          <w:rFonts w:ascii="宋体" w:eastAsia="宋体" w:hAnsi="宋体" w:hint="eastAsia"/>
          <w:sz w:val="24"/>
        </w:rPr>
        <w:t>本平台提供多种友好且具有指导性的交互功能，且对传递函数的调整可以实时地反馈在体绘制图上，使得用户可以直观且高效地进行传递函数设计；本平台还提供</w:t>
      </w:r>
      <w:r w:rsidR="00AD7F18">
        <w:rPr>
          <w:rFonts w:ascii="宋体" w:eastAsia="宋体" w:hAnsi="宋体" w:hint="eastAsia"/>
          <w:sz w:val="24"/>
        </w:rPr>
        <w:t>基于</w:t>
      </w:r>
      <w:r>
        <w:rPr>
          <w:rFonts w:ascii="宋体" w:eastAsia="宋体" w:hAnsi="宋体" w:hint="eastAsia"/>
          <w:sz w:val="24"/>
        </w:rPr>
        <w:t>3D</w:t>
      </w:r>
      <w:r w:rsidR="00AD7F18">
        <w:rPr>
          <w:rFonts w:ascii="宋体" w:eastAsia="宋体" w:hAnsi="宋体" w:hint="eastAsia"/>
          <w:sz w:val="24"/>
        </w:rPr>
        <w:t>边缘检测与K</w:t>
      </w:r>
      <w:r w:rsidR="00AD7F18">
        <w:rPr>
          <w:rFonts w:ascii="宋体" w:eastAsia="宋体" w:hAnsi="宋体"/>
          <w:sz w:val="24"/>
        </w:rPr>
        <w:t>-Means</w:t>
      </w:r>
      <w:r w:rsidR="00AD7F18">
        <w:rPr>
          <w:rFonts w:ascii="宋体" w:eastAsia="宋体" w:hAnsi="宋体" w:hint="eastAsia"/>
          <w:sz w:val="24"/>
        </w:rPr>
        <w:t>聚类的体数据分析方法，根据分析结果能够自动生成不透明度传递函数，能够从数据的标量值与梯度幅值两个维度对体数据的可视化做出更精细的调整。</w:t>
      </w:r>
    </w:p>
    <w:p w14:paraId="7F4515E5" w14:textId="77777777" w:rsidR="009C642A" w:rsidRPr="009C642A" w:rsidRDefault="009C642A" w:rsidP="009A19DC">
      <w:pPr>
        <w:rPr>
          <w:rFonts w:ascii="宋体" w:eastAsia="宋体" w:hAnsi="宋体" w:cs="Times New Roman"/>
          <w:sz w:val="24"/>
          <w:szCs w:val="24"/>
        </w:rPr>
      </w:pPr>
    </w:p>
    <w:p w14:paraId="186601C2" w14:textId="35623727" w:rsidR="006A0B2A" w:rsidRDefault="009C642A" w:rsidP="009C642A">
      <w:pPr>
        <w:rPr>
          <w:rFonts w:ascii="宋体" w:eastAsia="宋体" w:hAnsi="宋体" w:cs="Times New Roman"/>
          <w:sz w:val="24"/>
          <w:szCs w:val="24"/>
        </w:rPr>
      </w:pPr>
      <w:r w:rsidRPr="009C642A">
        <w:rPr>
          <w:rFonts w:ascii="宋体" w:eastAsia="宋体" w:hAnsi="宋体" w:cs="Times New Roman" w:hint="eastAsia"/>
          <w:sz w:val="24"/>
          <w:szCs w:val="24"/>
        </w:rPr>
        <w:t>关键词：</w:t>
      </w:r>
      <w:r w:rsidR="00C63EF3">
        <w:rPr>
          <w:rFonts w:ascii="宋体" w:eastAsia="宋体" w:hAnsi="宋体" w:cs="Times New Roman" w:hint="eastAsia"/>
          <w:sz w:val="24"/>
          <w:szCs w:val="24"/>
        </w:rPr>
        <w:t>直接</w:t>
      </w:r>
      <w:r w:rsidR="009A19DC">
        <w:rPr>
          <w:rFonts w:ascii="宋体" w:eastAsia="宋体" w:hAnsi="宋体" w:cs="Times New Roman" w:hint="eastAsia"/>
          <w:sz w:val="24"/>
          <w:szCs w:val="24"/>
        </w:rPr>
        <w:t>体绘制，传递函数，</w:t>
      </w:r>
      <w:r w:rsidR="009C0CE3">
        <w:rPr>
          <w:rFonts w:ascii="宋体" w:eastAsia="宋体" w:hAnsi="宋体" w:cs="Times New Roman" w:hint="eastAsia"/>
          <w:sz w:val="24"/>
          <w:szCs w:val="24"/>
        </w:rPr>
        <w:t>VTK</w:t>
      </w:r>
    </w:p>
    <w:p w14:paraId="62923AC2" w14:textId="6CE46E16" w:rsidR="00214203" w:rsidRPr="00214203" w:rsidRDefault="00214203" w:rsidP="002E46CA">
      <w:pPr>
        <w:widowControl/>
        <w:jc w:val="left"/>
        <w:rPr>
          <w:rFonts w:ascii="宋体" w:eastAsia="宋体" w:hAnsi="宋体" w:cs="Times New Roman"/>
          <w:sz w:val="24"/>
          <w:szCs w:val="24"/>
        </w:rPr>
      </w:pPr>
      <w:r>
        <w:rPr>
          <w:rFonts w:ascii="宋体" w:eastAsia="宋体" w:hAnsi="宋体" w:cs="Times New Roman"/>
          <w:sz w:val="24"/>
          <w:szCs w:val="24"/>
        </w:rPr>
        <w:br w:type="page"/>
      </w:r>
    </w:p>
    <w:p w14:paraId="1EE51924" w14:textId="77777777" w:rsidR="009C642A" w:rsidRPr="00214203" w:rsidRDefault="009C642A" w:rsidP="00214203">
      <w:pPr>
        <w:pStyle w:val="aa"/>
        <w:rPr>
          <w:rFonts w:ascii="Times New Roman" w:hAnsi="Times New Roman" w:cs="Times New Roman"/>
          <w:b w:val="0"/>
          <w:sz w:val="24"/>
        </w:rPr>
      </w:pPr>
      <w:bookmarkStart w:id="17" w:name="_Toc8904269"/>
      <w:r w:rsidRPr="00214203">
        <w:rPr>
          <w:rFonts w:ascii="Times New Roman" w:hAnsi="Times New Roman" w:cs="Times New Roman"/>
          <w:b w:val="0"/>
          <w:sz w:val="24"/>
        </w:rPr>
        <w:lastRenderedPageBreak/>
        <w:t>Abstract</w:t>
      </w:r>
      <w:bookmarkEnd w:id="17"/>
    </w:p>
    <w:p w14:paraId="56024CCC" w14:textId="77777777" w:rsidR="009C642A" w:rsidRPr="009C642A" w:rsidRDefault="009C642A" w:rsidP="009C642A">
      <w:pPr>
        <w:rPr>
          <w:rFonts w:ascii="Times New Roman" w:eastAsia="宋体" w:hAnsi="Times New Roman" w:cs="Times New Roman"/>
          <w:sz w:val="22"/>
          <w:szCs w:val="20"/>
        </w:rPr>
      </w:pPr>
    </w:p>
    <w:p w14:paraId="4D2E7280" w14:textId="31A641ED" w:rsidR="009C642A" w:rsidRDefault="002E46CA" w:rsidP="001520F0">
      <w:pPr>
        <w:ind w:firstLineChars="200" w:firstLine="480"/>
        <w:rPr>
          <w:rFonts w:ascii="Times New Roman" w:eastAsia="宋体" w:hAnsi="Times New Roman" w:cs="Times New Roman"/>
          <w:sz w:val="24"/>
          <w:szCs w:val="20"/>
        </w:rPr>
      </w:pPr>
      <w:r w:rsidRPr="002E46CA">
        <w:rPr>
          <w:rFonts w:ascii="Times New Roman" w:eastAsia="宋体" w:hAnsi="Times New Roman" w:cs="Times New Roman" w:hint="eastAsia"/>
          <w:sz w:val="24"/>
          <w:szCs w:val="20"/>
        </w:rPr>
        <w:t>Trans</w:t>
      </w:r>
      <w:r w:rsidRPr="002E46CA">
        <w:rPr>
          <w:rFonts w:ascii="Times New Roman" w:eastAsia="宋体" w:hAnsi="Times New Roman" w:cs="Times New Roman"/>
          <w:sz w:val="24"/>
          <w:szCs w:val="20"/>
        </w:rPr>
        <w:t>fer</w:t>
      </w:r>
      <w:r>
        <w:rPr>
          <w:rFonts w:ascii="Times New Roman" w:eastAsia="宋体" w:hAnsi="Times New Roman" w:cs="Times New Roman"/>
          <w:sz w:val="24"/>
          <w:szCs w:val="20"/>
        </w:rPr>
        <w:t xml:space="preserve"> function design is the core of direct volume rendering, which </w:t>
      </w:r>
      <w:r>
        <w:rPr>
          <w:rFonts w:ascii="Times New Roman" w:eastAsia="宋体" w:hAnsi="Times New Roman" w:cs="Times New Roman" w:hint="eastAsia"/>
          <w:sz w:val="24"/>
          <w:szCs w:val="20"/>
        </w:rPr>
        <w:t>determines</w:t>
      </w:r>
      <w:r>
        <w:rPr>
          <w:rFonts w:ascii="Times New Roman" w:eastAsia="宋体" w:hAnsi="Times New Roman" w:cs="Times New Roman"/>
          <w:sz w:val="24"/>
          <w:szCs w:val="20"/>
        </w:rPr>
        <w:t xml:space="preserve"> the final rendering result. The traditional user-centric transfer function design is a </w:t>
      </w:r>
      <w:r w:rsidRPr="002E46CA">
        <w:rPr>
          <w:rFonts w:ascii="Times New Roman" w:eastAsia="宋体" w:hAnsi="Times New Roman" w:cs="Times New Roman"/>
          <w:sz w:val="24"/>
          <w:szCs w:val="20"/>
        </w:rPr>
        <w:t>trial-and-error mode of interaction</w:t>
      </w:r>
      <w:r w:rsidR="001520F0">
        <w:rPr>
          <w:rFonts w:ascii="Times New Roman" w:eastAsia="宋体" w:hAnsi="Times New Roman" w:cs="Times New Roman"/>
          <w:sz w:val="24"/>
          <w:szCs w:val="20"/>
        </w:rPr>
        <w:t xml:space="preserve">, which has some </w:t>
      </w:r>
      <w:r w:rsidR="001520F0" w:rsidRPr="001520F0">
        <w:rPr>
          <w:rFonts w:ascii="Times New Roman" w:eastAsia="宋体" w:hAnsi="Times New Roman" w:cs="Times New Roman"/>
          <w:sz w:val="24"/>
          <w:szCs w:val="20"/>
        </w:rPr>
        <w:t>blindness</w:t>
      </w:r>
      <w:r w:rsidR="001520F0">
        <w:rPr>
          <w:rFonts w:ascii="Times New Roman" w:eastAsia="宋体" w:hAnsi="Times New Roman" w:cs="Times New Roman"/>
          <w:sz w:val="24"/>
          <w:szCs w:val="20"/>
        </w:rPr>
        <w:t xml:space="preserve">, and it is hard to design a transfer function to render different </w:t>
      </w:r>
      <w:r w:rsidR="001560F6">
        <w:rPr>
          <w:rFonts w:ascii="Times New Roman" w:eastAsia="宋体" w:hAnsi="Times New Roman" w:cs="Times New Roman"/>
          <w:sz w:val="24"/>
          <w:szCs w:val="20"/>
        </w:rPr>
        <w:t xml:space="preserve">regions with different styles. This paper design a 3D </w:t>
      </w:r>
      <w:r w:rsidR="001560F6">
        <w:rPr>
          <w:rFonts w:ascii="Times New Roman" w:eastAsia="宋体" w:hAnsi="Times New Roman" w:cs="Times New Roman" w:hint="eastAsia"/>
          <w:sz w:val="24"/>
          <w:szCs w:val="20"/>
        </w:rPr>
        <w:t>visualization</w:t>
      </w:r>
      <w:r w:rsidR="001560F6">
        <w:rPr>
          <w:rFonts w:ascii="Times New Roman" w:eastAsia="宋体" w:hAnsi="Times New Roman" w:cs="Times New Roman"/>
          <w:sz w:val="24"/>
          <w:szCs w:val="20"/>
        </w:rPr>
        <w:t xml:space="preserve"> </w:t>
      </w:r>
      <w:r w:rsidR="001560F6">
        <w:rPr>
          <w:rFonts w:ascii="Times New Roman" w:eastAsia="宋体" w:hAnsi="Times New Roman" w:cs="Times New Roman" w:hint="eastAsia"/>
          <w:sz w:val="24"/>
          <w:szCs w:val="20"/>
        </w:rPr>
        <w:t>platform</w:t>
      </w:r>
      <w:r w:rsidR="001560F6">
        <w:rPr>
          <w:rFonts w:ascii="Times New Roman" w:eastAsia="宋体" w:hAnsi="Times New Roman" w:cs="Times New Roman"/>
          <w:sz w:val="24"/>
          <w:szCs w:val="20"/>
        </w:rPr>
        <w:t xml:space="preserve"> based on VTK and Qt. The platform optimizes the process of transfer function design </w:t>
      </w:r>
      <w:r w:rsidR="001560F6" w:rsidRPr="001560F6">
        <w:rPr>
          <w:rFonts w:ascii="Times New Roman" w:eastAsia="宋体" w:hAnsi="Times New Roman" w:cs="Times New Roman"/>
          <w:sz w:val="24"/>
          <w:szCs w:val="20"/>
        </w:rPr>
        <w:t>from the following two aspects</w:t>
      </w:r>
      <w:r w:rsidR="001560F6">
        <w:rPr>
          <w:rFonts w:ascii="Times New Roman" w:eastAsia="宋体" w:hAnsi="Times New Roman" w:cs="Times New Roman" w:hint="eastAsia"/>
          <w:sz w:val="24"/>
          <w:szCs w:val="20"/>
        </w:rPr>
        <w:t>:</w:t>
      </w:r>
    </w:p>
    <w:p w14:paraId="7A91CBCD" w14:textId="08A76216" w:rsidR="001560F6" w:rsidRDefault="001560F6" w:rsidP="001520F0">
      <w:pPr>
        <w:ind w:firstLineChars="200" w:firstLine="480"/>
        <w:rPr>
          <w:rFonts w:ascii="Times New Roman" w:eastAsia="宋体" w:hAnsi="Times New Roman" w:cs="Times New Roman"/>
          <w:sz w:val="24"/>
          <w:szCs w:val="20"/>
        </w:rPr>
      </w:pPr>
      <w:r>
        <w:rPr>
          <w:rFonts w:ascii="Times New Roman" w:eastAsia="宋体" w:hAnsi="Times New Roman" w:cs="Times New Roman" w:hint="eastAsia"/>
          <w:sz w:val="24"/>
          <w:szCs w:val="20"/>
        </w:rPr>
        <w:t>F</w:t>
      </w:r>
      <w:r>
        <w:rPr>
          <w:rFonts w:ascii="Times New Roman" w:eastAsia="宋体" w:hAnsi="Times New Roman" w:cs="Times New Roman"/>
          <w:sz w:val="24"/>
          <w:szCs w:val="20"/>
        </w:rPr>
        <w:t xml:space="preserve">irstly, </w:t>
      </w:r>
      <w:r w:rsidR="00456464">
        <w:rPr>
          <w:rFonts w:ascii="Times New Roman" w:eastAsia="宋体" w:hAnsi="Times New Roman" w:cs="Times New Roman"/>
          <w:sz w:val="24"/>
          <w:szCs w:val="20"/>
        </w:rPr>
        <w:t>t</w:t>
      </w:r>
      <w:r>
        <w:rPr>
          <w:rFonts w:ascii="Times New Roman" w:eastAsia="宋体" w:hAnsi="Times New Roman" w:cs="Times New Roman"/>
          <w:sz w:val="24"/>
          <w:szCs w:val="20"/>
        </w:rPr>
        <w:t>he platform provides i</w:t>
      </w:r>
      <w:r w:rsidRPr="001560F6">
        <w:rPr>
          <w:rFonts w:ascii="Times New Roman" w:eastAsia="宋体" w:hAnsi="Times New Roman" w:cs="Times New Roman"/>
          <w:sz w:val="24"/>
          <w:szCs w:val="20"/>
        </w:rPr>
        <w:t>ncremental rendering</w:t>
      </w:r>
      <w:r>
        <w:rPr>
          <w:rFonts w:ascii="Times New Roman" w:eastAsia="宋体" w:hAnsi="Times New Roman" w:cs="Times New Roman"/>
          <w:sz w:val="24"/>
          <w:szCs w:val="20"/>
        </w:rPr>
        <w:t xml:space="preserve"> function. This function can </w:t>
      </w:r>
      <w:r w:rsidRPr="001560F6">
        <w:rPr>
          <w:rFonts w:ascii="Times New Roman" w:eastAsia="宋体" w:hAnsi="Times New Roman" w:cs="Times New Roman"/>
          <w:sz w:val="24"/>
          <w:szCs w:val="20"/>
        </w:rPr>
        <w:t>superimpose</w:t>
      </w:r>
      <w:r>
        <w:rPr>
          <w:rFonts w:ascii="Times New Roman" w:eastAsia="宋体" w:hAnsi="Times New Roman" w:cs="Times New Roman"/>
          <w:sz w:val="24"/>
          <w:szCs w:val="20"/>
        </w:rPr>
        <w:t xml:space="preserve"> multiple </w:t>
      </w:r>
      <w:r w:rsidRPr="001560F6">
        <w:rPr>
          <w:rFonts w:ascii="Times New Roman" w:eastAsia="宋体" w:hAnsi="Times New Roman" w:cs="Times New Roman"/>
          <w:sz w:val="24"/>
          <w:szCs w:val="20"/>
        </w:rPr>
        <w:t>volume rendering diagrams</w:t>
      </w:r>
      <w:r>
        <w:rPr>
          <w:rFonts w:ascii="Times New Roman" w:eastAsia="宋体" w:hAnsi="Times New Roman" w:cs="Times New Roman"/>
          <w:sz w:val="24"/>
          <w:szCs w:val="20"/>
        </w:rPr>
        <w:t xml:space="preserve"> of different regions of </w:t>
      </w:r>
      <w:r w:rsidR="00456464">
        <w:rPr>
          <w:rFonts w:ascii="Times New Roman" w:eastAsia="宋体" w:hAnsi="Times New Roman" w:cs="Times New Roman"/>
          <w:sz w:val="24"/>
          <w:szCs w:val="20"/>
        </w:rPr>
        <w:t>the same</w:t>
      </w:r>
      <w:r>
        <w:rPr>
          <w:rFonts w:ascii="Times New Roman" w:eastAsia="宋体" w:hAnsi="Times New Roman" w:cs="Times New Roman"/>
          <w:sz w:val="24"/>
          <w:szCs w:val="20"/>
        </w:rPr>
        <w:t xml:space="preserve"> volume</w:t>
      </w:r>
      <w:r w:rsidR="00456464">
        <w:rPr>
          <w:rFonts w:ascii="Times New Roman" w:eastAsia="宋体" w:hAnsi="Times New Roman" w:cs="Times New Roman"/>
          <w:sz w:val="24"/>
          <w:szCs w:val="20"/>
        </w:rPr>
        <w:t>,</w:t>
      </w:r>
      <w:r>
        <w:rPr>
          <w:rFonts w:ascii="Times New Roman" w:eastAsia="宋体" w:hAnsi="Times New Roman" w:cs="Times New Roman"/>
          <w:sz w:val="24"/>
          <w:szCs w:val="20"/>
        </w:rPr>
        <w:t xml:space="preserve"> or multipe volumes</w:t>
      </w:r>
      <w:r w:rsidR="00456464">
        <w:rPr>
          <w:rFonts w:ascii="Times New Roman" w:eastAsia="宋体" w:hAnsi="Times New Roman" w:cs="Times New Roman"/>
          <w:sz w:val="24"/>
          <w:szCs w:val="20"/>
        </w:rPr>
        <w:t xml:space="preserve">. The </w:t>
      </w:r>
      <w:r w:rsidR="00456464" w:rsidRPr="00456464">
        <w:rPr>
          <w:rFonts w:ascii="Times New Roman" w:eastAsia="宋体" w:hAnsi="Times New Roman" w:cs="Times New Roman"/>
          <w:sz w:val="24"/>
          <w:szCs w:val="20"/>
        </w:rPr>
        <w:t>superposition</w:t>
      </w:r>
      <w:r w:rsidR="00456464">
        <w:rPr>
          <w:rFonts w:ascii="Times New Roman" w:eastAsia="宋体" w:hAnsi="Times New Roman" w:cs="Times New Roman"/>
          <w:sz w:val="24"/>
          <w:szCs w:val="20"/>
        </w:rPr>
        <w:t xml:space="preserve"> will keep the rendering style and the relative spatial position of multiple </w:t>
      </w:r>
      <w:r w:rsidR="00456464" w:rsidRPr="001560F6">
        <w:rPr>
          <w:rFonts w:ascii="Times New Roman" w:eastAsia="宋体" w:hAnsi="Times New Roman" w:cs="Times New Roman"/>
          <w:sz w:val="24"/>
          <w:szCs w:val="20"/>
        </w:rPr>
        <w:t>volume rendering diagrams</w:t>
      </w:r>
      <w:r w:rsidR="00456464">
        <w:rPr>
          <w:rFonts w:ascii="Times New Roman" w:eastAsia="宋体" w:hAnsi="Times New Roman" w:cs="Times New Roman"/>
          <w:sz w:val="24"/>
          <w:szCs w:val="20"/>
        </w:rPr>
        <w:t xml:space="preserve">. </w:t>
      </w:r>
      <w:r w:rsidR="00456464" w:rsidRPr="00456464">
        <w:rPr>
          <w:rFonts w:ascii="Times New Roman" w:eastAsia="宋体" w:hAnsi="Times New Roman" w:cs="Times New Roman"/>
          <w:sz w:val="24"/>
          <w:szCs w:val="20"/>
        </w:rPr>
        <w:t>Th</w:t>
      </w:r>
      <w:r w:rsidR="00456464">
        <w:rPr>
          <w:rFonts w:ascii="Times New Roman" w:eastAsia="宋体" w:hAnsi="Times New Roman" w:cs="Times New Roman"/>
          <w:sz w:val="24"/>
          <w:szCs w:val="20"/>
        </w:rPr>
        <w:t>is</w:t>
      </w:r>
      <w:r w:rsidR="00456464" w:rsidRPr="00456464">
        <w:rPr>
          <w:rFonts w:ascii="Times New Roman" w:eastAsia="宋体" w:hAnsi="Times New Roman" w:cs="Times New Roman"/>
          <w:sz w:val="24"/>
          <w:szCs w:val="20"/>
        </w:rPr>
        <w:t xml:space="preserve"> function makes the design of the transfer function only need to be carried out for one region at a time.</w:t>
      </w:r>
      <w:r w:rsidR="00456464">
        <w:rPr>
          <w:rFonts w:ascii="Times New Roman" w:eastAsia="宋体" w:hAnsi="Times New Roman" w:cs="Times New Roman"/>
          <w:sz w:val="24"/>
          <w:szCs w:val="20"/>
        </w:rPr>
        <w:t xml:space="preserve"> </w:t>
      </w:r>
      <w:r w:rsidR="00456464" w:rsidRPr="00456464">
        <w:rPr>
          <w:rFonts w:ascii="Times New Roman" w:eastAsia="宋体" w:hAnsi="Times New Roman" w:cs="Times New Roman"/>
          <w:sz w:val="24"/>
          <w:szCs w:val="20"/>
        </w:rPr>
        <w:t xml:space="preserve">When the user's area of interest is multiple regions in </w:t>
      </w:r>
      <w:r w:rsidR="0007202F">
        <w:rPr>
          <w:rFonts w:ascii="Times New Roman" w:eastAsia="宋体" w:hAnsi="Times New Roman" w:cs="Times New Roman" w:hint="eastAsia"/>
          <w:sz w:val="24"/>
          <w:szCs w:val="20"/>
        </w:rPr>
        <w:t>a</w:t>
      </w:r>
      <w:r w:rsidR="00456464" w:rsidRPr="00456464">
        <w:rPr>
          <w:rFonts w:ascii="Times New Roman" w:eastAsia="宋体" w:hAnsi="Times New Roman" w:cs="Times New Roman"/>
          <w:sz w:val="24"/>
          <w:szCs w:val="20"/>
        </w:rPr>
        <w:t xml:space="preserve"> volume data, this function can reduce the complexity of the transfer function design.</w:t>
      </w:r>
    </w:p>
    <w:p w14:paraId="37FAF9B7" w14:textId="2995C1C9" w:rsidR="00456464" w:rsidRPr="002E46CA" w:rsidRDefault="00456464" w:rsidP="001520F0">
      <w:pPr>
        <w:ind w:firstLineChars="200" w:firstLine="480"/>
        <w:rPr>
          <w:rFonts w:ascii="Times New Roman" w:eastAsia="宋体" w:hAnsi="Times New Roman" w:cs="Times New Roman"/>
          <w:sz w:val="24"/>
          <w:szCs w:val="20"/>
        </w:rPr>
      </w:pPr>
      <w:r>
        <w:rPr>
          <w:rFonts w:ascii="Times New Roman" w:eastAsia="宋体" w:hAnsi="Times New Roman" w:cs="Times New Roman" w:hint="eastAsia"/>
          <w:sz w:val="24"/>
          <w:szCs w:val="20"/>
        </w:rPr>
        <w:t>S</w:t>
      </w:r>
      <w:r>
        <w:rPr>
          <w:rFonts w:ascii="Times New Roman" w:eastAsia="宋体" w:hAnsi="Times New Roman" w:cs="Times New Roman"/>
          <w:sz w:val="24"/>
          <w:szCs w:val="20"/>
        </w:rPr>
        <w:t xml:space="preserve">econdly, the platform combinates the interactive design and </w:t>
      </w:r>
      <w:r w:rsidRPr="00456464">
        <w:rPr>
          <w:rFonts w:ascii="Times New Roman" w:eastAsia="宋体" w:hAnsi="Times New Roman" w:cs="Times New Roman"/>
          <w:sz w:val="24"/>
          <w:szCs w:val="20"/>
        </w:rPr>
        <w:t>semi-automatic</w:t>
      </w:r>
      <w:r>
        <w:rPr>
          <w:rFonts w:ascii="Times New Roman" w:eastAsia="宋体" w:hAnsi="Times New Roman" w:cs="Times New Roman"/>
          <w:sz w:val="24"/>
          <w:szCs w:val="20"/>
        </w:rPr>
        <w:t xml:space="preserve"> design for transfer funtion. </w:t>
      </w:r>
      <w:r w:rsidRPr="00456464">
        <w:rPr>
          <w:rFonts w:ascii="Times New Roman" w:eastAsia="宋体" w:hAnsi="Times New Roman" w:cs="Times New Roman"/>
          <w:sz w:val="24"/>
          <w:szCs w:val="20"/>
        </w:rPr>
        <w:t xml:space="preserve">The platform provides a variety of friendly and instructive interactive functions, and the adjustment of the transfer function can be real-time feedback on the volume </w:t>
      </w:r>
      <w:r w:rsidRPr="001560F6">
        <w:rPr>
          <w:rFonts w:ascii="Times New Roman" w:eastAsia="宋体" w:hAnsi="Times New Roman" w:cs="Times New Roman"/>
          <w:sz w:val="24"/>
          <w:szCs w:val="20"/>
        </w:rPr>
        <w:t>rendering diagrams</w:t>
      </w:r>
      <w:r w:rsidRPr="00456464">
        <w:rPr>
          <w:rFonts w:ascii="Times New Roman" w:eastAsia="宋体" w:hAnsi="Times New Roman" w:cs="Times New Roman"/>
          <w:sz w:val="24"/>
          <w:szCs w:val="20"/>
        </w:rPr>
        <w:t>, so that users can intuitively and efficiently carry out the transfer function design</w:t>
      </w:r>
      <w:r>
        <w:rPr>
          <w:rFonts w:ascii="Times New Roman" w:eastAsia="宋体" w:hAnsi="Times New Roman" w:cs="Times New Roman"/>
          <w:sz w:val="24"/>
          <w:szCs w:val="20"/>
        </w:rPr>
        <w:t>.</w:t>
      </w:r>
      <w:r w:rsidRPr="00456464">
        <w:t xml:space="preserve"> </w:t>
      </w:r>
      <w:r w:rsidRPr="00456464">
        <w:rPr>
          <w:rFonts w:ascii="Times New Roman" w:eastAsia="宋体" w:hAnsi="Times New Roman" w:cs="Times New Roman"/>
          <w:sz w:val="24"/>
          <w:szCs w:val="20"/>
        </w:rPr>
        <w:t xml:space="preserve">The platform also provides the volume data analysis method based on 3D edge detection and </w:t>
      </w:r>
      <w:r>
        <w:rPr>
          <w:rFonts w:ascii="Times New Roman" w:eastAsia="宋体" w:hAnsi="Times New Roman" w:cs="Times New Roman"/>
          <w:sz w:val="24"/>
          <w:szCs w:val="20"/>
        </w:rPr>
        <w:t>K</w:t>
      </w:r>
      <w:r w:rsidRPr="00456464">
        <w:rPr>
          <w:rFonts w:ascii="Times New Roman" w:eastAsia="宋体" w:hAnsi="Times New Roman" w:cs="Times New Roman"/>
          <w:sz w:val="24"/>
          <w:szCs w:val="20"/>
        </w:rPr>
        <w:t>-means clustering. According to the analysis results, the opacity transfer function</w:t>
      </w:r>
      <w:r>
        <w:rPr>
          <w:rFonts w:ascii="Times New Roman" w:eastAsia="宋体" w:hAnsi="Times New Roman" w:cs="Times New Roman"/>
          <w:sz w:val="24"/>
          <w:szCs w:val="20"/>
        </w:rPr>
        <w:t>s</w:t>
      </w:r>
      <w:r w:rsidRPr="00456464">
        <w:rPr>
          <w:rFonts w:ascii="Times New Roman" w:eastAsia="宋体" w:hAnsi="Times New Roman" w:cs="Times New Roman"/>
          <w:sz w:val="24"/>
          <w:szCs w:val="20"/>
        </w:rPr>
        <w:t xml:space="preserve"> can be generated</w:t>
      </w:r>
      <w:r>
        <w:rPr>
          <w:rFonts w:ascii="Times New Roman" w:eastAsia="宋体" w:hAnsi="Times New Roman" w:cs="Times New Roman"/>
          <w:sz w:val="24"/>
          <w:szCs w:val="20"/>
        </w:rPr>
        <w:t xml:space="preserve"> </w:t>
      </w:r>
      <w:r w:rsidRPr="00456464">
        <w:rPr>
          <w:rFonts w:ascii="Times New Roman" w:eastAsia="宋体" w:hAnsi="Times New Roman" w:cs="Times New Roman"/>
          <w:sz w:val="24"/>
          <w:szCs w:val="20"/>
        </w:rPr>
        <w:t>automatically,</w:t>
      </w:r>
      <w:r>
        <w:rPr>
          <w:rFonts w:ascii="Times New Roman" w:eastAsia="宋体" w:hAnsi="Times New Roman" w:cs="Times New Roman"/>
          <w:sz w:val="24"/>
          <w:szCs w:val="20"/>
        </w:rPr>
        <w:t xml:space="preserve"> </w:t>
      </w:r>
      <w:r>
        <w:rPr>
          <w:rFonts w:ascii="Times New Roman" w:eastAsia="宋体" w:hAnsi="Times New Roman" w:cs="Times New Roman" w:hint="eastAsia"/>
          <w:sz w:val="24"/>
          <w:szCs w:val="20"/>
        </w:rPr>
        <w:t>which</w:t>
      </w:r>
      <w:r>
        <w:rPr>
          <w:rFonts w:ascii="Times New Roman" w:eastAsia="宋体" w:hAnsi="Times New Roman" w:cs="Times New Roman"/>
          <w:sz w:val="24"/>
          <w:szCs w:val="20"/>
        </w:rPr>
        <w:t xml:space="preserve"> </w:t>
      </w:r>
      <w:r w:rsidR="00C63EF3">
        <w:rPr>
          <w:rFonts w:ascii="Times New Roman" w:eastAsia="宋体" w:hAnsi="Times New Roman" w:cs="Times New Roman"/>
          <w:sz w:val="24"/>
          <w:szCs w:val="20"/>
        </w:rPr>
        <w:t>control</w:t>
      </w:r>
      <w:r>
        <w:rPr>
          <w:rFonts w:ascii="Times New Roman" w:eastAsia="宋体" w:hAnsi="Times New Roman" w:cs="Times New Roman"/>
          <w:sz w:val="24"/>
          <w:szCs w:val="20"/>
        </w:rPr>
        <w:t xml:space="preserve"> the volume visualization </w:t>
      </w:r>
      <w:r w:rsidR="00C63EF3" w:rsidRPr="00C63EF3">
        <w:rPr>
          <w:rFonts w:ascii="Times New Roman" w:eastAsia="宋体" w:hAnsi="Times New Roman" w:cs="Times New Roman"/>
          <w:sz w:val="24"/>
          <w:szCs w:val="20"/>
        </w:rPr>
        <w:t xml:space="preserve">more finely </w:t>
      </w:r>
      <w:r>
        <w:rPr>
          <w:rFonts w:ascii="Times New Roman" w:eastAsia="宋体" w:hAnsi="Times New Roman" w:cs="Times New Roman"/>
          <w:sz w:val="24"/>
          <w:szCs w:val="20"/>
        </w:rPr>
        <w:t xml:space="preserve">from </w:t>
      </w:r>
      <w:r w:rsidR="00C63EF3">
        <w:rPr>
          <w:rFonts w:ascii="Times New Roman" w:eastAsia="宋体" w:hAnsi="Times New Roman" w:cs="Times New Roman"/>
          <w:sz w:val="24"/>
          <w:szCs w:val="20"/>
        </w:rPr>
        <w:t>two dimensions of scalar value and gradient magnitude.</w:t>
      </w:r>
    </w:p>
    <w:p w14:paraId="0DA53A48" w14:textId="77777777" w:rsidR="002E46CA" w:rsidRPr="009C642A" w:rsidRDefault="002E46CA" w:rsidP="009C642A">
      <w:pPr>
        <w:rPr>
          <w:rFonts w:ascii="Times New Roman" w:eastAsia="宋体" w:hAnsi="Times New Roman" w:cs="Times New Roman"/>
          <w:sz w:val="22"/>
          <w:szCs w:val="20"/>
        </w:rPr>
      </w:pPr>
    </w:p>
    <w:p w14:paraId="09EB6574" w14:textId="72F28AF4" w:rsidR="009C642A" w:rsidRPr="009C642A" w:rsidRDefault="009C642A" w:rsidP="009C642A">
      <w:pPr>
        <w:rPr>
          <w:rFonts w:ascii="Times New Roman" w:eastAsia="宋体" w:hAnsi="Times New Roman" w:cs="Times New Roman"/>
          <w:sz w:val="24"/>
          <w:szCs w:val="24"/>
        </w:rPr>
      </w:pPr>
      <w:r w:rsidRPr="009C642A">
        <w:rPr>
          <w:rFonts w:ascii="Times New Roman" w:eastAsia="宋体" w:hAnsi="Times New Roman" w:cs="Times New Roman" w:hint="eastAsia"/>
          <w:sz w:val="24"/>
          <w:szCs w:val="24"/>
        </w:rPr>
        <w:t xml:space="preserve">KEY WORDS: </w:t>
      </w:r>
      <w:r w:rsidR="00C63EF3">
        <w:rPr>
          <w:rFonts w:ascii="Times New Roman" w:eastAsia="宋体" w:hAnsi="Times New Roman" w:cs="Times New Roman" w:hint="eastAsia"/>
          <w:sz w:val="24"/>
          <w:szCs w:val="24"/>
        </w:rPr>
        <w:t>direct</w:t>
      </w:r>
      <w:r w:rsidR="00C63EF3">
        <w:rPr>
          <w:rFonts w:ascii="Times New Roman" w:eastAsia="宋体" w:hAnsi="Times New Roman" w:cs="Times New Roman"/>
          <w:sz w:val="24"/>
          <w:szCs w:val="24"/>
        </w:rPr>
        <w:t xml:space="preserve"> volume render, transfer function, VTK</w:t>
      </w:r>
    </w:p>
    <w:p w14:paraId="269FDB86" w14:textId="77777777" w:rsidR="009C642A" w:rsidRPr="009C642A" w:rsidRDefault="009C642A" w:rsidP="009C642A">
      <w:pPr>
        <w:rPr>
          <w:rFonts w:ascii="Times New Roman" w:eastAsia="宋体" w:hAnsi="Times New Roman" w:cs="Times New Roman"/>
          <w:szCs w:val="20"/>
        </w:rPr>
      </w:pPr>
    </w:p>
    <w:p w14:paraId="3AFAB89A" w14:textId="69E975C9" w:rsidR="006A0B2A" w:rsidRDefault="00C63EF3" w:rsidP="006A0B2A">
      <w:r>
        <w:br w:type="page"/>
      </w:r>
    </w:p>
    <w:bookmarkStart w:id="18" w:name="_Toc7549261" w:displacedByCustomXml="next"/>
    <w:sdt>
      <w:sdtPr>
        <w:rPr>
          <w:rFonts w:asciiTheme="minorHAnsi" w:eastAsiaTheme="minorEastAsia" w:hAnsiTheme="minorHAnsi" w:cstheme="minorBidi"/>
          <w:color w:val="auto"/>
          <w:kern w:val="2"/>
          <w:sz w:val="21"/>
          <w:szCs w:val="22"/>
          <w:lang w:val="zh-CN"/>
        </w:rPr>
        <w:id w:val="-1853719312"/>
        <w:docPartObj>
          <w:docPartGallery w:val="Table of Contents"/>
          <w:docPartUnique/>
        </w:docPartObj>
      </w:sdtPr>
      <w:sdtEndPr>
        <w:rPr>
          <w:rFonts w:ascii="宋体" w:eastAsia="宋体" w:hAnsi="宋体"/>
          <w:b/>
          <w:bCs/>
          <w:sz w:val="24"/>
          <w:szCs w:val="24"/>
        </w:rPr>
      </w:sdtEndPr>
      <w:sdtContent>
        <w:p w14:paraId="5CD579B6" w14:textId="36881278" w:rsidR="007B2BF2" w:rsidRPr="0007202F" w:rsidRDefault="007B2BF2" w:rsidP="0007202F">
          <w:pPr>
            <w:pStyle w:val="TOC"/>
            <w:jc w:val="center"/>
            <w:rPr>
              <w:rFonts w:ascii="黑体" w:eastAsia="黑体" w:hAnsi="黑体"/>
              <w:color w:val="000000" w:themeColor="text1"/>
            </w:rPr>
          </w:pPr>
          <w:r w:rsidRPr="0007202F">
            <w:rPr>
              <w:rFonts w:ascii="黑体" w:eastAsia="黑体" w:hAnsi="黑体"/>
              <w:color w:val="000000" w:themeColor="text1"/>
              <w:lang w:val="zh-CN"/>
            </w:rPr>
            <w:t>目</w:t>
          </w:r>
          <w:r w:rsidR="0007202F">
            <w:rPr>
              <w:rFonts w:ascii="黑体" w:eastAsia="黑体" w:hAnsi="黑体" w:hint="eastAsia"/>
              <w:color w:val="000000" w:themeColor="text1"/>
              <w:lang w:val="zh-CN"/>
            </w:rPr>
            <w:t xml:space="preserve"> </w:t>
          </w:r>
          <w:r w:rsidR="0007202F">
            <w:rPr>
              <w:rFonts w:ascii="黑体" w:eastAsia="黑体" w:hAnsi="黑体"/>
              <w:color w:val="000000" w:themeColor="text1"/>
              <w:lang w:val="zh-CN"/>
            </w:rPr>
            <w:t xml:space="preserve">   </w:t>
          </w:r>
          <w:r w:rsidRPr="0007202F">
            <w:rPr>
              <w:rFonts w:ascii="黑体" w:eastAsia="黑体" w:hAnsi="黑体"/>
              <w:color w:val="000000" w:themeColor="text1"/>
              <w:lang w:val="zh-CN"/>
            </w:rPr>
            <w:t>录</w:t>
          </w:r>
        </w:p>
        <w:p w14:paraId="6808EFDF" w14:textId="1E1437D3" w:rsidR="00A04BB4" w:rsidRPr="00A04BB4" w:rsidRDefault="007B2BF2">
          <w:pPr>
            <w:pStyle w:val="TOC1"/>
            <w:rPr>
              <w:rFonts w:cstheme="minorBidi"/>
              <w:sz w:val="24"/>
              <w:szCs w:val="24"/>
            </w:rPr>
          </w:pPr>
          <w:r w:rsidRPr="00A04BB4">
            <w:rPr>
              <w:sz w:val="24"/>
              <w:szCs w:val="24"/>
            </w:rPr>
            <w:fldChar w:fldCharType="begin"/>
          </w:r>
          <w:r w:rsidRPr="00A04BB4">
            <w:rPr>
              <w:sz w:val="24"/>
              <w:szCs w:val="24"/>
            </w:rPr>
            <w:instrText xml:space="preserve"> TOC \o "1-3" \h \z \u </w:instrText>
          </w:r>
          <w:r w:rsidRPr="00A04BB4">
            <w:rPr>
              <w:sz w:val="24"/>
              <w:szCs w:val="24"/>
            </w:rPr>
            <w:fldChar w:fldCharType="separate"/>
          </w:r>
          <w:hyperlink w:anchor="_Toc8904268" w:history="1">
            <w:r w:rsidR="00A04BB4" w:rsidRPr="00A04BB4">
              <w:rPr>
                <w:rStyle w:val="a9"/>
                <w:sz w:val="24"/>
                <w:szCs w:val="24"/>
              </w:rPr>
              <w:t>摘  要</w:t>
            </w:r>
            <w:r w:rsidR="00A04BB4" w:rsidRPr="00A04BB4">
              <w:rPr>
                <w:webHidden/>
                <w:sz w:val="24"/>
                <w:szCs w:val="24"/>
              </w:rPr>
              <w:tab/>
            </w:r>
            <w:r w:rsidR="00A04BB4" w:rsidRPr="00A04BB4">
              <w:rPr>
                <w:rFonts w:hint="eastAsia"/>
                <w:sz w:val="24"/>
                <w:szCs w:val="24"/>
              </w:rPr>
              <w:t>Ⅰ</w:t>
            </w:r>
          </w:hyperlink>
        </w:p>
        <w:p w14:paraId="39E72C75" w14:textId="342A5781" w:rsidR="00A04BB4" w:rsidRDefault="003A2E8A">
          <w:pPr>
            <w:pStyle w:val="TOC1"/>
            <w:rPr>
              <w:rStyle w:val="a9"/>
              <w:sz w:val="24"/>
              <w:szCs w:val="24"/>
            </w:rPr>
          </w:pPr>
          <w:hyperlink w:anchor="_Toc8904269" w:history="1">
            <w:r w:rsidR="00A04BB4" w:rsidRPr="00A04BB4">
              <w:rPr>
                <w:rStyle w:val="a9"/>
                <w:sz w:val="24"/>
                <w:szCs w:val="24"/>
              </w:rPr>
              <w:t>Abstract</w:t>
            </w:r>
            <w:r w:rsidR="00A04BB4" w:rsidRPr="00A04BB4">
              <w:rPr>
                <w:webHidden/>
                <w:sz w:val="24"/>
                <w:szCs w:val="24"/>
              </w:rPr>
              <w:tab/>
            </w:r>
            <w:r w:rsidR="00A04BB4" w:rsidRPr="00A04BB4">
              <w:rPr>
                <w:rFonts w:hint="eastAsia"/>
                <w:sz w:val="24"/>
                <w:szCs w:val="24"/>
              </w:rPr>
              <w:t>Ⅱ</w:t>
            </w:r>
          </w:hyperlink>
        </w:p>
        <w:p w14:paraId="055E784B" w14:textId="77777777" w:rsidR="00A04BB4" w:rsidRPr="00A04BB4" w:rsidRDefault="00A04BB4" w:rsidP="00A04BB4"/>
        <w:p w14:paraId="74A162B0" w14:textId="78ED1801" w:rsidR="00A04BB4" w:rsidRPr="00A04BB4" w:rsidRDefault="003A2E8A">
          <w:pPr>
            <w:pStyle w:val="TOC1"/>
            <w:rPr>
              <w:rFonts w:cstheme="minorBidi"/>
              <w:sz w:val="24"/>
              <w:szCs w:val="24"/>
            </w:rPr>
          </w:pPr>
          <w:hyperlink w:anchor="_Toc8904270" w:history="1">
            <w:r w:rsidR="00A04BB4" w:rsidRPr="00A04BB4">
              <w:rPr>
                <w:rStyle w:val="a9"/>
                <w:sz w:val="24"/>
                <w:szCs w:val="24"/>
              </w:rPr>
              <w:t>第一章 绪论</w:t>
            </w:r>
            <w:r w:rsidR="00A04BB4" w:rsidRPr="00A04BB4">
              <w:rPr>
                <w:webHidden/>
                <w:sz w:val="24"/>
                <w:szCs w:val="24"/>
              </w:rPr>
              <w:tab/>
            </w:r>
            <w:r w:rsidR="00A04BB4" w:rsidRPr="00A04BB4">
              <w:rPr>
                <w:webHidden/>
                <w:sz w:val="24"/>
                <w:szCs w:val="24"/>
              </w:rPr>
              <w:fldChar w:fldCharType="begin"/>
            </w:r>
            <w:r w:rsidR="00A04BB4" w:rsidRPr="00A04BB4">
              <w:rPr>
                <w:webHidden/>
                <w:sz w:val="24"/>
                <w:szCs w:val="24"/>
              </w:rPr>
              <w:instrText xml:space="preserve"> PAGEREF _Toc8904270 \h </w:instrText>
            </w:r>
            <w:r w:rsidR="00A04BB4" w:rsidRPr="00A04BB4">
              <w:rPr>
                <w:webHidden/>
                <w:sz w:val="24"/>
                <w:szCs w:val="24"/>
              </w:rPr>
            </w:r>
            <w:r w:rsidR="00A04BB4" w:rsidRPr="00A04BB4">
              <w:rPr>
                <w:webHidden/>
                <w:sz w:val="24"/>
                <w:szCs w:val="24"/>
              </w:rPr>
              <w:fldChar w:fldCharType="separate"/>
            </w:r>
            <w:r w:rsidR="00A04BB4" w:rsidRPr="00A04BB4">
              <w:rPr>
                <w:webHidden/>
                <w:sz w:val="24"/>
                <w:szCs w:val="24"/>
              </w:rPr>
              <w:t>1</w:t>
            </w:r>
            <w:r w:rsidR="00A04BB4" w:rsidRPr="00A04BB4">
              <w:rPr>
                <w:webHidden/>
                <w:sz w:val="24"/>
                <w:szCs w:val="24"/>
              </w:rPr>
              <w:fldChar w:fldCharType="end"/>
            </w:r>
          </w:hyperlink>
        </w:p>
        <w:p w14:paraId="6E53E023" w14:textId="46DA45A3" w:rsidR="00A04BB4" w:rsidRPr="00A04BB4" w:rsidRDefault="003A2E8A">
          <w:pPr>
            <w:pStyle w:val="TOC2"/>
            <w:tabs>
              <w:tab w:val="right" w:leader="dot" w:pos="9344"/>
            </w:tabs>
            <w:rPr>
              <w:rFonts w:ascii="宋体" w:eastAsia="宋体" w:hAnsi="宋体"/>
              <w:noProof/>
              <w:sz w:val="24"/>
              <w:szCs w:val="24"/>
            </w:rPr>
          </w:pPr>
          <w:hyperlink w:anchor="_Toc8904271" w:history="1">
            <w:r w:rsidR="00A04BB4" w:rsidRPr="00A04BB4">
              <w:rPr>
                <w:rStyle w:val="a9"/>
                <w:rFonts w:ascii="宋体" w:eastAsia="宋体" w:hAnsi="宋体"/>
                <w:noProof/>
                <w:sz w:val="24"/>
                <w:szCs w:val="24"/>
              </w:rPr>
              <w:t>1.1 研究背景与意义</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_Toc8904271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1</w:t>
            </w:r>
            <w:r w:rsidR="00A04BB4" w:rsidRPr="00A04BB4">
              <w:rPr>
                <w:rFonts w:ascii="宋体" w:eastAsia="宋体" w:hAnsi="宋体"/>
                <w:noProof/>
                <w:webHidden/>
                <w:sz w:val="24"/>
                <w:szCs w:val="24"/>
              </w:rPr>
              <w:fldChar w:fldCharType="end"/>
            </w:r>
          </w:hyperlink>
        </w:p>
        <w:p w14:paraId="22CA95A1" w14:textId="1FD456BE" w:rsidR="00A04BB4" w:rsidRPr="00A04BB4" w:rsidRDefault="003A2E8A">
          <w:pPr>
            <w:pStyle w:val="TOC2"/>
            <w:tabs>
              <w:tab w:val="right" w:leader="dot" w:pos="9344"/>
            </w:tabs>
            <w:rPr>
              <w:rFonts w:ascii="宋体" w:eastAsia="宋体" w:hAnsi="宋体"/>
              <w:noProof/>
              <w:sz w:val="24"/>
              <w:szCs w:val="24"/>
            </w:rPr>
          </w:pPr>
          <w:hyperlink w:anchor="_Toc8904272" w:history="1">
            <w:r w:rsidR="00A04BB4" w:rsidRPr="00A04BB4">
              <w:rPr>
                <w:rStyle w:val="a9"/>
                <w:rFonts w:ascii="宋体" w:eastAsia="宋体" w:hAnsi="宋体"/>
                <w:noProof/>
                <w:sz w:val="24"/>
                <w:szCs w:val="24"/>
              </w:rPr>
              <w:t>1.2 三维可视化的研究现状与发展趋势</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_Toc8904272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2</w:t>
            </w:r>
            <w:r w:rsidR="00A04BB4" w:rsidRPr="00A04BB4">
              <w:rPr>
                <w:rFonts w:ascii="宋体" w:eastAsia="宋体" w:hAnsi="宋体"/>
                <w:noProof/>
                <w:webHidden/>
                <w:sz w:val="24"/>
                <w:szCs w:val="24"/>
              </w:rPr>
              <w:fldChar w:fldCharType="end"/>
            </w:r>
          </w:hyperlink>
        </w:p>
        <w:p w14:paraId="50DAFF27" w14:textId="79B3E57C" w:rsidR="00A04BB4" w:rsidRPr="00A04BB4" w:rsidRDefault="003A2E8A">
          <w:pPr>
            <w:pStyle w:val="TOC2"/>
            <w:tabs>
              <w:tab w:val="right" w:leader="dot" w:pos="9344"/>
            </w:tabs>
            <w:rPr>
              <w:rFonts w:ascii="宋体" w:eastAsia="宋体" w:hAnsi="宋体"/>
              <w:noProof/>
              <w:sz w:val="24"/>
              <w:szCs w:val="24"/>
            </w:rPr>
          </w:pPr>
          <w:hyperlink w:anchor="_Toc8904273" w:history="1">
            <w:r w:rsidR="00A04BB4" w:rsidRPr="00A04BB4">
              <w:rPr>
                <w:rStyle w:val="a9"/>
                <w:rFonts w:ascii="宋体" w:eastAsia="宋体" w:hAnsi="宋体" w:cs="Times New Roman"/>
                <w:bCs/>
                <w:noProof/>
                <w:sz w:val="24"/>
                <w:szCs w:val="24"/>
              </w:rPr>
              <w:t>1.3 论文的主要内容与组织结构</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_Toc8904273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3</w:t>
            </w:r>
            <w:r w:rsidR="00A04BB4" w:rsidRPr="00A04BB4">
              <w:rPr>
                <w:rFonts w:ascii="宋体" w:eastAsia="宋体" w:hAnsi="宋体"/>
                <w:noProof/>
                <w:webHidden/>
                <w:sz w:val="24"/>
                <w:szCs w:val="24"/>
              </w:rPr>
              <w:fldChar w:fldCharType="end"/>
            </w:r>
          </w:hyperlink>
        </w:p>
        <w:p w14:paraId="7C7B67D0" w14:textId="302DBF55" w:rsidR="00A04BB4" w:rsidRPr="00A04BB4" w:rsidRDefault="003A2E8A">
          <w:pPr>
            <w:pStyle w:val="TOC1"/>
            <w:rPr>
              <w:rFonts w:cstheme="minorBidi"/>
              <w:sz w:val="24"/>
              <w:szCs w:val="24"/>
            </w:rPr>
          </w:pPr>
          <w:hyperlink w:anchor="_Toc8904274" w:history="1">
            <w:r w:rsidR="00A04BB4" w:rsidRPr="00A04BB4">
              <w:rPr>
                <w:rStyle w:val="a9"/>
                <w:rFonts w:cs="宋体"/>
                <w:bCs/>
                <w:kern w:val="44"/>
                <w:sz w:val="24"/>
                <w:szCs w:val="24"/>
              </w:rPr>
              <w:t>第二章 体绘制算法与传递函数</w:t>
            </w:r>
            <w:r w:rsidR="00A04BB4" w:rsidRPr="00A04BB4">
              <w:rPr>
                <w:webHidden/>
                <w:sz w:val="24"/>
                <w:szCs w:val="24"/>
              </w:rPr>
              <w:tab/>
            </w:r>
            <w:r w:rsidR="00A04BB4" w:rsidRPr="00A04BB4">
              <w:rPr>
                <w:webHidden/>
                <w:sz w:val="24"/>
                <w:szCs w:val="24"/>
              </w:rPr>
              <w:fldChar w:fldCharType="begin"/>
            </w:r>
            <w:r w:rsidR="00A04BB4" w:rsidRPr="00A04BB4">
              <w:rPr>
                <w:webHidden/>
                <w:sz w:val="24"/>
                <w:szCs w:val="24"/>
              </w:rPr>
              <w:instrText xml:space="preserve"> PAGEREF _Toc8904274 \h </w:instrText>
            </w:r>
            <w:r w:rsidR="00A04BB4" w:rsidRPr="00A04BB4">
              <w:rPr>
                <w:webHidden/>
                <w:sz w:val="24"/>
                <w:szCs w:val="24"/>
              </w:rPr>
            </w:r>
            <w:r w:rsidR="00A04BB4" w:rsidRPr="00A04BB4">
              <w:rPr>
                <w:webHidden/>
                <w:sz w:val="24"/>
                <w:szCs w:val="24"/>
              </w:rPr>
              <w:fldChar w:fldCharType="separate"/>
            </w:r>
            <w:r w:rsidR="00A04BB4" w:rsidRPr="00A04BB4">
              <w:rPr>
                <w:webHidden/>
                <w:sz w:val="24"/>
                <w:szCs w:val="24"/>
              </w:rPr>
              <w:t>5</w:t>
            </w:r>
            <w:r w:rsidR="00A04BB4" w:rsidRPr="00A04BB4">
              <w:rPr>
                <w:webHidden/>
                <w:sz w:val="24"/>
                <w:szCs w:val="24"/>
              </w:rPr>
              <w:fldChar w:fldCharType="end"/>
            </w:r>
          </w:hyperlink>
        </w:p>
        <w:p w14:paraId="254A7EF1" w14:textId="438EA699" w:rsidR="00A04BB4" w:rsidRPr="00A04BB4" w:rsidRDefault="003A2E8A">
          <w:pPr>
            <w:pStyle w:val="TOC2"/>
            <w:tabs>
              <w:tab w:val="right" w:leader="dot" w:pos="9344"/>
            </w:tabs>
            <w:rPr>
              <w:rFonts w:ascii="宋体" w:eastAsia="宋体" w:hAnsi="宋体"/>
              <w:noProof/>
              <w:sz w:val="24"/>
              <w:szCs w:val="24"/>
            </w:rPr>
          </w:pPr>
          <w:hyperlink w:anchor="_Toc8904275" w:history="1">
            <w:r w:rsidR="00A04BB4" w:rsidRPr="00A04BB4">
              <w:rPr>
                <w:rStyle w:val="a9"/>
                <w:rFonts w:ascii="宋体" w:eastAsia="宋体" w:hAnsi="宋体"/>
                <w:noProof/>
                <w:sz w:val="24"/>
                <w:szCs w:val="24"/>
              </w:rPr>
              <w:t>2.1 光线投射算法</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_Toc8904275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5</w:t>
            </w:r>
            <w:r w:rsidR="00A04BB4" w:rsidRPr="00A04BB4">
              <w:rPr>
                <w:rFonts w:ascii="宋体" w:eastAsia="宋体" w:hAnsi="宋体"/>
                <w:noProof/>
                <w:webHidden/>
                <w:sz w:val="24"/>
                <w:szCs w:val="24"/>
              </w:rPr>
              <w:fldChar w:fldCharType="end"/>
            </w:r>
          </w:hyperlink>
        </w:p>
        <w:p w14:paraId="35F49814" w14:textId="75AADE67" w:rsidR="00A04BB4" w:rsidRPr="00A04BB4" w:rsidRDefault="003A2E8A">
          <w:pPr>
            <w:pStyle w:val="TOC3"/>
            <w:tabs>
              <w:tab w:val="right" w:leader="dot" w:pos="9344"/>
            </w:tabs>
            <w:rPr>
              <w:rFonts w:ascii="宋体" w:eastAsia="宋体" w:hAnsi="宋体"/>
              <w:noProof/>
              <w:sz w:val="24"/>
              <w:szCs w:val="24"/>
            </w:rPr>
          </w:pPr>
          <w:hyperlink w:anchor="_Toc8904276" w:history="1">
            <w:r w:rsidR="00A04BB4" w:rsidRPr="00A04BB4">
              <w:rPr>
                <w:rStyle w:val="a9"/>
                <w:rFonts w:ascii="宋体" w:eastAsia="宋体" w:hAnsi="宋体"/>
                <w:noProof/>
                <w:sz w:val="24"/>
                <w:szCs w:val="24"/>
              </w:rPr>
              <w:t>2.1.1 光学模型</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_Toc8904276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5</w:t>
            </w:r>
            <w:r w:rsidR="00A04BB4" w:rsidRPr="00A04BB4">
              <w:rPr>
                <w:rFonts w:ascii="宋体" w:eastAsia="宋体" w:hAnsi="宋体"/>
                <w:noProof/>
                <w:webHidden/>
                <w:sz w:val="24"/>
                <w:szCs w:val="24"/>
              </w:rPr>
              <w:fldChar w:fldCharType="end"/>
            </w:r>
          </w:hyperlink>
        </w:p>
        <w:p w14:paraId="037AF769" w14:textId="1E85BC98" w:rsidR="00A04BB4" w:rsidRPr="00A04BB4" w:rsidRDefault="003A2E8A">
          <w:pPr>
            <w:pStyle w:val="TOC3"/>
            <w:tabs>
              <w:tab w:val="right" w:leader="dot" w:pos="9344"/>
            </w:tabs>
            <w:rPr>
              <w:rFonts w:ascii="宋体" w:eastAsia="宋体" w:hAnsi="宋体"/>
              <w:noProof/>
              <w:sz w:val="24"/>
              <w:szCs w:val="24"/>
            </w:rPr>
          </w:pPr>
          <w:hyperlink w:anchor="_Toc8904277" w:history="1">
            <w:r w:rsidR="00A04BB4" w:rsidRPr="00A04BB4">
              <w:rPr>
                <w:rStyle w:val="a9"/>
                <w:rFonts w:ascii="宋体" w:eastAsia="宋体" w:hAnsi="宋体"/>
                <w:noProof/>
                <w:sz w:val="24"/>
                <w:szCs w:val="24"/>
              </w:rPr>
              <w:t>2.1.2 基本原理</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_Toc8904277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7</w:t>
            </w:r>
            <w:r w:rsidR="00A04BB4" w:rsidRPr="00A04BB4">
              <w:rPr>
                <w:rFonts w:ascii="宋体" w:eastAsia="宋体" w:hAnsi="宋体"/>
                <w:noProof/>
                <w:webHidden/>
                <w:sz w:val="24"/>
                <w:szCs w:val="24"/>
              </w:rPr>
              <w:fldChar w:fldCharType="end"/>
            </w:r>
          </w:hyperlink>
        </w:p>
        <w:p w14:paraId="1F7216D7" w14:textId="7EA49EA6" w:rsidR="00A04BB4" w:rsidRPr="00A04BB4" w:rsidRDefault="003A2E8A">
          <w:pPr>
            <w:pStyle w:val="TOC2"/>
            <w:tabs>
              <w:tab w:val="right" w:leader="dot" w:pos="9344"/>
            </w:tabs>
            <w:rPr>
              <w:rFonts w:ascii="宋体" w:eastAsia="宋体" w:hAnsi="宋体"/>
              <w:noProof/>
              <w:sz w:val="24"/>
              <w:szCs w:val="24"/>
            </w:rPr>
          </w:pPr>
          <w:hyperlink w:anchor="_Toc8904278" w:history="1">
            <w:r w:rsidR="00A04BB4" w:rsidRPr="00A04BB4">
              <w:rPr>
                <w:rStyle w:val="a9"/>
                <w:rFonts w:ascii="宋体" w:eastAsia="宋体" w:hAnsi="宋体"/>
                <w:noProof/>
                <w:sz w:val="24"/>
                <w:szCs w:val="24"/>
              </w:rPr>
              <w:t>2.2 传递函数</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_Toc8904278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10</w:t>
            </w:r>
            <w:r w:rsidR="00A04BB4" w:rsidRPr="00A04BB4">
              <w:rPr>
                <w:rFonts w:ascii="宋体" w:eastAsia="宋体" w:hAnsi="宋体"/>
                <w:noProof/>
                <w:webHidden/>
                <w:sz w:val="24"/>
                <w:szCs w:val="24"/>
              </w:rPr>
              <w:fldChar w:fldCharType="end"/>
            </w:r>
          </w:hyperlink>
        </w:p>
        <w:p w14:paraId="76E30993" w14:textId="06A5F03F" w:rsidR="00A04BB4" w:rsidRPr="00A04BB4" w:rsidRDefault="003A2E8A">
          <w:pPr>
            <w:pStyle w:val="TOC3"/>
            <w:tabs>
              <w:tab w:val="right" w:leader="dot" w:pos="9344"/>
            </w:tabs>
            <w:rPr>
              <w:rFonts w:ascii="宋体" w:eastAsia="宋体" w:hAnsi="宋体"/>
              <w:noProof/>
              <w:sz w:val="24"/>
              <w:szCs w:val="24"/>
            </w:rPr>
          </w:pPr>
          <w:hyperlink w:anchor="_Toc8904279" w:history="1">
            <w:r w:rsidR="00A04BB4" w:rsidRPr="00A04BB4">
              <w:rPr>
                <w:rStyle w:val="a9"/>
                <w:rFonts w:ascii="宋体" w:eastAsia="宋体" w:hAnsi="宋体"/>
                <w:noProof/>
                <w:sz w:val="24"/>
                <w:szCs w:val="24"/>
              </w:rPr>
              <w:t>2.2.1 数据属性</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_Toc8904279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10</w:t>
            </w:r>
            <w:r w:rsidR="00A04BB4" w:rsidRPr="00A04BB4">
              <w:rPr>
                <w:rFonts w:ascii="宋体" w:eastAsia="宋体" w:hAnsi="宋体"/>
                <w:noProof/>
                <w:webHidden/>
                <w:sz w:val="24"/>
                <w:szCs w:val="24"/>
              </w:rPr>
              <w:fldChar w:fldCharType="end"/>
            </w:r>
          </w:hyperlink>
        </w:p>
        <w:p w14:paraId="7EF33393" w14:textId="0FB2BA08" w:rsidR="00A04BB4" w:rsidRPr="00A04BB4" w:rsidRDefault="003A2E8A">
          <w:pPr>
            <w:pStyle w:val="TOC3"/>
            <w:tabs>
              <w:tab w:val="right" w:leader="dot" w:pos="9344"/>
            </w:tabs>
            <w:rPr>
              <w:rFonts w:ascii="宋体" w:eastAsia="宋体" w:hAnsi="宋体"/>
              <w:noProof/>
              <w:sz w:val="24"/>
              <w:szCs w:val="24"/>
            </w:rPr>
          </w:pPr>
          <w:hyperlink w:anchor="_Toc8904280" w:history="1">
            <w:r w:rsidR="00A04BB4" w:rsidRPr="00A04BB4">
              <w:rPr>
                <w:rStyle w:val="a9"/>
                <w:rFonts w:ascii="宋体" w:eastAsia="宋体" w:hAnsi="宋体"/>
                <w:noProof/>
                <w:sz w:val="24"/>
                <w:szCs w:val="24"/>
              </w:rPr>
              <w:t>2.2.2 光学属性</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_Toc8904280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12</w:t>
            </w:r>
            <w:r w:rsidR="00A04BB4" w:rsidRPr="00A04BB4">
              <w:rPr>
                <w:rFonts w:ascii="宋体" w:eastAsia="宋体" w:hAnsi="宋体"/>
                <w:noProof/>
                <w:webHidden/>
                <w:sz w:val="24"/>
                <w:szCs w:val="24"/>
              </w:rPr>
              <w:fldChar w:fldCharType="end"/>
            </w:r>
          </w:hyperlink>
        </w:p>
        <w:p w14:paraId="530E9340" w14:textId="30D0F9CD" w:rsidR="00A04BB4" w:rsidRPr="00A04BB4" w:rsidRDefault="003A2E8A">
          <w:pPr>
            <w:pStyle w:val="TOC3"/>
            <w:tabs>
              <w:tab w:val="right" w:leader="dot" w:pos="9344"/>
            </w:tabs>
            <w:rPr>
              <w:rFonts w:ascii="宋体" w:eastAsia="宋体" w:hAnsi="宋体"/>
              <w:noProof/>
              <w:sz w:val="24"/>
              <w:szCs w:val="24"/>
            </w:rPr>
          </w:pPr>
          <w:hyperlink w:anchor="_Toc8904281" w:history="1">
            <w:r w:rsidR="00A04BB4" w:rsidRPr="00A04BB4">
              <w:rPr>
                <w:rStyle w:val="a9"/>
                <w:rFonts w:ascii="宋体" w:eastAsia="宋体" w:hAnsi="宋体"/>
                <w:noProof/>
                <w:sz w:val="24"/>
                <w:szCs w:val="24"/>
              </w:rPr>
              <w:t>2.2.3 映射规则</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_Toc8904281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12</w:t>
            </w:r>
            <w:r w:rsidR="00A04BB4" w:rsidRPr="00A04BB4">
              <w:rPr>
                <w:rFonts w:ascii="宋体" w:eastAsia="宋体" w:hAnsi="宋体"/>
                <w:noProof/>
                <w:webHidden/>
                <w:sz w:val="24"/>
                <w:szCs w:val="24"/>
              </w:rPr>
              <w:fldChar w:fldCharType="end"/>
            </w:r>
          </w:hyperlink>
        </w:p>
        <w:p w14:paraId="7133DA09" w14:textId="3DF85E56" w:rsidR="00A04BB4" w:rsidRPr="00A04BB4" w:rsidRDefault="003A2E8A">
          <w:pPr>
            <w:pStyle w:val="TOC2"/>
            <w:tabs>
              <w:tab w:val="right" w:leader="dot" w:pos="9344"/>
            </w:tabs>
            <w:rPr>
              <w:rFonts w:ascii="宋体" w:eastAsia="宋体" w:hAnsi="宋体"/>
              <w:noProof/>
              <w:sz w:val="24"/>
              <w:szCs w:val="24"/>
            </w:rPr>
          </w:pPr>
          <w:hyperlink w:anchor="_Toc8904282" w:history="1">
            <w:r w:rsidR="00A04BB4" w:rsidRPr="00A04BB4">
              <w:rPr>
                <w:rStyle w:val="a9"/>
                <w:rFonts w:ascii="宋体" w:eastAsia="宋体" w:hAnsi="宋体"/>
                <w:noProof/>
                <w:sz w:val="24"/>
                <w:szCs w:val="24"/>
              </w:rPr>
              <w:t>2.3 本章小结</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_Toc8904282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13</w:t>
            </w:r>
            <w:r w:rsidR="00A04BB4" w:rsidRPr="00A04BB4">
              <w:rPr>
                <w:rFonts w:ascii="宋体" w:eastAsia="宋体" w:hAnsi="宋体"/>
                <w:noProof/>
                <w:webHidden/>
                <w:sz w:val="24"/>
                <w:szCs w:val="24"/>
              </w:rPr>
              <w:fldChar w:fldCharType="end"/>
            </w:r>
          </w:hyperlink>
        </w:p>
        <w:p w14:paraId="6D4078AA" w14:textId="3BF032BC" w:rsidR="00A04BB4" w:rsidRPr="00A04BB4" w:rsidRDefault="003A2E8A">
          <w:pPr>
            <w:pStyle w:val="TOC1"/>
            <w:rPr>
              <w:rFonts w:cstheme="minorBidi"/>
              <w:sz w:val="24"/>
              <w:szCs w:val="24"/>
            </w:rPr>
          </w:pPr>
          <w:hyperlink w:anchor="_Toc8904283" w:history="1">
            <w:r w:rsidR="00A04BB4" w:rsidRPr="00A04BB4">
              <w:rPr>
                <w:rStyle w:val="a9"/>
                <w:rFonts w:cs="宋体"/>
                <w:bCs/>
                <w:kern w:val="44"/>
                <w:sz w:val="24"/>
                <w:szCs w:val="24"/>
              </w:rPr>
              <w:t>第三章 三维可视化平台概述</w:t>
            </w:r>
            <w:r w:rsidR="00A04BB4" w:rsidRPr="00A04BB4">
              <w:rPr>
                <w:webHidden/>
                <w:sz w:val="24"/>
                <w:szCs w:val="24"/>
              </w:rPr>
              <w:tab/>
            </w:r>
            <w:r w:rsidR="00A04BB4" w:rsidRPr="00A04BB4">
              <w:rPr>
                <w:webHidden/>
                <w:sz w:val="24"/>
                <w:szCs w:val="24"/>
              </w:rPr>
              <w:fldChar w:fldCharType="begin"/>
            </w:r>
            <w:r w:rsidR="00A04BB4" w:rsidRPr="00A04BB4">
              <w:rPr>
                <w:webHidden/>
                <w:sz w:val="24"/>
                <w:szCs w:val="24"/>
              </w:rPr>
              <w:instrText xml:space="preserve"> PAGEREF _Toc8904283 \h </w:instrText>
            </w:r>
            <w:r w:rsidR="00A04BB4" w:rsidRPr="00A04BB4">
              <w:rPr>
                <w:webHidden/>
                <w:sz w:val="24"/>
                <w:szCs w:val="24"/>
              </w:rPr>
            </w:r>
            <w:r w:rsidR="00A04BB4" w:rsidRPr="00A04BB4">
              <w:rPr>
                <w:webHidden/>
                <w:sz w:val="24"/>
                <w:szCs w:val="24"/>
              </w:rPr>
              <w:fldChar w:fldCharType="separate"/>
            </w:r>
            <w:r w:rsidR="00A04BB4" w:rsidRPr="00A04BB4">
              <w:rPr>
                <w:webHidden/>
                <w:sz w:val="24"/>
                <w:szCs w:val="24"/>
              </w:rPr>
              <w:t>13</w:t>
            </w:r>
            <w:r w:rsidR="00A04BB4" w:rsidRPr="00A04BB4">
              <w:rPr>
                <w:webHidden/>
                <w:sz w:val="24"/>
                <w:szCs w:val="24"/>
              </w:rPr>
              <w:fldChar w:fldCharType="end"/>
            </w:r>
          </w:hyperlink>
        </w:p>
        <w:p w14:paraId="5D61F317" w14:textId="418FD510" w:rsidR="00A04BB4" w:rsidRPr="00A04BB4" w:rsidRDefault="003A2E8A">
          <w:pPr>
            <w:pStyle w:val="TOC2"/>
            <w:tabs>
              <w:tab w:val="right" w:leader="dot" w:pos="9344"/>
            </w:tabs>
            <w:rPr>
              <w:rFonts w:ascii="宋体" w:eastAsia="宋体" w:hAnsi="宋体"/>
              <w:noProof/>
              <w:sz w:val="24"/>
              <w:szCs w:val="24"/>
            </w:rPr>
          </w:pPr>
          <w:hyperlink w:anchor="_Toc8904284" w:history="1">
            <w:r w:rsidR="00A04BB4" w:rsidRPr="00A04BB4">
              <w:rPr>
                <w:rStyle w:val="a9"/>
                <w:rFonts w:ascii="宋体" w:eastAsia="宋体" w:hAnsi="宋体"/>
                <w:noProof/>
                <w:sz w:val="24"/>
                <w:szCs w:val="24"/>
              </w:rPr>
              <w:t>3.1 平台开发环境</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_Toc8904284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13</w:t>
            </w:r>
            <w:r w:rsidR="00A04BB4" w:rsidRPr="00A04BB4">
              <w:rPr>
                <w:rFonts w:ascii="宋体" w:eastAsia="宋体" w:hAnsi="宋体"/>
                <w:noProof/>
                <w:webHidden/>
                <w:sz w:val="24"/>
                <w:szCs w:val="24"/>
              </w:rPr>
              <w:fldChar w:fldCharType="end"/>
            </w:r>
          </w:hyperlink>
        </w:p>
        <w:p w14:paraId="11B79166" w14:textId="50C78436" w:rsidR="00A04BB4" w:rsidRPr="00A04BB4" w:rsidRDefault="003A2E8A">
          <w:pPr>
            <w:pStyle w:val="TOC2"/>
            <w:tabs>
              <w:tab w:val="right" w:leader="dot" w:pos="9344"/>
            </w:tabs>
            <w:rPr>
              <w:rFonts w:ascii="宋体" w:eastAsia="宋体" w:hAnsi="宋体"/>
              <w:noProof/>
              <w:sz w:val="24"/>
              <w:szCs w:val="24"/>
            </w:rPr>
          </w:pPr>
          <w:hyperlink w:anchor="_Toc8904285" w:history="1">
            <w:r w:rsidR="00A04BB4" w:rsidRPr="00A04BB4">
              <w:rPr>
                <w:rStyle w:val="a9"/>
                <w:rFonts w:ascii="宋体" w:eastAsia="宋体" w:hAnsi="宋体"/>
                <w:noProof/>
                <w:sz w:val="24"/>
                <w:szCs w:val="24"/>
              </w:rPr>
              <w:t>3.2 平台概述</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_Toc8904285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15</w:t>
            </w:r>
            <w:r w:rsidR="00A04BB4" w:rsidRPr="00A04BB4">
              <w:rPr>
                <w:rFonts w:ascii="宋体" w:eastAsia="宋体" w:hAnsi="宋体"/>
                <w:noProof/>
                <w:webHidden/>
                <w:sz w:val="24"/>
                <w:szCs w:val="24"/>
              </w:rPr>
              <w:fldChar w:fldCharType="end"/>
            </w:r>
          </w:hyperlink>
        </w:p>
        <w:p w14:paraId="4A51B9F0" w14:textId="3A2DC66C" w:rsidR="00A04BB4" w:rsidRPr="00A04BB4" w:rsidRDefault="003A2E8A">
          <w:pPr>
            <w:pStyle w:val="TOC3"/>
            <w:tabs>
              <w:tab w:val="right" w:leader="dot" w:pos="9344"/>
            </w:tabs>
            <w:rPr>
              <w:rFonts w:ascii="宋体" w:eastAsia="宋体" w:hAnsi="宋体"/>
              <w:noProof/>
              <w:sz w:val="24"/>
              <w:szCs w:val="24"/>
            </w:rPr>
          </w:pPr>
          <w:hyperlink w:anchor="_Toc8904286" w:history="1">
            <w:r w:rsidR="00A04BB4" w:rsidRPr="00A04BB4">
              <w:rPr>
                <w:rStyle w:val="a9"/>
                <w:rFonts w:ascii="宋体" w:eastAsia="宋体" w:hAnsi="宋体"/>
                <w:noProof/>
                <w:sz w:val="24"/>
                <w:szCs w:val="24"/>
              </w:rPr>
              <w:t>3.2.1 平台各模块概述</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_Toc8904286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15</w:t>
            </w:r>
            <w:r w:rsidR="00A04BB4" w:rsidRPr="00A04BB4">
              <w:rPr>
                <w:rFonts w:ascii="宋体" w:eastAsia="宋体" w:hAnsi="宋体"/>
                <w:noProof/>
                <w:webHidden/>
                <w:sz w:val="24"/>
                <w:szCs w:val="24"/>
              </w:rPr>
              <w:fldChar w:fldCharType="end"/>
            </w:r>
          </w:hyperlink>
        </w:p>
        <w:p w14:paraId="3C571BC2" w14:textId="6D77547E" w:rsidR="00A04BB4" w:rsidRPr="00A04BB4" w:rsidRDefault="003A2E8A">
          <w:pPr>
            <w:pStyle w:val="TOC3"/>
            <w:tabs>
              <w:tab w:val="right" w:leader="dot" w:pos="9344"/>
            </w:tabs>
            <w:rPr>
              <w:rFonts w:ascii="宋体" w:eastAsia="宋体" w:hAnsi="宋体"/>
              <w:noProof/>
              <w:sz w:val="24"/>
              <w:szCs w:val="24"/>
            </w:rPr>
          </w:pPr>
          <w:hyperlink w:anchor="_Toc8904287" w:history="1">
            <w:r w:rsidR="00A04BB4" w:rsidRPr="00A04BB4">
              <w:rPr>
                <w:rStyle w:val="a9"/>
                <w:rFonts w:ascii="宋体" w:eastAsia="宋体" w:hAnsi="宋体"/>
                <w:noProof/>
                <w:sz w:val="24"/>
                <w:szCs w:val="24"/>
              </w:rPr>
              <w:t>3.2.2 平台主界面概述</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_Toc8904287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16</w:t>
            </w:r>
            <w:r w:rsidR="00A04BB4" w:rsidRPr="00A04BB4">
              <w:rPr>
                <w:rFonts w:ascii="宋体" w:eastAsia="宋体" w:hAnsi="宋体"/>
                <w:noProof/>
                <w:webHidden/>
                <w:sz w:val="24"/>
                <w:szCs w:val="24"/>
              </w:rPr>
              <w:fldChar w:fldCharType="end"/>
            </w:r>
          </w:hyperlink>
        </w:p>
        <w:p w14:paraId="74D0A6B5" w14:textId="47485D15" w:rsidR="00A04BB4" w:rsidRPr="00A04BB4" w:rsidRDefault="003A2E8A">
          <w:pPr>
            <w:pStyle w:val="TOC3"/>
            <w:tabs>
              <w:tab w:val="right" w:leader="dot" w:pos="9344"/>
            </w:tabs>
            <w:rPr>
              <w:rFonts w:ascii="宋体" w:eastAsia="宋体" w:hAnsi="宋体"/>
              <w:noProof/>
              <w:sz w:val="24"/>
              <w:szCs w:val="24"/>
            </w:rPr>
          </w:pPr>
          <w:hyperlink w:anchor="_Toc8904288" w:history="1">
            <w:r w:rsidR="00A04BB4" w:rsidRPr="00A04BB4">
              <w:rPr>
                <w:rStyle w:val="a9"/>
                <w:rFonts w:ascii="宋体" w:eastAsia="宋体" w:hAnsi="宋体"/>
                <w:noProof/>
                <w:sz w:val="24"/>
                <w:szCs w:val="24"/>
              </w:rPr>
              <w:t>3.2.3 平台流程图概述</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_Toc8904288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18</w:t>
            </w:r>
            <w:r w:rsidR="00A04BB4" w:rsidRPr="00A04BB4">
              <w:rPr>
                <w:rFonts w:ascii="宋体" w:eastAsia="宋体" w:hAnsi="宋体"/>
                <w:noProof/>
                <w:webHidden/>
                <w:sz w:val="24"/>
                <w:szCs w:val="24"/>
              </w:rPr>
              <w:fldChar w:fldCharType="end"/>
            </w:r>
          </w:hyperlink>
        </w:p>
        <w:p w14:paraId="039867AB" w14:textId="04A83BF1" w:rsidR="00A04BB4" w:rsidRPr="00A04BB4" w:rsidRDefault="003A2E8A">
          <w:pPr>
            <w:pStyle w:val="TOC2"/>
            <w:tabs>
              <w:tab w:val="right" w:leader="dot" w:pos="9344"/>
            </w:tabs>
            <w:rPr>
              <w:rFonts w:ascii="宋体" w:eastAsia="宋体" w:hAnsi="宋体"/>
              <w:noProof/>
              <w:sz w:val="24"/>
              <w:szCs w:val="24"/>
            </w:rPr>
          </w:pPr>
          <w:hyperlink w:anchor="_Toc8904289" w:history="1">
            <w:r w:rsidR="00A04BB4" w:rsidRPr="00A04BB4">
              <w:rPr>
                <w:rStyle w:val="a9"/>
                <w:rFonts w:ascii="宋体" w:eastAsia="宋体" w:hAnsi="宋体"/>
                <w:noProof/>
                <w:sz w:val="24"/>
                <w:szCs w:val="24"/>
              </w:rPr>
              <w:t>3.3 面向对象的平台设计</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_Toc8904289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19</w:t>
            </w:r>
            <w:r w:rsidR="00A04BB4" w:rsidRPr="00A04BB4">
              <w:rPr>
                <w:rFonts w:ascii="宋体" w:eastAsia="宋体" w:hAnsi="宋体"/>
                <w:noProof/>
                <w:webHidden/>
                <w:sz w:val="24"/>
                <w:szCs w:val="24"/>
              </w:rPr>
              <w:fldChar w:fldCharType="end"/>
            </w:r>
          </w:hyperlink>
        </w:p>
        <w:p w14:paraId="08CDAC9E" w14:textId="05C4AE74" w:rsidR="00A04BB4" w:rsidRPr="00A04BB4" w:rsidRDefault="003A2E8A">
          <w:pPr>
            <w:pStyle w:val="TOC2"/>
            <w:tabs>
              <w:tab w:val="right" w:leader="dot" w:pos="9344"/>
            </w:tabs>
            <w:rPr>
              <w:rFonts w:ascii="宋体" w:eastAsia="宋体" w:hAnsi="宋体"/>
              <w:noProof/>
              <w:sz w:val="24"/>
              <w:szCs w:val="24"/>
            </w:rPr>
          </w:pPr>
          <w:hyperlink w:anchor="_Toc8904290" w:history="1">
            <w:r w:rsidR="00A04BB4" w:rsidRPr="00A04BB4">
              <w:rPr>
                <w:rStyle w:val="a9"/>
                <w:rFonts w:ascii="宋体" w:eastAsia="宋体" w:hAnsi="宋体"/>
                <w:noProof/>
                <w:sz w:val="24"/>
                <w:szCs w:val="24"/>
              </w:rPr>
              <w:t>3.4 本章小结</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_Toc8904290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20</w:t>
            </w:r>
            <w:r w:rsidR="00A04BB4" w:rsidRPr="00A04BB4">
              <w:rPr>
                <w:rFonts w:ascii="宋体" w:eastAsia="宋体" w:hAnsi="宋体"/>
                <w:noProof/>
                <w:webHidden/>
                <w:sz w:val="24"/>
                <w:szCs w:val="24"/>
              </w:rPr>
              <w:fldChar w:fldCharType="end"/>
            </w:r>
          </w:hyperlink>
        </w:p>
        <w:p w14:paraId="5563E44B" w14:textId="19730F22" w:rsidR="00A04BB4" w:rsidRPr="00A04BB4" w:rsidRDefault="003A2E8A">
          <w:pPr>
            <w:pStyle w:val="TOC1"/>
            <w:rPr>
              <w:rFonts w:cstheme="minorBidi"/>
              <w:sz w:val="24"/>
              <w:szCs w:val="24"/>
            </w:rPr>
          </w:pPr>
          <w:hyperlink w:anchor="_Toc8904291" w:history="1">
            <w:r w:rsidR="00A04BB4" w:rsidRPr="00A04BB4">
              <w:rPr>
                <w:rStyle w:val="a9"/>
                <w:rFonts w:cs="宋体"/>
                <w:bCs/>
                <w:kern w:val="44"/>
                <w:sz w:val="24"/>
                <w:szCs w:val="24"/>
              </w:rPr>
              <w:t>第四章 数据读取模块与三维体绘制模块</w:t>
            </w:r>
            <w:r w:rsidR="00A04BB4" w:rsidRPr="00A04BB4">
              <w:rPr>
                <w:webHidden/>
                <w:sz w:val="24"/>
                <w:szCs w:val="24"/>
              </w:rPr>
              <w:tab/>
            </w:r>
            <w:r w:rsidR="00A04BB4" w:rsidRPr="00A04BB4">
              <w:rPr>
                <w:webHidden/>
                <w:sz w:val="24"/>
                <w:szCs w:val="24"/>
              </w:rPr>
              <w:fldChar w:fldCharType="begin"/>
            </w:r>
            <w:r w:rsidR="00A04BB4" w:rsidRPr="00A04BB4">
              <w:rPr>
                <w:webHidden/>
                <w:sz w:val="24"/>
                <w:szCs w:val="24"/>
              </w:rPr>
              <w:instrText xml:space="preserve"> PAGEREF _Toc8904291 \h </w:instrText>
            </w:r>
            <w:r w:rsidR="00A04BB4" w:rsidRPr="00A04BB4">
              <w:rPr>
                <w:webHidden/>
                <w:sz w:val="24"/>
                <w:szCs w:val="24"/>
              </w:rPr>
            </w:r>
            <w:r w:rsidR="00A04BB4" w:rsidRPr="00A04BB4">
              <w:rPr>
                <w:webHidden/>
                <w:sz w:val="24"/>
                <w:szCs w:val="24"/>
              </w:rPr>
              <w:fldChar w:fldCharType="separate"/>
            </w:r>
            <w:r w:rsidR="00A04BB4" w:rsidRPr="00A04BB4">
              <w:rPr>
                <w:webHidden/>
                <w:sz w:val="24"/>
                <w:szCs w:val="24"/>
              </w:rPr>
              <w:t>20</w:t>
            </w:r>
            <w:r w:rsidR="00A04BB4" w:rsidRPr="00A04BB4">
              <w:rPr>
                <w:webHidden/>
                <w:sz w:val="24"/>
                <w:szCs w:val="24"/>
              </w:rPr>
              <w:fldChar w:fldCharType="end"/>
            </w:r>
          </w:hyperlink>
        </w:p>
        <w:p w14:paraId="7439E23E" w14:textId="673726FD" w:rsidR="00A04BB4" w:rsidRPr="00A04BB4" w:rsidRDefault="003A2E8A">
          <w:pPr>
            <w:pStyle w:val="TOC2"/>
            <w:tabs>
              <w:tab w:val="right" w:leader="dot" w:pos="9344"/>
            </w:tabs>
            <w:rPr>
              <w:rFonts w:ascii="宋体" w:eastAsia="宋体" w:hAnsi="宋体"/>
              <w:noProof/>
              <w:sz w:val="24"/>
              <w:szCs w:val="24"/>
            </w:rPr>
          </w:pPr>
          <w:hyperlink w:anchor="_Toc8904292" w:history="1">
            <w:r w:rsidR="00A04BB4" w:rsidRPr="00A04BB4">
              <w:rPr>
                <w:rStyle w:val="a9"/>
                <w:rFonts w:ascii="宋体" w:eastAsia="宋体" w:hAnsi="宋体"/>
                <w:noProof/>
                <w:sz w:val="24"/>
                <w:szCs w:val="24"/>
              </w:rPr>
              <w:t>4.1 数据格式标准</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_Toc8904292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20</w:t>
            </w:r>
            <w:r w:rsidR="00A04BB4" w:rsidRPr="00A04BB4">
              <w:rPr>
                <w:rFonts w:ascii="宋体" w:eastAsia="宋体" w:hAnsi="宋体"/>
                <w:noProof/>
                <w:webHidden/>
                <w:sz w:val="24"/>
                <w:szCs w:val="24"/>
              </w:rPr>
              <w:fldChar w:fldCharType="end"/>
            </w:r>
          </w:hyperlink>
        </w:p>
        <w:p w14:paraId="6BA94BEC" w14:textId="5BACB9CF" w:rsidR="00A04BB4" w:rsidRPr="00A04BB4" w:rsidRDefault="003A2E8A">
          <w:pPr>
            <w:pStyle w:val="TOC3"/>
            <w:tabs>
              <w:tab w:val="right" w:leader="dot" w:pos="9344"/>
            </w:tabs>
            <w:rPr>
              <w:rFonts w:ascii="宋体" w:eastAsia="宋体" w:hAnsi="宋体"/>
              <w:noProof/>
              <w:sz w:val="24"/>
              <w:szCs w:val="24"/>
            </w:rPr>
          </w:pPr>
          <w:hyperlink w:anchor="_Toc8904293" w:history="1">
            <w:r w:rsidR="00A04BB4" w:rsidRPr="00A04BB4">
              <w:rPr>
                <w:rStyle w:val="a9"/>
                <w:rFonts w:ascii="宋体" w:eastAsia="宋体" w:hAnsi="宋体"/>
                <w:noProof/>
                <w:sz w:val="24"/>
                <w:szCs w:val="24"/>
              </w:rPr>
              <w:t>4.1.1 DICOM文件解析</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_Toc8904293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20</w:t>
            </w:r>
            <w:r w:rsidR="00A04BB4" w:rsidRPr="00A04BB4">
              <w:rPr>
                <w:rFonts w:ascii="宋体" w:eastAsia="宋体" w:hAnsi="宋体"/>
                <w:noProof/>
                <w:webHidden/>
                <w:sz w:val="24"/>
                <w:szCs w:val="24"/>
              </w:rPr>
              <w:fldChar w:fldCharType="end"/>
            </w:r>
          </w:hyperlink>
        </w:p>
        <w:p w14:paraId="58D2900C" w14:textId="7E2C92C5" w:rsidR="00A04BB4" w:rsidRPr="00A04BB4" w:rsidRDefault="003A2E8A">
          <w:pPr>
            <w:pStyle w:val="TOC3"/>
            <w:tabs>
              <w:tab w:val="right" w:leader="dot" w:pos="9344"/>
            </w:tabs>
            <w:rPr>
              <w:rFonts w:ascii="宋体" w:eastAsia="宋体" w:hAnsi="宋体"/>
              <w:noProof/>
              <w:sz w:val="24"/>
              <w:szCs w:val="24"/>
            </w:rPr>
          </w:pPr>
          <w:hyperlink w:anchor="_Toc8904294" w:history="1">
            <w:r w:rsidR="00A04BB4" w:rsidRPr="00A04BB4">
              <w:rPr>
                <w:rStyle w:val="a9"/>
                <w:rFonts w:ascii="宋体" w:eastAsia="宋体" w:hAnsi="宋体"/>
                <w:noProof/>
                <w:sz w:val="24"/>
                <w:szCs w:val="24"/>
              </w:rPr>
              <w:t>4.1.2 NIFTI文件解析</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_Toc8904294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21</w:t>
            </w:r>
            <w:r w:rsidR="00A04BB4" w:rsidRPr="00A04BB4">
              <w:rPr>
                <w:rFonts w:ascii="宋体" w:eastAsia="宋体" w:hAnsi="宋体"/>
                <w:noProof/>
                <w:webHidden/>
                <w:sz w:val="24"/>
                <w:szCs w:val="24"/>
              </w:rPr>
              <w:fldChar w:fldCharType="end"/>
            </w:r>
          </w:hyperlink>
        </w:p>
        <w:p w14:paraId="20ED0B2E" w14:textId="4AE549C9" w:rsidR="00A04BB4" w:rsidRPr="00A04BB4" w:rsidRDefault="003A2E8A">
          <w:pPr>
            <w:pStyle w:val="TOC2"/>
            <w:tabs>
              <w:tab w:val="right" w:leader="dot" w:pos="9344"/>
            </w:tabs>
            <w:rPr>
              <w:rFonts w:ascii="宋体" w:eastAsia="宋体" w:hAnsi="宋体"/>
              <w:noProof/>
              <w:sz w:val="24"/>
              <w:szCs w:val="24"/>
            </w:rPr>
          </w:pPr>
          <w:hyperlink w:anchor="_Toc8904295" w:history="1">
            <w:r w:rsidR="00A04BB4" w:rsidRPr="00A04BB4">
              <w:rPr>
                <w:rStyle w:val="a9"/>
                <w:rFonts w:ascii="宋体" w:eastAsia="宋体" w:hAnsi="宋体"/>
                <w:noProof/>
                <w:sz w:val="24"/>
                <w:szCs w:val="24"/>
              </w:rPr>
              <w:t>4.2 三维体绘制</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_Toc8904295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22</w:t>
            </w:r>
            <w:r w:rsidR="00A04BB4" w:rsidRPr="00A04BB4">
              <w:rPr>
                <w:rFonts w:ascii="宋体" w:eastAsia="宋体" w:hAnsi="宋体"/>
                <w:noProof/>
                <w:webHidden/>
                <w:sz w:val="24"/>
                <w:szCs w:val="24"/>
              </w:rPr>
              <w:fldChar w:fldCharType="end"/>
            </w:r>
          </w:hyperlink>
        </w:p>
        <w:p w14:paraId="40D2AFFD" w14:textId="6E864E81" w:rsidR="00A04BB4" w:rsidRPr="00A04BB4" w:rsidRDefault="003A2E8A">
          <w:pPr>
            <w:pStyle w:val="TOC3"/>
            <w:tabs>
              <w:tab w:val="right" w:leader="dot" w:pos="9344"/>
            </w:tabs>
            <w:rPr>
              <w:rFonts w:ascii="宋体" w:eastAsia="宋体" w:hAnsi="宋体"/>
              <w:noProof/>
              <w:sz w:val="24"/>
              <w:szCs w:val="24"/>
            </w:rPr>
          </w:pPr>
          <w:hyperlink w:anchor="_Toc8904296" w:history="1">
            <w:r w:rsidR="00A04BB4" w:rsidRPr="00A04BB4">
              <w:rPr>
                <w:rStyle w:val="a9"/>
                <w:rFonts w:ascii="宋体" w:eastAsia="宋体" w:hAnsi="宋体"/>
                <w:noProof/>
                <w:sz w:val="24"/>
                <w:szCs w:val="24"/>
              </w:rPr>
              <w:t>4.2.1 绘制流程</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_Toc8904296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22</w:t>
            </w:r>
            <w:r w:rsidR="00A04BB4" w:rsidRPr="00A04BB4">
              <w:rPr>
                <w:rFonts w:ascii="宋体" w:eastAsia="宋体" w:hAnsi="宋体"/>
                <w:noProof/>
                <w:webHidden/>
                <w:sz w:val="24"/>
                <w:szCs w:val="24"/>
              </w:rPr>
              <w:fldChar w:fldCharType="end"/>
            </w:r>
          </w:hyperlink>
        </w:p>
        <w:p w14:paraId="6DB6534D" w14:textId="71E86F0D" w:rsidR="00A04BB4" w:rsidRPr="00A04BB4" w:rsidRDefault="003A2E8A">
          <w:pPr>
            <w:pStyle w:val="TOC3"/>
            <w:tabs>
              <w:tab w:val="right" w:leader="dot" w:pos="9344"/>
            </w:tabs>
            <w:rPr>
              <w:rFonts w:ascii="宋体" w:eastAsia="宋体" w:hAnsi="宋体"/>
              <w:noProof/>
              <w:sz w:val="24"/>
              <w:szCs w:val="24"/>
            </w:rPr>
          </w:pPr>
          <w:hyperlink w:anchor="_Toc8904297" w:history="1">
            <w:r w:rsidR="00A04BB4" w:rsidRPr="00A04BB4">
              <w:rPr>
                <w:rStyle w:val="a9"/>
                <w:rFonts w:ascii="宋体" w:eastAsia="宋体" w:hAnsi="宋体"/>
                <w:noProof/>
                <w:sz w:val="24"/>
                <w:szCs w:val="24"/>
              </w:rPr>
              <w:t>4.2.2 增量绘制</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_Toc8904297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23</w:t>
            </w:r>
            <w:r w:rsidR="00A04BB4" w:rsidRPr="00A04BB4">
              <w:rPr>
                <w:rFonts w:ascii="宋体" w:eastAsia="宋体" w:hAnsi="宋体"/>
                <w:noProof/>
                <w:webHidden/>
                <w:sz w:val="24"/>
                <w:szCs w:val="24"/>
              </w:rPr>
              <w:fldChar w:fldCharType="end"/>
            </w:r>
          </w:hyperlink>
        </w:p>
        <w:p w14:paraId="06A69B60" w14:textId="73DFCA1D" w:rsidR="00A04BB4" w:rsidRPr="00A04BB4" w:rsidRDefault="003A2E8A">
          <w:pPr>
            <w:pStyle w:val="TOC2"/>
            <w:tabs>
              <w:tab w:val="right" w:leader="dot" w:pos="9344"/>
            </w:tabs>
            <w:rPr>
              <w:rFonts w:ascii="宋体" w:eastAsia="宋体" w:hAnsi="宋体"/>
              <w:noProof/>
              <w:sz w:val="24"/>
              <w:szCs w:val="24"/>
            </w:rPr>
          </w:pPr>
          <w:hyperlink w:anchor="_Toc8904298" w:history="1">
            <w:r w:rsidR="00A04BB4" w:rsidRPr="00A04BB4">
              <w:rPr>
                <w:rStyle w:val="a9"/>
                <w:rFonts w:ascii="宋体" w:eastAsia="宋体" w:hAnsi="宋体"/>
                <w:noProof/>
                <w:sz w:val="24"/>
                <w:szCs w:val="24"/>
              </w:rPr>
              <w:t>4.3 本章小结</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_Toc8904298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26</w:t>
            </w:r>
            <w:r w:rsidR="00A04BB4" w:rsidRPr="00A04BB4">
              <w:rPr>
                <w:rFonts w:ascii="宋体" w:eastAsia="宋体" w:hAnsi="宋体"/>
                <w:noProof/>
                <w:webHidden/>
                <w:sz w:val="24"/>
                <w:szCs w:val="24"/>
              </w:rPr>
              <w:fldChar w:fldCharType="end"/>
            </w:r>
          </w:hyperlink>
        </w:p>
        <w:p w14:paraId="40A362A7" w14:textId="1EE86BB5" w:rsidR="00A04BB4" w:rsidRPr="00A04BB4" w:rsidRDefault="003A2E8A">
          <w:pPr>
            <w:pStyle w:val="TOC1"/>
            <w:rPr>
              <w:rFonts w:cstheme="minorBidi"/>
              <w:sz w:val="24"/>
              <w:szCs w:val="24"/>
            </w:rPr>
          </w:pPr>
          <w:hyperlink w:anchor="_Toc8904299" w:history="1">
            <w:r w:rsidR="00A04BB4" w:rsidRPr="00A04BB4">
              <w:rPr>
                <w:rStyle w:val="a9"/>
                <w:rFonts w:cs="宋体"/>
                <w:bCs/>
                <w:kern w:val="44"/>
                <w:sz w:val="24"/>
                <w:szCs w:val="24"/>
              </w:rPr>
              <w:t>第五章 传递函数设计模块</w:t>
            </w:r>
            <w:r w:rsidR="00A04BB4" w:rsidRPr="00A04BB4">
              <w:rPr>
                <w:webHidden/>
                <w:sz w:val="24"/>
                <w:szCs w:val="24"/>
              </w:rPr>
              <w:tab/>
            </w:r>
            <w:r w:rsidR="00A04BB4" w:rsidRPr="00A04BB4">
              <w:rPr>
                <w:webHidden/>
                <w:sz w:val="24"/>
                <w:szCs w:val="24"/>
              </w:rPr>
              <w:fldChar w:fldCharType="begin"/>
            </w:r>
            <w:r w:rsidR="00A04BB4" w:rsidRPr="00A04BB4">
              <w:rPr>
                <w:webHidden/>
                <w:sz w:val="24"/>
                <w:szCs w:val="24"/>
              </w:rPr>
              <w:instrText xml:space="preserve"> PAGEREF _Toc8904299 \h </w:instrText>
            </w:r>
            <w:r w:rsidR="00A04BB4" w:rsidRPr="00A04BB4">
              <w:rPr>
                <w:webHidden/>
                <w:sz w:val="24"/>
                <w:szCs w:val="24"/>
              </w:rPr>
            </w:r>
            <w:r w:rsidR="00A04BB4" w:rsidRPr="00A04BB4">
              <w:rPr>
                <w:webHidden/>
                <w:sz w:val="24"/>
                <w:szCs w:val="24"/>
              </w:rPr>
              <w:fldChar w:fldCharType="separate"/>
            </w:r>
            <w:r w:rsidR="00A04BB4" w:rsidRPr="00A04BB4">
              <w:rPr>
                <w:webHidden/>
                <w:sz w:val="24"/>
                <w:szCs w:val="24"/>
              </w:rPr>
              <w:t>26</w:t>
            </w:r>
            <w:r w:rsidR="00A04BB4" w:rsidRPr="00A04BB4">
              <w:rPr>
                <w:webHidden/>
                <w:sz w:val="24"/>
                <w:szCs w:val="24"/>
              </w:rPr>
              <w:fldChar w:fldCharType="end"/>
            </w:r>
          </w:hyperlink>
        </w:p>
        <w:p w14:paraId="570C8406" w14:textId="6AC78EDA" w:rsidR="00A04BB4" w:rsidRPr="00A04BB4" w:rsidRDefault="003A2E8A">
          <w:pPr>
            <w:pStyle w:val="TOC2"/>
            <w:tabs>
              <w:tab w:val="right" w:leader="dot" w:pos="9344"/>
            </w:tabs>
            <w:rPr>
              <w:rFonts w:ascii="宋体" w:eastAsia="宋体" w:hAnsi="宋体"/>
              <w:noProof/>
              <w:sz w:val="24"/>
              <w:szCs w:val="24"/>
            </w:rPr>
          </w:pPr>
          <w:hyperlink w:anchor="_Toc8904300" w:history="1">
            <w:r w:rsidR="00A04BB4" w:rsidRPr="00A04BB4">
              <w:rPr>
                <w:rStyle w:val="a9"/>
                <w:rFonts w:ascii="宋体" w:eastAsia="宋体" w:hAnsi="宋体"/>
                <w:noProof/>
                <w:sz w:val="24"/>
                <w:szCs w:val="24"/>
              </w:rPr>
              <w:t>5.1 交互式设计</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_Toc8904300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27</w:t>
            </w:r>
            <w:r w:rsidR="00A04BB4" w:rsidRPr="00A04BB4">
              <w:rPr>
                <w:rFonts w:ascii="宋体" w:eastAsia="宋体" w:hAnsi="宋体"/>
                <w:noProof/>
                <w:webHidden/>
                <w:sz w:val="24"/>
                <w:szCs w:val="24"/>
              </w:rPr>
              <w:fldChar w:fldCharType="end"/>
            </w:r>
          </w:hyperlink>
        </w:p>
        <w:p w14:paraId="1631AE7A" w14:textId="5E9F4BB1" w:rsidR="00A04BB4" w:rsidRPr="00A04BB4" w:rsidRDefault="003A2E8A">
          <w:pPr>
            <w:pStyle w:val="TOC3"/>
            <w:tabs>
              <w:tab w:val="right" w:leader="dot" w:pos="9344"/>
            </w:tabs>
            <w:rPr>
              <w:rFonts w:ascii="宋体" w:eastAsia="宋体" w:hAnsi="宋体"/>
              <w:noProof/>
              <w:sz w:val="24"/>
              <w:szCs w:val="24"/>
            </w:rPr>
          </w:pPr>
          <w:hyperlink w:anchor="_Toc8904301" w:history="1">
            <w:r w:rsidR="00A04BB4" w:rsidRPr="00A04BB4">
              <w:rPr>
                <w:rStyle w:val="a9"/>
                <w:rFonts w:ascii="宋体" w:eastAsia="宋体" w:hAnsi="宋体"/>
                <w:noProof/>
                <w:sz w:val="24"/>
                <w:szCs w:val="24"/>
              </w:rPr>
              <w:t>5.1.1 交互功能</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_Toc8904301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27</w:t>
            </w:r>
            <w:r w:rsidR="00A04BB4" w:rsidRPr="00A04BB4">
              <w:rPr>
                <w:rFonts w:ascii="宋体" w:eastAsia="宋体" w:hAnsi="宋体"/>
                <w:noProof/>
                <w:webHidden/>
                <w:sz w:val="24"/>
                <w:szCs w:val="24"/>
              </w:rPr>
              <w:fldChar w:fldCharType="end"/>
            </w:r>
          </w:hyperlink>
        </w:p>
        <w:p w14:paraId="0AFF3F10" w14:textId="490C158D" w:rsidR="00A04BB4" w:rsidRPr="00A04BB4" w:rsidRDefault="003A2E8A">
          <w:pPr>
            <w:pStyle w:val="TOC3"/>
            <w:tabs>
              <w:tab w:val="right" w:leader="dot" w:pos="9344"/>
            </w:tabs>
            <w:rPr>
              <w:rFonts w:ascii="宋体" w:eastAsia="宋体" w:hAnsi="宋体"/>
              <w:noProof/>
              <w:sz w:val="24"/>
              <w:szCs w:val="24"/>
            </w:rPr>
          </w:pPr>
          <w:hyperlink w:anchor="_Toc8904302" w:history="1">
            <w:r w:rsidR="00A04BB4" w:rsidRPr="00A04BB4">
              <w:rPr>
                <w:rStyle w:val="a9"/>
                <w:rFonts w:ascii="宋体" w:eastAsia="宋体" w:hAnsi="宋体"/>
                <w:noProof/>
                <w:sz w:val="24"/>
                <w:szCs w:val="24"/>
              </w:rPr>
              <w:t>5.1.2 设计流程</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_Toc8904302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30</w:t>
            </w:r>
            <w:r w:rsidR="00A04BB4" w:rsidRPr="00A04BB4">
              <w:rPr>
                <w:rFonts w:ascii="宋体" w:eastAsia="宋体" w:hAnsi="宋体"/>
                <w:noProof/>
                <w:webHidden/>
                <w:sz w:val="24"/>
                <w:szCs w:val="24"/>
              </w:rPr>
              <w:fldChar w:fldCharType="end"/>
            </w:r>
          </w:hyperlink>
        </w:p>
        <w:p w14:paraId="7D22F9E3" w14:textId="67962CB8" w:rsidR="00A04BB4" w:rsidRPr="00A04BB4" w:rsidRDefault="003A2E8A">
          <w:pPr>
            <w:pStyle w:val="TOC2"/>
            <w:tabs>
              <w:tab w:val="right" w:leader="dot" w:pos="9344"/>
            </w:tabs>
            <w:rPr>
              <w:rFonts w:ascii="宋体" w:eastAsia="宋体" w:hAnsi="宋体"/>
              <w:noProof/>
              <w:sz w:val="24"/>
              <w:szCs w:val="24"/>
            </w:rPr>
          </w:pPr>
          <w:hyperlink w:anchor="_Toc8904303" w:history="1">
            <w:r w:rsidR="00A04BB4" w:rsidRPr="00A04BB4">
              <w:rPr>
                <w:rStyle w:val="a9"/>
                <w:rFonts w:ascii="宋体" w:eastAsia="宋体" w:hAnsi="宋体"/>
                <w:noProof/>
                <w:sz w:val="24"/>
                <w:szCs w:val="24"/>
              </w:rPr>
              <w:t>5.2 基于3D边缘检测的半自动化设计</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_Toc8904303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31</w:t>
            </w:r>
            <w:r w:rsidR="00A04BB4" w:rsidRPr="00A04BB4">
              <w:rPr>
                <w:rFonts w:ascii="宋体" w:eastAsia="宋体" w:hAnsi="宋体"/>
                <w:noProof/>
                <w:webHidden/>
                <w:sz w:val="24"/>
                <w:szCs w:val="24"/>
              </w:rPr>
              <w:fldChar w:fldCharType="end"/>
            </w:r>
          </w:hyperlink>
        </w:p>
        <w:p w14:paraId="41D978B1" w14:textId="5E754252" w:rsidR="00A04BB4" w:rsidRPr="00A04BB4" w:rsidRDefault="003A2E8A">
          <w:pPr>
            <w:pStyle w:val="TOC3"/>
            <w:tabs>
              <w:tab w:val="right" w:leader="dot" w:pos="9344"/>
            </w:tabs>
            <w:rPr>
              <w:rFonts w:ascii="宋体" w:eastAsia="宋体" w:hAnsi="宋体"/>
              <w:noProof/>
              <w:sz w:val="24"/>
              <w:szCs w:val="24"/>
            </w:rPr>
          </w:pPr>
          <w:hyperlink w:anchor="_Toc8904304" w:history="1">
            <w:r w:rsidR="00A04BB4" w:rsidRPr="00A04BB4">
              <w:rPr>
                <w:rStyle w:val="a9"/>
                <w:rFonts w:ascii="宋体" w:eastAsia="宋体" w:hAnsi="宋体"/>
                <w:noProof/>
                <w:sz w:val="24"/>
                <w:szCs w:val="24"/>
              </w:rPr>
              <w:t>5.2.1 算法步骤</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_Toc8904304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31</w:t>
            </w:r>
            <w:r w:rsidR="00A04BB4" w:rsidRPr="00A04BB4">
              <w:rPr>
                <w:rFonts w:ascii="宋体" w:eastAsia="宋体" w:hAnsi="宋体"/>
                <w:noProof/>
                <w:webHidden/>
                <w:sz w:val="24"/>
                <w:szCs w:val="24"/>
              </w:rPr>
              <w:fldChar w:fldCharType="end"/>
            </w:r>
          </w:hyperlink>
        </w:p>
        <w:p w14:paraId="4EF808A0" w14:textId="34BCB94A" w:rsidR="00A04BB4" w:rsidRPr="00A04BB4" w:rsidRDefault="003A2E8A">
          <w:pPr>
            <w:pStyle w:val="TOC3"/>
            <w:tabs>
              <w:tab w:val="right" w:leader="dot" w:pos="9344"/>
            </w:tabs>
            <w:rPr>
              <w:rFonts w:ascii="宋体" w:eastAsia="宋体" w:hAnsi="宋体"/>
              <w:noProof/>
              <w:sz w:val="24"/>
              <w:szCs w:val="24"/>
            </w:rPr>
          </w:pPr>
          <w:hyperlink w:anchor="_Toc8904305" w:history="1">
            <w:r w:rsidR="00A04BB4" w:rsidRPr="00A04BB4">
              <w:rPr>
                <w:rStyle w:val="a9"/>
                <w:rFonts w:ascii="宋体" w:eastAsia="宋体" w:hAnsi="宋体"/>
                <w:noProof/>
                <w:sz w:val="24"/>
                <w:szCs w:val="24"/>
              </w:rPr>
              <w:t>5.2.2 设计流程</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_Toc8904305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32</w:t>
            </w:r>
            <w:r w:rsidR="00A04BB4" w:rsidRPr="00A04BB4">
              <w:rPr>
                <w:rFonts w:ascii="宋体" w:eastAsia="宋体" w:hAnsi="宋体"/>
                <w:noProof/>
                <w:webHidden/>
                <w:sz w:val="24"/>
                <w:szCs w:val="24"/>
              </w:rPr>
              <w:fldChar w:fldCharType="end"/>
            </w:r>
          </w:hyperlink>
        </w:p>
        <w:p w14:paraId="1C6FB24D" w14:textId="3917CA0D" w:rsidR="00A04BB4" w:rsidRPr="00A04BB4" w:rsidRDefault="003A2E8A">
          <w:pPr>
            <w:pStyle w:val="TOC2"/>
            <w:tabs>
              <w:tab w:val="right" w:leader="dot" w:pos="9344"/>
            </w:tabs>
            <w:rPr>
              <w:rFonts w:ascii="宋体" w:eastAsia="宋体" w:hAnsi="宋体"/>
              <w:noProof/>
              <w:sz w:val="24"/>
              <w:szCs w:val="24"/>
            </w:rPr>
          </w:pPr>
          <w:hyperlink w:anchor="_Toc8904306" w:history="1">
            <w:r w:rsidR="00A04BB4" w:rsidRPr="00A04BB4">
              <w:rPr>
                <w:rStyle w:val="a9"/>
                <w:rFonts w:ascii="宋体" w:eastAsia="宋体" w:hAnsi="宋体"/>
                <w:noProof/>
                <w:sz w:val="24"/>
                <w:szCs w:val="24"/>
              </w:rPr>
              <w:t>5.3 基于K-Means聚类的半自动化设计</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_Toc8904306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34</w:t>
            </w:r>
            <w:r w:rsidR="00A04BB4" w:rsidRPr="00A04BB4">
              <w:rPr>
                <w:rFonts w:ascii="宋体" w:eastAsia="宋体" w:hAnsi="宋体"/>
                <w:noProof/>
                <w:webHidden/>
                <w:sz w:val="24"/>
                <w:szCs w:val="24"/>
              </w:rPr>
              <w:fldChar w:fldCharType="end"/>
            </w:r>
          </w:hyperlink>
        </w:p>
        <w:p w14:paraId="0417F517" w14:textId="683F42C0" w:rsidR="00A04BB4" w:rsidRPr="00A04BB4" w:rsidRDefault="003A2E8A">
          <w:pPr>
            <w:pStyle w:val="TOC3"/>
            <w:tabs>
              <w:tab w:val="right" w:leader="dot" w:pos="9344"/>
            </w:tabs>
            <w:rPr>
              <w:rFonts w:ascii="宋体" w:eastAsia="宋体" w:hAnsi="宋体"/>
              <w:noProof/>
              <w:sz w:val="24"/>
              <w:szCs w:val="24"/>
            </w:rPr>
          </w:pPr>
          <w:hyperlink w:anchor="_Toc8904307" w:history="1">
            <w:r w:rsidR="00A04BB4" w:rsidRPr="00A04BB4">
              <w:rPr>
                <w:rStyle w:val="a9"/>
                <w:rFonts w:ascii="宋体" w:eastAsia="宋体" w:hAnsi="宋体"/>
                <w:noProof/>
                <w:sz w:val="24"/>
                <w:szCs w:val="24"/>
              </w:rPr>
              <w:t>5.3.1 算法步骤</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_Toc8904307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35</w:t>
            </w:r>
            <w:r w:rsidR="00A04BB4" w:rsidRPr="00A04BB4">
              <w:rPr>
                <w:rFonts w:ascii="宋体" w:eastAsia="宋体" w:hAnsi="宋体"/>
                <w:noProof/>
                <w:webHidden/>
                <w:sz w:val="24"/>
                <w:szCs w:val="24"/>
              </w:rPr>
              <w:fldChar w:fldCharType="end"/>
            </w:r>
          </w:hyperlink>
        </w:p>
        <w:p w14:paraId="262220EA" w14:textId="09B1F4A3" w:rsidR="00A04BB4" w:rsidRPr="00A04BB4" w:rsidRDefault="003A2E8A">
          <w:pPr>
            <w:pStyle w:val="TOC3"/>
            <w:tabs>
              <w:tab w:val="right" w:leader="dot" w:pos="9344"/>
            </w:tabs>
            <w:rPr>
              <w:rFonts w:ascii="宋体" w:eastAsia="宋体" w:hAnsi="宋体"/>
              <w:noProof/>
              <w:sz w:val="24"/>
              <w:szCs w:val="24"/>
            </w:rPr>
          </w:pPr>
          <w:hyperlink w:anchor="_Toc8904308" w:history="1">
            <w:r w:rsidR="00A04BB4" w:rsidRPr="00A04BB4">
              <w:rPr>
                <w:rStyle w:val="a9"/>
                <w:rFonts w:ascii="宋体" w:eastAsia="宋体" w:hAnsi="宋体"/>
                <w:noProof/>
                <w:sz w:val="24"/>
                <w:szCs w:val="24"/>
              </w:rPr>
              <w:t>5.3.1 标量-梯度幅值直方图</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_Toc8904308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35</w:t>
            </w:r>
            <w:r w:rsidR="00A04BB4" w:rsidRPr="00A04BB4">
              <w:rPr>
                <w:rFonts w:ascii="宋体" w:eastAsia="宋体" w:hAnsi="宋体"/>
                <w:noProof/>
                <w:webHidden/>
                <w:sz w:val="24"/>
                <w:szCs w:val="24"/>
              </w:rPr>
              <w:fldChar w:fldCharType="end"/>
            </w:r>
          </w:hyperlink>
        </w:p>
        <w:p w14:paraId="06557545" w14:textId="55FA5918" w:rsidR="00A04BB4" w:rsidRPr="00A04BB4" w:rsidRDefault="003A2E8A">
          <w:pPr>
            <w:pStyle w:val="TOC3"/>
            <w:tabs>
              <w:tab w:val="right" w:leader="dot" w:pos="9344"/>
            </w:tabs>
            <w:rPr>
              <w:rFonts w:ascii="宋体" w:eastAsia="宋体" w:hAnsi="宋体"/>
              <w:noProof/>
              <w:sz w:val="24"/>
              <w:szCs w:val="24"/>
            </w:rPr>
          </w:pPr>
          <w:hyperlink w:anchor="_Toc8904309" w:history="1">
            <w:r w:rsidR="00A04BB4" w:rsidRPr="00A04BB4">
              <w:rPr>
                <w:rStyle w:val="a9"/>
                <w:rFonts w:ascii="宋体" w:eastAsia="宋体" w:hAnsi="宋体"/>
                <w:noProof/>
                <w:sz w:val="24"/>
                <w:szCs w:val="24"/>
              </w:rPr>
              <w:t>5.3.2 设计流程</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_Toc8904309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37</w:t>
            </w:r>
            <w:r w:rsidR="00A04BB4" w:rsidRPr="00A04BB4">
              <w:rPr>
                <w:rFonts w:ascii="宋体" w:eastAsia="宋体" w:hAnsi="宋体"/>
                <w:noProof/>
                <w:webHidden/>
                <w:sz w:val="24"/>
                <w:szCs w:val="24"/>
              </w:rPr>
              <w:fldChar w:fldCharType="end"/>
            </w:r>
          </w:hyperlink>
        </w:p>
        <w:p w14:paraId="17809DC1" w14:textId="4C44D838" w:rsidR="00A04BB4" w:rsidRPr="00A04BB4" w:rsidRDefault="003A2E8A">
          <w:pPr>
            <w:pStyle w:val="TOC2"/>
            <w:tabs>
              <w:tab w:val="right" w:leader="dot" w:pos="9344"/>
            </w:tabs>
            <w:rPr>
              <w:rFonts w:ascii="宋体" w:eastAsia="宋体" w:hAnsi="宋体"/>
              <w:noProof/>
              <w:sz w:val="24"/>
              <w:szCs w:val="24"/>
            </w:rPr>
          </w:pPr>
          <w:hyperlink w:anchor="_Toc8904310" w:history="1">
            <w:r w:rsidR="00A04BB4" w:rsidRPr="00A04BB4">
              <w:rPr>
                <w:rStyle w:val="a9"/>
                <w:rFonts w:ascii="宋体" w:eastAsia="宋体" w:hAnsi="宋体"/>
                <w:noProof/>
                <w:sz w:val="24"/>
                <w:szCs w:val="24"/>
              </w:rPr>
              <w:t>5.4 本章小结</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_Toc8904310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38</w:t>
            </w:r>
            <w:r w:rsidR="00A04BB4" w:rsidRPr="00A04BB4">
              <w:rPr>
                <w:rFonts w:ascii="宋体" w:eastAsia="宋体" w:hAnsi="宋体"/>
                <w:noProof/>
                <w:webHidden/>
                <w:sz w:val="24"/>
                <w:szCs w:val="24"/>
              </w:rPr>
              <w:fldChar w:fldCharType="end"/>
            </w:r>
          </w:hyperlink>
        </w:p>
        <w:p w14:paraId="3C30A5BE" w14:textId="647B1973" w:rsidR="00A04BB4" w:rsidRPr="00A04BB4" w:rsidRDefault="003A2E8A">
          <w:pPr>
            <w:pStyle w:val="TOC1"/>
            <w:rPr>
              <w:rFonts w:cstheme="minorBidi"/>
              <w:sz w:val="24"/>
              <w:szCs w:val="24"/>
            </w:rPr>
          </w:pPr>
          <w:hyperlink w:anchor="_Toc8904311" w:history="1">
            <w:r w:rsidR="00A04BB4" w:rsidRPr="00A04BB4">
              <w:rPr>
                <w:rStyle w:val="a9"/>
                <w:rFonts w:cs="宋体"/>
                <w:bCs/>
                <w:kern w:val="44"/>
                <w:sz w:val="24"/>
                <w:szCs w:val="24"/>
              </w:rPr>
              <w:t>第六章 总结与展望</w:t>
            </w:r>
            <w:r w:rsidR="00A04BB4" w:rsidRPr="00A04BB4">
              <w:rPr>
                <w:webHidden/>
                <w:sz w:val="24"/>
                <w:szCs w:val="24"/>
              </w:rPr>
              <w:tab/>
            </w:r>
            <w:r w:rsidR="00A04BB4" w:rsidRPr="00A04BB4">
              <w:rPr>
                <w:webHidden/>
                <w:sz w:val="24"/>
                <w:szCs w:val="24"/>
              </w:rPr>
              <w:fldChar w:fldCharType="begin"/>
            </w:r>
            <w:r w:rsidR="00A04BB4" w:rsidRPr="00A04BB4">
              <w:rPr>
                <w:webHidden/>
                <w:sz w:val="24"/>
                <w:szCs w:val="24"/>
              </w:rPr>
              <w:instrText xml:space="preserve"> PAGEREF _Toc8904311 \h </w:instrText>
            </w:r>
            <w:r w:rsidR="00A04BB4" w:rsidRPr="00A04BB4">
              <w:rPr>
                <w:webHidden/>
                <w:sz w:val="24"/>
                <w:szCs w:val="24"/>
              </w:rPr>
            </w:r>
            <w:r w:rsidR="00A04BB4" w:rsidRPr="00A04BB4">
              <w:rPr>
                <w:webHidden/>
                <w:sz w:val="24"/>
                <w:szCs w:val="24"/>
              </w:rPr>
              <w:fldChar w:fldCharType="separate"/>
            </w:r>
            <w:r w:rsidR="00A04BB4" w:rsidRPr="00A04BB4">
              <w:rPr>
                <w:webHidden/>
                <w:sz w:val="24"/>
                <w:szCs w:val="24"/>
              </w:rPr>
              <w:t>39</w:t>
            </w:r>
            <w:r w:rsidR="00A04BB4" w:rsidRPr="00A04BB4">
              <w:rPr>
                <w:webHidden/>
                <w:sz w:val="24"/>
                <w:szCs w:val="24"/>
              </w:rPr>
              <w:fldChar w:fldCharType="end"/>
            </w:r>
          </w:hyperlink>
        </w:p>
        <w:p w14:paraId="31533F71" w14:textId="2AAD8809" w:rsidR="00A04BB4" w:rsidRPr="00A04BB4" w:rsidRDefault="003A2E8A">
          <w:pPr>
            <w:pStyle w:val="TOC2"/>
            <w:tabs>
              <w:tab w:val="right" w:leader="dot" w:pos="9344"/>
            </w:tabs>
            <w:rPr>
              <w:rFonts w:ascii="宋体" w:eastAsia="宋体" w:hAnsi="宋体"/>
              <w:noProof/>
              <w:sz w:val="24"/>
              <w:szCs w:val="24"/>
            </w:rPr>
          </w:pPr>
          <w:hyperlink w:anchor="_Toc8904312" w:history="1">
            <w:r w:rsidR="00A04BB4" w:rsidRPr="00A04BB4">
              <w:rPr>
                <w:rStyle w:val="a9"/>
                <w:rFonts w:ascii="宋体" w:eastAsia="宋体" w:hAnsi="宋体"/>
                <w:noProof/>
                <w:sz w:val="24"/>
                <w:szCs w:val="24"/>
              </w:rPr>
              <w:t>6.1 论文总结</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_Toc8904312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39</w:t>
            </w:r>
            <w:r w:rsidR="00A04BB4" w:rsidRPr="00A04BB4">
              <w:rPr>
                <w:rFonts w:ascii="宋体" w:eastAsia="宋体" w:hAnsi="宋体"/>
                <w:noProof/>
                <w:webHidden/>
                <w:sz w:val="24"/>
                <w:szCs w:val="24"/>
              </w:rPr>
              <w:fldChar w:fldCharType="end"/>
            </w:r>
          </w:hyperlink>
        </w:p>
        <w:p w14:paraId="61B5AE96" w14:textId="1CABE5D6" w:rsidR="00A04BB4" w:rsidRPr="00A04BB4" w:rsidRDefault="003A2E8A">
          <w:pPr>
            <w:pStyle w:val="TOC2"/>
            <w:tabs>
              <w:tab w:val="right" w:leader="dot" w:pos="9344"/>
            </w:tabs>
            <w:rPr>
              <w:rStyle w:val="a9"/>
              <w:rFonts w:ascii="宋体" w:eastAsia="宋体" w:hAnsi="宋体"/>
              <w:noProof/>
              <w:sz w:val="24"/>
              <w:szCs w:val="24"/>
            </w:rPr>
          </w:pPr>
          <w:hyperlink w:anchor="_Toc8904313" w:history="1">
            <w:r w:rsidR="00A04BB4" w:rsidRPr="00A04BB4">
              <w:rPr>
                <w:rStyle w:val="a9"/>
                <w:rFonts w:ascii="宋体" w:eastAsia="宋体" w:hAnsi="宋体"/>
                <w:noProof/>
                <w:sz w:val="24"/>
                <w:szCs w:val="24"/>
              </w:rPr>
              <w:t>6.1 项目展望</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_Toc8904313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39</w:t>
            </w:r>
            <w:r w:rsidR="00A04BB4" w:rsidRPr="00A04BB4">
              <w:rPr>
                <w:rFonts w:ascii="宋体" w:eastAsia="宋体" w:hAnsi="宋体"/>
                <w:noProof/>
                <w:webHidden/>
                <w:sz w:val="24"/>
                <w:szCs w:val="24"/>
              </w:rPr>
              <w:fldChar w:fldCharType="end"/>
            </w:r>
          </w:hyperlink>
        </w:p>
        <w:p w14:paraId="099CFF4A" w14:textId="77777777" w:rsidR="00A04BB4" w:rsidRPr="00A04BB4" w:rsidRDefault="00A04BB4" w:rsidP="00A04BB4">
          <w:pPr>
            <w:rPr>
              <w:rFonts w:ascii="宋体" w:eastAsia="宋体" w:hAnsi="宋体"/>
              <w:sz w:val="24"/>
              <w:szCs w:val="24"/>
            </w:rPr>
          </w:pPr>
        </w:p>
        <w:p w14:paraId="11F796D9" w14:textId="58473995" w:rsidR="00A04BB4" w:rsidRPr="00A04BB4" w:rsidRDefault="003A2E8A">
          <w:pPr>
            <w:pStyle w:val="TOC1"/>
            <w:rPr>
              <w:rFonts w:cstheme="minorBidi"/>
              <w:sz w:val="24"/>
              <w:szCs w:val="24"/>
            </w:rPr>
          </w:pPr>
          <w:hyperlink w:anchor="_Toc8904314" w:history="1">
            <w:r w:rsidR="00A04BB4" w:rsidRPr="00A04BB4">
              <w:rPr>
                <w:rStyle w:val="a9"/>
                <w:sz w:val="24"/>
                <w:szCs w:val="24"/>
              </w:rPr>
              <w:t>致  谢</w:t>
            </w:r>
            <w:r w:rsidR="00A04BB4" w:rsidRPr="00A04BB4">
              <w:rPr>
                <w:webHidden/>
                <w:sz w:val="24"/>
                <w:szCs w:val="24"/>
              </w:rPr>
              <w:tab/>
            </w:r>
            <w:r w:rsidR="00A04BB4" w:rsidRPr="00A04BB4">
              <w:rPr>
                <w:webHidden/>
                <w:sz w:val="24"/>
                <w:szCs w:val="24"/>
              </w:rPr>
              <w:fldChar w:fldCharType="begin"/>
            </w:r>
            <w:r w:rsidR="00A04BB4" w:rsidRPr="00A04BB4">
              <w:rPr>
                <w:webHidden/>
                <w:sz w:val="24"/>
                <w:szCs w:val="24"/>
              </w:rPr>
              <w:instrText xml:space="preserve"> PAGEREF _Toc8904314 \h </w:instrText>
            </w:r>
            <w:r w:rsidR="00A04BB4" w:rsidRPr="00A04BB4">
              <w:rPr>
                <w:webHidden/>
                <w:sz w:val="24"/>
                <w:szCs w:val="24"/>
              </w:rPr>
            </w:r>
            <w:r w:rsidR="00A04BB4" w:rsidRPr="00A04BB4">
              <w:rPr>
                <w:webHidden/>
                <w:sz w:val="24"/>
                <w:szCs w:val="24"/>
              </w:rPr>
              <w:fldChar w:fldCharType="separate"/>
            </w:r>
            <w:r w:rsidR="00A04BB4" w:rsidRPr="00A04BB4">
              <w:rPr>
                <w:webHidden/>
                <w:sz w:val="24"/>
                <w:szCs w:val="24"/>
              </w:rPr>
              <w:t>41</w:t>
            </w:r>
            <w:r w:rsidR="00A04BB4" w:rsidRPr="00A04BB4">
              <w:rPr>
                <w:webHidden/>
                <w:sz w:val="24"/>
                <w:szCs w:val="24"/>
              </w:rPr>
              <w:fldChar w:fldCharType="end"/>
            </w:r>
          </w:hyperlink>
        </w:p>
        <w:p w14:paraId="6262BAF4" w14:textId="26E260C7" w:rsidR="00A04BB4" w:rsidRPr="00A04BB4" w:rsidRDefault="003A2E8A">
          <w:pPr>
            <w:pStyle w:val="TOC1"/>
            <w:rPr>
              <w:rFonts w:cstheme="minorBidi"/>
              <w:sz w:val="24"/>
              <w:szCs w:val="24"/>
            </w:rPr>
          </w:pPr>
          <w:hyperlink w:anchor="_Toc8904315" w:history="1">
            <w:r w:rsidR="00A04BB4" w:rsidRPr="00A04BB4">
              <w:rPr>
                <w:rStyle w:val="a9"/>
                <w:sz w:val="24"/>
                <w:szCs w:val="24"/>
              </w:rPr>
              <w:t>参考文献</w:t>
            </w:r>
            <w:r w:rsidR="0038262C" w:rsidRPr="0038262C">
              <w:rPr>
                <w:rStyle w:val="a9"/>
                <w:rFonts w:hint="eastAsia"/>
                <w:sz w:val="24"/>
                <w:szCs w:val="24"/>
              </w:rPr>
              <w:t>（</w:t>
            </w:r>
            <w:r w:rsidR="0038262C" w:rsidRPr="0038262C">
              <w:rPr>
                <w:rStyle w:val="a9"/>
                <w:sz w:val="24"/>
                <w:szCs w:val="24"/>
              </w:rPr>
              <w:t>References）</w:t>
            </w:r>
            <w:r w:rsidR="00A04BB4" w:rsidRPr="00A04BB4">
              <w:rPr>
                <w:webHidden/>
                <w:sz w:val="24"/>
                <w:szCs w:val="24"/>
              </w:rPr>
              <w:tab/>
            </w:r>
            <w:r w:rsidR="00A04BB4" w:rsidRPr="00A04BB4">
              <w:rPr>
                <w:webHidden/>
                <w:sz w:val="24"/>
                <w:szCs w:val="24"/>
              </w:rPr>
              <w:fldChar w:fldCharType="begin"/>
            </w:r>
            <w:r w:rsidR="00A04BB4" w:rsidRPr="00A04BB4">
              <w:rPr>
                <w:webHidden/>
                <w:sz w:val="24"/>
                <w:szCs w:val="24"/>
              </w:rPr>
              <w:instrText xml:space="preserve"> PAGEREF _Toc8904315 \h </w:instrText>
            </w:r>
            <w:r w:rsidR="00A04BB4" w:rsidRPr="00A04BB4">
              <w:rPr>
                <w:webHidden/>
                <w:sz w:val="24"/>
                <w:szCs w:val="24"/>
              </w:rPr>
            </w:r>
            <w:r w:rsidR="00A04BB4" w:rsidRPr="00A04BB4">
              <w:rPr>
                <w:webHidden/>
                <w:sz w:val="24"/>
                <w:szCs w:val="24"/>
              </w:rPr>
              <w:fldChar w:fldCharType="separate"/>
            </w:r>
            <w:r w:rsidR="00A04BB4" w:rsidRPr="00A04BB4">
              <w:rPr>
                <w:webHidden/>
                <w:sz w:val="24"/>
                <w:szCs w:val="24"/>
              </w:rPr>
              <w:t>42</w:t>
            </w:r>
            <w:r w:rsidR="00A04BB4" w:rsidRPr="00A04BB4">
              <w:rPr>
                <w:webHidden/>
                <w:sz w:val="24"/>
                <w:szCs w:val="24"/>
              </w:rPr>
              <w:fldChar w:fldCharType="end"/>
            </w:r>
          </w:hyperlink>
        </w:p>
        <w:p w14:paraId="337BBC50" w14:textId="00376421" w:rsidR="00214203" w:rsidRPr="00A04BB4" w:rsidRDefault="007B2BF2" w:rsidP="00A04BB4">
          <w:pPr>
            <w:rPr>
              <w:rFonts w:ascii="宋体" w:eastAsia="宋体" w:hAnsi="宋体"/>
              <w:sz w:val="24"/>
              <w:szCs w:val="24"/>
            </w:rPr>
          </w:pPr>
          <w:r w:rsidRPr="00A04BB4">
            <w:rPr>
              <w:rFonts w:ascii="宋体" w:eastAsia="宋体" w:hAnsi="宋体"/>
              <w:b/>
              <w:bCs/>
              <w:sz w:val="24"/>
              <w:szCs w:val="24"/>
              <w:lang w:val="zh-CN"/>
            </w:rPr>
            <w:fldChar w:fldCharType="end"/>
          </w:r>
        </w:p>
      </w:sdtContent>
    </w:sdt>
    <w:p w14:paraId="2CF41CC2" w14:textId="77777777" w:rsidR="00803BCE" w:rsidRPr="00A04BB4" w:rsidRDefault="00803BCE" w:rsidP="00214203">
      <w:pPr>
        <w:widowControl/>
        <w:jc w:val="left"/>
        <w:rPr>
          <w:rFonts w:ascii="宋体" w:eastAsia="宋体" w:hAnsi="宋体"/>
          <w:sz w:val="24"/>
          <w:szCs w:val="24"/>
        </w:rPr>
      </w:pPr>
    </w:p>
    <w:p w14:paraId="2C001432" w14:textId="77777777" w:rsidR="00803BCE" w:rsidRDefault="00803BCE" w:rsidP="00214203">
      <w:pPr>
        <w:widowControl/>
        <w:jc w:val="left"/>
        <w:sectPr w:rsidR="00803BCE" w:rsidSect="007B2BF2">
          <w:pgSz w:w="11906" w:h="16838"/>
          <w:pgMar w:top="1134" w:right="1134" w:bottom="1134" w:left="1134" w:header="851" w:footer="992" w:gutter="284"/>
          <w:cols w:space="425"/>
          <w:docGrid w:type="lines" w:linePitch="312"/>
        </w:sectPr>
      </w:pPr>
    </w:p>
    <w:p w14:paraId="1A139437" w14:textId="77777777" w:rsidR="006A0B2A" w:rsidRPr="007B2BF2" w:rsidRDefault="00F5348B" w:rsidP="007B2BF2">
      <w:pPr>
        <w:pStyle w:val="1"/>
        <w:jc w:val="center"/>
        <w:rPr>
          <w:rFonts w:ascii="黑体" w:eastAsia="黑体" w:hAnsi="黑体"/>
          <w:b w:val="0"/>
          <w:sz w:val="30"/>
          <w:szCs w:val="30"/>
        </w:rPr>
      </w:pPr>
      <w:bookmarkStart w:id="19" w:name="_Toc8904270"/>
      <w:bookmarkStart w:id="20" w:name="OLE_LINK2"/>
      <w:bookmarkEnd w:id="18"/>
      <w:r w:rsidRPr="007B2BF2">
        <w:rPr>
          <w:rFonts w:ascii="黑体" w:eastAsia="黑体" w:hAnsi="黑体" w:hint="eastAsia"/>
          <w:b w:val="0"/>
          <w:sz w:val="30"/>
          <w:szCs w:val="30"/>
        </w:rPr>
        <w:lastRenderedPageBreak/>
        <w:t xml:space="preserve">第一章 </w:t>
      </w:r>
      <w:r w:rsidRPr="007B2BF2">
        <w:rPr>
          <w:rFonts w:ascii="黑体" w:eastAsia="黑体" w:hAnsi="黑体"/>
          <w:b w:val="0"/>
          <w:sz w:val="30"/>
          <w:szCs w:val="30"/>
        </w:rPr>
        <w:t>绪论</w:t>
      </w:r>
      <w:bookmarkEnd w:id="19"/>
    </w:p>
    <w:p w14:paraId="7C29B17B" w14:textId="77777777" w:rsidR="005C4FCD" w:rsidRDefault="006A0B2A" w:rsidP="007B2BF2">
      <w:pPr>
        <w:pStyle w:val="2"/>
        <w:rPr>
          <w:rFonts w:ascii="黑体" w:eastAsia="黑体" w:hAnsi="黑体"/>
          <w:b w:val="0"/>
          <w:sz w:val="28"/>
          <w:szCs w:val="28"/>
        </w:rPr>
      </w:pPr>
      <w:bookmarkStart w:id="21" w:name="_Toc8904271"/>
      <w:bookmarkEnd w:id="20"/>
      <w:r w:rsidRPr="007B2BF2">
        <w:rPr>
          <w:rFonts w:ascii="黑体" w:eastAsia="黑体" w:hAnsi="黑体" w:hint="eastAsia"/>
          <w:b w:val="0"/>
          <w:sz w:val="28"/>
          <w:szCs w:val="28"/>
        </w:rPr>
        <w:t>1.1</w:t>
      </w:r>
      <w:r w:rsidRPr="007B2BF2">
        <w:rPr>
          <w:rFonts w:ascii="黑体" w:eastAsia="黑体" w:hAnsi="黑体"/>
          <w:b w:val="0"/>
          <w:sz w:val="28"/>
          <w:szCs w:val="28"/>
        </w:rPr>
        <w:t xml:space="preserve"> </w:t>
      </w:r>
      <w:r w:rsidRPr="007B2BF2">
        <w:rPr>
          <w:rFonts w:ascii="黑体" w:eastAsia="黑体" w:hAnsi="黑体" w:hint="eastAsia"/>
          <w:b w:val="0"/>
          <w:sz w:val="28"/>
          <w:szCs w:val="28"/>
        </w:rPr>
        <w:t>研究背景</w:t>
      </w:r>
      <w:r w:rsidR="001C057D">
        <w:rPr>
          <w:rFonts w:ascii="黑体" w:eastAsia="黑体" w:hAnsi="黑体" w:hint="eastAsia"/>
          <w:b w:val="0"/>
          <w:sz w:val="28"/>
          <w:szCs w:val="28"/>
        </w:rPr>
        <w:t>与意义</w:t>
      </w:r>
      <w:bookmarkEnd w:id="21"/>
    </w:p>
    <w:p w14:paraId="5FBAF5C0" w14:textId="765BF7C2" w:rsidR="00F505A7" w:rsidRDefault="0032138B" w:rsidP="00506DB1">
      <w:pPr>
        <w:spacing w:line="400" w:lineRule="exact"/>
        <w:ind w:firstLineChars="200" w:firstLine="480"/>
        <w:rPr>
          <w:rFonts w:ascii="宋体" w:eastAsia="宋体" w:hAnsi="宋体"/>
          <w:sz w:val="24"/>
          <w:szCs w:val="24"/>
        </w:rPr>
      </w:pPr>
      <w:r w:rsidRPr="0032138B">
        <w:rPr>
          <w:rFonts w:ascii="宋体" w:eastAsia="宋体" w:hAnsi="宋体" w:hint="eastAsia"/>
          <w:sz w:val="24"/>
          <w:szCs w:val="24"/>
        </w:rPr>
        <w:t>科学计算可视化</w:t>
      </w:r>
      <w:r w:rsidR="00421401">
        <w:rPr>
          <w:rFonts w:ascii="宋体" w:eastAsia="宋体" w:hAnsi="宋体" w:hint="eastAsia"/>
          <w:sz w:val="24"/>
          <w:szCs w:val="24"/>
        </w:rPr>
        <w:t>(</w:t>
      </w:r>
      <w:r w:rsidRPr="0032138B">
        <w:rPr>
          <w:rFonts w:ascii="宋体" w:eastAsia="宋体" w:hAnsi="宋体" w:hint="eastAsia"/>
          <w:sz w:val="24"/>
          <w:szCs w:val="24"/>
        </w:rPr>
        <w:t>Visualization</w:t>
      </w:r>
      <w:r w:rsidRPr="0032138B">
        <w:rPr>
          <w:rFonts w:ascii="宋体" w:eastAsia="宋体" w:hAnsi="宋体"/>
          <w:sz w:val="24"/>
          <w:szCs w:val="24"/>
        </w:rPr>
        <w:t xml:space="preserve"> </w:t>
      </w:r>
      <w:r>
        <w:rPr>
          <w:rFonts w:ascii="宋体" w:eastAsia="宋体" w:hAnsi="宋体"/>
          <w:sz w:val="24"/>
          <w:szCs w:val="24"/>
        </w:rPr>
        <w:t>in Scientific Computing</w:t>
      </w:r>
      <w:r w:rsidR="00421401">
        <w:rPr>
          <w:rFonts w:ascii="宋体" w:eastAsia="宋体" w:hAnsi="宋体" w:hint="eastAsia"/>
          <w:sz w:val="24"/>
          <w:szCs w:val="24"/>
        </w:rPr>
        <w:t>)</w:t>
      </w:r>
      <w:r w:rsidR="007220C6">
        <w:rPr>
          <w:rFonts w:ascii="宋体" w:eastAsia="宋体" w:hAnsi="宋体" w:hint="eastAsia"/>
          <w:sz w:val="24"/>
          <w:szCs w:val="24"/>
        </w:rPr>
        <w:t>指的是运用计算机图形学和图像处理技术，将科学计算过程中</w:t>
      </w:r>
      <w:r w:rsidR="00C16A9E">
        <w:rPr>
          <w:rFonts w:ascii="宋体" w:eastAsia="宋体" w:hAnsi="宋体" w:hint="eastAsia"/>
          <w:sz w:val="24"/>
          <w:szCs w:val="24"/>
        </w:rPr>
        <w:t>所涉及的数据、或者</w:t>
      </w:r>
      <w:r w:rsidR="007220C6">
        <w:rPr>
          <w:rFonts w:ascii="宋体" w:eastAsia="宋体" w:hAnsi="宋体" w:hint="eastAsia"/>
          <w:sz w:val="24"/>
          <w:szCs w:val="24"/>
        </w:rPr>
        <w:t>计算结果转化为图形或图像</w:t>
      </w:r>
      <w:r w:rsidR="00C16A9E">
        <w:rPr>
          <w:rFonts w:ascii="宋体" w:eastAsia="宋体" w:hAnsi="宋体" w:hint="eastAsia"/>
          <w:sz w:val="24"/>
          <w:szCs w:val="24"/>
        </w:rPr>
        <w:t>，</w:t>
      </w:r>
      <w:r w:rsidR="007220C6">
        <w:rPr>
          <w:rFonts w:ascii="宋体" w:eastAsia="宋体" w:hAnsi="宋体" w:hint="eastAsia"/>
          <w:sz w:val="24"/>
          <w:szCs w:val="24"/>
        </w:rPr>
        <w:t>在屏幕上显示出来并能够进行交互处理的理论、方法和技术</w:t>
      </w:r>
      <w:r w:rsidR="007220C6" w:rsidRPr="007220C6">
        <w:rPr>
          <w:rFonts w:ascii="宋体" w:eastAsia="宋体" w:hAnsi="宋体" w:hint="eastAsia"/>
          <w:sz w:val="24"/>
          <w:szCs w:val="24"/>
          <w:vertAlign w:val="superscript"/>
        </w:rPr>
        <w:t>[</w:t>
      </w:r>
      <w:r w:rsidR="007220C6" w:rsidRPr="007220C6">
        <w:rPr>
          <w:rFonts w:ascii="宋体" w:eastAsia="宋体" w:hAnsi="宋体"/>
          <w:sz w:val="24"/>
          <w:szCs w:val="24"/>
          <w:vertAlign w:val="superscript"/>
        </w:rPr>
        <w:t>1]</w:t>
      </w:r>
      <w:r w:rsidR="007220C6">
        <w:rPr>
          <w:rFonts w:ascii="宋体" w:eastAsia="宋体" w:hAnsi="宋体" w:hint="eastAsia"/>
          <w:sz w:val="24"/>
          <w:szCs w:val="24"/>
        </w:rPr>
        <w:t>。</w:t>
      </w:r>
      <w:r w:rsidR="00171116">
        <w:rPr>
          <w:rFonts w:ascii="宋体" w:eastAsia="宋体" w:hAnsi="宋体" w:hint="eastAsia"/>
          <w:sz w:val="24"/>
          <w:szCs w:val="24"/>
        </w:rPr>
        <w:t>借助科学计算可视化，人们可以更加直观地理解计算过程中的数据变化，加以交互实现对计算过程的引导与控制</w:t>
      </w:r>
      <w:r w:rsidR="000A179E">
        <w:rPr>
          <w:rFonts w:ascii="宋体" w:eastAsia="宋体" w:hAnsi="宋体" w:hint="eastAsia"/>
          <w:sz w:val="24"/>
          <w:szCs w:val="24"/>
        </w:rPr>
        <w:t>，直观的图像或图形可视化也能帮助人们更好地理解数据中所蕴含的抽象信息。</w:t>
      </w:r>
    </w:p>
    <w:p w14:paraId="43FB9947" w14:textId="4FC5B5D4" w:rsidR="008227BB" w:rsidRDefault="00917FF0" w:rsidP="00506DB1">
      <w:pPr>
        <w:spacing w:line="400" w:lineRule="exact"/>
        <w:ind w:firstLineChars="200" w:firstLine="480"/>
        <w:rPr>
          <w:rFonts w:ascii="宋体" w:eastAsia="宋体" w:hAnsi="宋体"/>
          <w:sz w:val="24"/>
          <w:szCs w:val="24"/>
        </w:rPr>
      </w:pPr>
      <w:r>
        <w:rPr>
          <w:rFonts w:ascii="宋体" w:eastAsia="宋体" w:hAnsi="宋体" w:hint="eastAsia"/>
          <w:sz w:val="24"/>
          <w:szCs w:val="24"/>
        </w:rPr>
        <w:t>科学计算可视化的核心是三维体数据可视化，</w:t>
      </w:r>
      <w:r w:rsidR="00CF565B">
        <w:rPr>
          <w:rFonts w:ascii="宋体" w:eastAsia="宋体" w:hAnsi="宋体" w:hint="eastAsia"/>
          <w:sz w:val="24"/>
          <w:szCs w:val="24"/>
        </w:rPr>
        <w:t>是一种将三维体数据在二维平面上进行投影的技术，</w:t>
      </w:r>
      <w:r>
        <w:rPr>
          <w:rFonts w:ascii="宋体" w:eastAsia="宋体" w:hAnsi="宋体" w:hint="eastAsia"/>
          <w:sz w:val="24"/>
          <w:szCs w:val="24"/>
        </w:rPr>
        <w:t>它</w:t>
      </w:r>
      <w:r w:rsidR="00B50D76">
        <w:rPr>
          <w:rFonts w:ascii="宋体" w:eastAsia="宋体" w:hAnsi="宋体" w:hint="eastAsia"/>
          <w:sz w:val="24"/>
          <w:szCs w:val="24"/>
        </w:rPr>
        <w:t>被广泛应用于</w:t>
      </w:r>
      <w:r w:rsidR="00F505A7">
        <w:rPr>
          <w:rFonts w:ascii="宋体" w:eastAsia="宋体" w:hAnsi="宋体" w:hint="eastAsia"/>
          <w:sz w:val="24"/>
          <w:szCs w:val="24"/>
        </w:rPr>
        <w:t>医疗</w:t>
      </w:r>
      <w:r w:rsidR="00B50D76">
        <w:rPr>
          <w:rFonts w:ascii="宋体" w:eastAsia="宋体" w:hAnsi="宋体" w:hint="eastAsia"/>
          <w:sz w:val="24"/>
          <w:szCs w:val="24"/>
        </w:rPr>
        <w:t>、地质勘探、气象分析等领域</w:t>
      </w:r>
      <w:r w:rsidR="00F505A7">
        <w:rPr>
          <w:rFonts w:ascii="宋体" w:eastAsia="宋体" w:hAnsi="宋体" w:hint="eastAsia"/>
          <w:sz w:val="24"/>
          <w:szCs w:val="24"/>
        </w:rPr>
        <w:t>。</w:t>
      </w:r>
      <w:r w:rsidR="000F31BD">
        <w:rPr>
          <w:rFonts w:ascii="宋体" w:eastAsia="宋体" w:hAnsi="宋体" w:hint="eastAsia"/>
          <w:sz w:val="24"/>
          <w:szCs w:val="24"/>
        </w:rPr>
        <w:t>实现</w:t>
      </w:r>
      <w:bookmarkStart w:id="22" w:name="OLE_LINK3"/>
      <w:bookmarkStart w:id="23" w:name="OLE_LINK4"/>
      <w:r w:rsidR="000F31BD">
        <w:rPr>
          <w:rFonts w:ascii="宋体" w:eastAsia="宋体" w:hAnsi="宋体" w:hint="eastAsia"/>
          <w:sz w:val="24"/>
          <w:szCs w:val="24"/>
        </w:rPr>
        <w:t>三维体数据可视化的算法可分为两类，</w:t>
      </w:r>
      <w:r w:rsidR="000F31BD" w:rsidRPr="000F31BD">
        <w:rPr>
          <w:rFonts w:ascii="宋体" w:eastAsia="宋体" w:hAnsi="宋体" w:hint="eastAsia"/>
          <w:sz w:val="24"/>
          <w:szCs w:val="24"/>
        </w:rPr>
        <w:t>一类是基于中间几何图元的面绘制方法，另一类是直接基于三维体数据的体绘制方法。</w:t>
      </w:r>
      <w:bookmarkEnd w:id="22"/>
      <w:bookmarkEnd w:id="23"/>
    </w:p>
    <w:p w14:paraId="2D96DF18" w14:textId="111F5F8D" w:rsidR="00BC6D53" w:rsidRDefault="000F31BD" w:rsidP="00506DB1">
      <w:pPr>
        <w:spacing w:line="400" w:lineRule="exact"/>
        <w:ind w:firstLineChars="200" w:firstLine="480"/>
        <w:rPr>
          <w:rFonts w:ascii="宋体" w:eastAsia="宋体" w:hAnsi="宋体"/>
          <w:sz w:val="24"/>
          <w:szCs w:val="24"/>
        </w:rPr>
      </w:pPr>
      <w:r>
        <w:rPr>
          <w:rFonts w:ascii="宋体" w:eastAsia="宋体" w:hAnsi="宋体" w:hint="eastAsia"/>
          <w:sz w:val="24"/>
          <w:szCs w:val="24"/>
        </w:rPr>
        <w:t>面绘制即是以等值面的形式来</w:t>
      </w:r>
      <w:r w:rsidRPr="000F31BD">
        <w:rPr>
          <w:rFonts w:ascii="宋体" w:eastAsia="宋体" w:hAnsi="宋体" w:hint="eastAsia"/>
          <w:sz w:val="24"/>
          <w:szCs w:val="24"/>
        </w:rPr>
        <w:t>绘制三维模型</w:t>
      </w:r>
      <w:r>
        <w:rPr>
          <w:rFonts w:ascii="宋体" w:eastAsia="宋体" w:hAnsi="宋体" w:hint="eastAsia"/>
          <w:sz w:val="24"/>
          <w:szCs w:val="24"/>
        </w:rPr>
        <w:t>，</w:t>
      </w:r>
      <w:r w:rsidR="00D63D83">
        <w:rPr>
          <w:rFonts w:ascii="宋体" w:eastAsia="宋体" w:hAnsi="宋体" w:hint="eastAsia"/>
          <w:sz w:val="24"/>
          <w:szCs w:val="24"/>
        </w:rPr>
        <w:t>其</w:t>
      </w:r>
      <w:r w:rsidR="00844B6D">
        <w:rPr>
          <w:rFonts w:ascii="宋体" w:eastAsia="宋体" w:hAnsi="宋体" w:hint="eastAsia"/>
          <w:sz w:val="24"/>
          <w:szCs w:val="24"/>
        </w:rPr>
        <w:t>优点是计算量较小</w:t>
      </w:r>
      <w:r w:rsidR="007F5DDF">
        <w:rPr>
          <w:rFonts w:ascii="宋体" w:eastAsia="宋体" w:hAnsi="宋体" w:hint="eastAsia"/>
          <w:sz w:val="24"/>
          <w:szCs w:val="24"/>
        </w:rPr>
        <w:t>。</w:t>
      </w:r>
      <w:r w:rsidR="00BC0F07">
        <w:rPr>
          <w:rFonts w:ascii="宋体" w:eastAsia="宋体" w:hAnsi="宋体" w:hint="eastAsia"/>
          <w:sz w:val="24"/>
          <w:szCs w:val="24"/>
        </w:rPr>
        <w:t>但</w:t>
      </w:r>
      <w:r w:rsidR="007F5DDF">
        <w:rPr>
          <w:rFonts w:ascii="宋体" w:eastAsia="宋体" w:hAnsi="宋体" w:hint="eastAsia"/>
          <w:sz w:val="24"/>
          <w:szCs w:val="24"/>
        </w:rPr>
        <w:t>面绘制</w:t>
      </w:r>
      <w:r w:rsidR="00BC0F07">
        <w:rPr>
          <w:rFonts w:ascii="宋体" w:eastAsia="宋体" w:hAnsi="宋体" w:hint="eastAsia"/>
          <w:sz w:val="24"/>
          <w:szCs w:val="24"/>
        </w:rPr>
        <w:t>无法</w:t>
      </w:r>
      <w:r w:rsidR="007F5DDF">
        <w:rPr>
          <w:rFonts w:ascii="宋体" w:eastAsia="宋体" w:hAnsi="宋体" w:hint="eastAsia"/>
          <w:sz w:val="24"/>
          <w:szCs w:val="24"/>
        </w:rPr>
        <w:t>表现出</w:t>
      </w:r>
      <w:r w:rsidR="001E504B">
        <w:rPr>
          <w:rFonts w:ascii="宋体" w:eastAsia="宋体" w:hAnsi="宋体" w:hint="eastAsia"/>
          <w:sz w:val="24"/>
          <w:szCs w:val="24"/>
        </w:rPr>
        <w:t>原始</w:t>
      </w:r>
      <w:r w:rsidR="007F5DDF">
        <w:rPr>
          <w:rFonts w:ascii="宋体" w:eastAsia="宋体" w:hAnsi="宋体" w:hint="eastAsia"/>
          <w:sz w:val="24"/>
          <w:szCs w:val="24"/>
        </w:rPr>
        <w:t>体</w:t>
      </w:r>
      <w:r w:rsidR="001E504B">
        <w:rPr>
          <w:rFonts w:ascii="宋体" w:eastAsia="宋体" w:hAnsi="宋体" w:hint="eastAsia"/>
          <w:sz w:val="24"/>
          <w:szCs w:val="24"/>
        </w:rPr>
        <w:t>数据场的</w:t>
      </w:r>
      <w:r w:rsidR="007F5DDF">
        <w:rPr>
          <w:rFonts w:ascii="宋体" w:eastAsia="宋体" w:hAnsi="宋体" w:hint="eastAsia"/>
          <w:sz w:val="24"/>
          <w:szCs w:val="24"/>
        </w:rPr>
        <w:t>空间立体</w:t>
      </w:r>
      <w:r w:rsidR="001E504B">
        <w:rPr>
          <w:rFonts w:ascii="宋体" w:eastAsia="宋体" w:hAnsi="宋体" w:hint="eastAsia"/>
          <w:sz w:val="24"/>
          <w:szCs w:val="24"/>
        </w:rPr>
        <w:t>细节</w:t>
      </w:r>
      <w:r w:rsidR="00C16A9E">
        <w:rPr>
          <w:rFonts w:ascii="宋体" w:eastAsia="宋体" w:hAnsi="宋体" w:hint="eastAsia"/>
          <w:sz w:val="24"/>
          <w:szCs w:val="24"/>
        </w:rPr>
        <w:t>；</w:t>
      </w:r>
      <w:r w:rsidR="00FD7E93">
        <w:rPr>
          <w:rFonts w:ascii="宋体" w:eastAsia="宋体" w:hAnsi="宋体" w:hint="eastAsia"/>
          <w:sz w:val="24"/>
          <w:szCs w:val="24"/>
        </w:rPr>
        <w:t>且该方法始终存在等值面分类的歧义性问题，</w:t>
      </w:r>
      <w:r w:rsidR="00BC0F07">
        <w:rPr>
          <w:rFonts w:ascii="宋体" w:eastAsia="宋体" w:hAnsi="宋体" w:hint="eastAsia"/>
          <w:sz w:val="24"/>
          <w:szCs w:val="24"/>
        </w:rPr>
        <w:t>因此</w:t>
      </w:r>
      <w:r w:rsidR="00FD7E93">
        <w:rPr>
          <w:rFonts w:ascii="宋体" w:eastAsia="宋体" w:hAnsi="宋体" w:hint="eastAsia"/>
          <w:sz w:val="24"/>
          <w:szCs w:val="24"/>
        </w:rPr>
        <w:t>当数据场较为复杂时，往往会生成不存在的伪表面或在现实面上产生空洞</w:t>
      </w:r>
      <w:r w:rsidR="00FD7E93" w:rsidRPr="00FD7E93">
        <w:rPr>
          <w:rFonts w:ascii="宋体" w:eastAsia="宋体" w:hAnsi="宋体" w:hint="eastAsia"/>
          <w:sz w:val="24"/>
          <w:szCs w:val="24"/>
          <w:vertAlign w:val="superscript"/>
        </w:rPr>
        <w:t>[</w:t>
      </w:r>
      <w:r w:rsidR="00FD7E93" w:rsidRPr="00FD7E93">
        <w:rPr>
          <w:rFonts w:ascii="宋体" w:eastAsia="宋体" w:hAnsi="宋体"/>
          <w:sz w:val="24"/>
          <w:szCs w:val="24"/>
          <w:vertAlign w:val="superscript"/>
        </w:rPr>
        <w:t>3]</w:t>
      </w:r>
      <w:r w:rsidR="00FD7E93">
        <w:rPr>
          <w:rFonts w:ascii="宋体" w:eastAsia="宋体" w:hAnsi="宋体" w:hint="eastAsia"/>
          <w:sz w:val="24"/>
          <w:szCs w:val="24"/>
        </w:rPr>
        <w:t>。</w:t>
      </w:r>
    </w:p>
    <w:p w14:paraId="7B1B5C46" w14:textId="5A42EEA9" w:rsidR="001E504B" w:rsidRDefault="001E504B" w:rsidP="00506DB1">
      <w:pPr>
        <w:spacing w:line="400" w:lineRule="exact"/>
        <w:ind w:firstLineChars="200" w:firstLine="480"/>
        <w:rPr>
          <w:rFonts w:ascii="宋体" w:eastAsia="宋体" w:hAnsi="宋体"/>
          <w:sz w:val="24"/>
          <w:szCs w:val="24"/>
        </w:rPr>
      </w:pPr>
      <w:r>
        <w:rPr>
          <w:rFonts w:ascii="宋体" w:eastAsia="宋体" w:hAnsi="宋体" w:hint="eastAsia"/>
          <w:sz w:val="24"/>
          <w:szCs w:val="24"/>
        </w:rPr>
        <w:t>体绘制是直接</w:t>
      </w:r>
      <w:r w:rsidR="00C53A20">
        <w:rPr>
          <w:rFonts w:ascii="宋体" w:eastAsia="宋体" w:hAnsi="宋体" w:hint="eastAsia"/>
          <w:sz w:val="24"/>
          <w:szCs w:val="24"/>
        </w:rPr>
        <w:t>为三维体数据场中的体素分配颜色与不透明度</w:t>
      </w:r>
      <w:r w:rsidR="00794677">
        <w:rPr>
          <w:rFonts w:ascii="宋体" w:eastAsia="宋体" w:hAnsi="宋体" w:hint="eastAsia"/>
          <w:sz w:val="24"/>
          <w:szCs w:val="24"/>
        </w:rPr>
        <w:t>等光学性质进行绘制</w:t>
      </w:r>
      <w:r w:rsidR="00C53A20">
        <w:rPr>
          <w:rFonts w:ascii="宋体" w:eastAsia="宋体" w:hAnsi="宋体" w:hint="eastAsia"/>
          <w:sz w:val="24"/>
          <w:szCs w:val="24"/>
        </w:rPr>
        <w:t>，</w:t>
      </w:r>
      <w:r w:rsidR="00794677">
        <w:rPr>
          <w:rFonts w:ascii="宋体" w:eastAsia="宋体" w:hAnsi="宋体" w:hint="eastAsia"/>
          <w:sz w:val="24"/>
          <w:szCs w:val="24"/>
        </w:rPr>
        <w:t>而不需要进行中间图元的转换，因此也被称为直接体绘制</w:t>
      </w:r>
      <w:r w:rsidR="00421401">
        <w:rPr>
          <w:rFonts w:ascii="宋体" w:eastAsia="宋体" w:hAnsi="宋体" w:hint="eastAsia"/>
          <w:sz w:val="24"/>
          <w:szCs w:val="24"/>
        </w:rPr>
        <w:t>(</w:t>
      </w:r>
      <w:r w:rsidR="00794677">
        <w:rPr>
          <w:rFonts w:ascii="宋体" w:eastAsia="宋体" w:hAnsi="宋体" w:hint="eastAsia"/>
          <w:sz w:val="24"/>
          <w:szCs w:val="24"/>
        </w:rPr>
        <w:t>D</w:t>
      </w:r>
      <w:r w:rsidR="00794677">
        <w:rPr>
          <w:rFonts w:ascii="宋体" w:eastAsia="宋体" w:hAnsi="宋体"/>
          <w:sz w:val="24"/>
          <w:szCs w:val="24"/>
        </w:rPr>
        <w:t>irect Volume Render, DVR</w:t>
      </w:r>
      <w:r w:rsidR="00421401">
        <w:rPr>
          <w:rFonts w:ascii="宋体" w:eastAsia="宋体" w:hAnsi="宋体" w:hint="eastAsia"/>
          <w:sz w:val="24"/>
          <w:szCs w:val="24"/>
        </w:rPr>
        <w:t>)</w:t>
      </w:r>
      <w:r w:rsidR="0064082D" w:rsidRPr="0064082D">
        <w:rPr>
          <w:rFonts w:ascii="宋体" w:eastAsia="宋体" w:hAnsi="宋体"/>
          <w:sz w:val="24"/>
          <w:szCs w:val="24"/>
        </w:rPr>
        <w:t>。</w:t>
      </w:r>
      <w:r w:rsidR="00D81D7E">
        <w:rPr>
          <w:rFonts w:ascii="宋体" w:eastAsia="宋体" w:hAnsi="宋体" w:hint="eastAsia"/>
          <w:sz w:val="24"/>
          <w:szCs w:val="24"/>
        </w:rPr>
        <w:t>直接体绘制不仅能够展现出表面轮廓，也能清晰地还原出立体细节，不会造成数据的丢失</w:t>
      </w:r>
      <w:r w:rsidR="00723E68">
        <w:rPr>
          <w:rFonts w:ascii="宋体" w:eastAsia="宋体" w:hAnsi="宋体" w:hint="eastAsia"/>
          <w:sz w:val="24"/>
          <w:szCs w:val="24"/>
        </w:rPr>
        <w:t>。因此，在例如医学图像三维重建等对可视化效果要求较高的应用领域，直接体绘制往往是首选的可视化技术。</w:t>
      </w:r>
    </w:p>
    <w:p w14:paraId="4BB540C1" w14:textId="41908D1A" w:rsidR="00723E68" w:rsidRDefault="00B27A97" w:rsidP="00A552CA">
      <w:pPr>
        <w:spacing w:line="400" w:lineRule="exact"/>
        <w:ind w:firstLineChars="200" w:firstLine="480"/>
        <w:rPr>
          <w:rFonts w:ascii="宋体" w:eastAsia="宋体" w:hAnsi="宋体"/>
          <w:sz w:val="24"/>
          <w:szCs w:val="24"/>
        </w:rPr>
      </w:pPr>
      <w:r>
        <w:rPr>
          <w:rFonts w:ascii="宋体" w:eastAsia="宋体" w:hAnsi="宋体" w:hint="eastAsia"/>
          <w:sz w:val="24"/>
          <w:szCs w:val="24"/>
        </w:rPr>
        <w:t>传递函数</w:t>
      </w:r>
      <w:r w:rsidR="00331EAC">
        <w:rPr>
          <w:rFonts w:ascii="宋体" w:eastAsia="宋体" w:hAnsi="宋体" w:hint="eastAsia"/>
          <w:sz w:val="24"/>
          <w:szCs w:val="24"/>
        </w:rPr>
        <w:t>(</w:t>
      </w:r>
      <w:r w:rsidR="00331EAC">
        <w:rPr>
          <w:rFonts w:ascii="宋体" w:eastAsia="宋体" w:hAnsi="宋体"/>
          <w:sz w:val="24"/>
          <w:szCs w:val="24"/>
        </w:rPr>
        <w:t>Transfer Function, TF)</w:t>
      </w:r>
      <w:r>
        <w:rPr>
          <w:rFonts w:ascii="宋体" w:eastAsia="宋体" w:hAnsi="宋体" w:hint="eastAsia"/>
          <w:sz w:val="24"/>
          <w:szCs w:val="24"/>
        </w:rPr>
        <w:t>是直接体绘制的基础，它的本质作用是将颜色与不透明度等光学性质分配给体素数据，从而使数据可视。</w:t>
      </w:r>
      <w:r w:rsidRPr="00B27A97">
        <w:rPr>
          <w:rFonts w:ascii="宋体" w:eastAsia="宋体" w:hAnsi="宋体" w:hint="eastAsia"/>
          <w:sz w:val="24"/>
          <w:szCs w:val="24"/>
        </w:rPr>
        <w:t>良好的传递函数可以揭示数据中的重要结构，而不会用不重要的区域来模糊它们</w:t>
      </w:r>
      <w:r w:rsidRPr="00B27A97">
        <w:rPr>
          <w:rFonts w:ascii="宋体" w:eastAsia="宋体" w:hAnsi="宋体" w:hint="eastAsia"/>
          <w:sz w:val="24"/>
          <w:szCs w:val="24"/>
          <w:vertAlign w:val="superscript"/>
        </w:rPr>
        <w:t>[</w:t>
      </w:r>
      <w:r w:rsidRPr="00B27A97">
        <w:rPr>
          <w:rFonts w:ascii="宋体" w:eastAsia="宋体" w:hAnsi="宋体"/>
          <w:sz w:val="24"/>
          <w:szCs w:val="24"/>
          <w:vertAlign w:val="superscript"/>
        </w:rPr>
        <w:t>6]</w:t>
      </w:r>
      <w:r>
        <w:rPr>
          <w:rFonts w:ascii="宋体" w:eastAsia="宋体" w:hAnsi="宋体" w:hint="eastAsia"/>
          <w:sz w:val="24"/>
          <w:szCs w:val="24"/>
        </w:rPr>
        <w:t>。因此，传递函数的设计，决定着直接体绘制的最终绘制效果。然而，要找到一个能够满足用户预期绘制效果的传递函数往往是一个挑战，原因主要体现在以下</w:t>
      </w:r>
      <w:r w:rsidR="004052F7">
        <w:rPr>
          <w:rFonts w:ascii="宋体" w:eastAsia="宋体" w:hAnsi="宋体" w:hint="eastAsia"/>
          <w:sz w:val="24"/>
          <w:szCs w:val="24"/>
        </w:rPr>
        <w:t>三</w:t>
      </w:r>
      <w:r>
        <w:rPr>
          <w:rFonts w:ascii="宋体" w:eastAsia="宋体" w:hAnsi="宋体" w:hint="eastAsia"/>
          <w:sz w:val="24"/>
          <w:szCs w:val="24"/>
        </w:rPr>
        <w:t>个方面。其一，</w:t>
      </w:r>
      <w:r w:rsidR="00315304">
        <w:rPr>
          <w:rFonts w:ascii="宋体" w:eastAsia="宋体" w:hAnsi="宋体" w:hint="eastAsia"/>
          <w:sz w:val="24"/>
          <w:szCs w:val="24"/>
        </w:rPr>
        <w:t>传递函数的优劣无法通过量化的指标来评定，人们往往只能通过观察直接体绘制最终的绘制效果，来间接地判断传递函数的设计是否合适，存在一定的主观性；</w:t>
      </w:r>
      <w:r w:rsidR="002D4490">
        <w:rPr>
          <w:rFonts w:ascii="宋体" w:eastAsia="宋体" w:hAnsi="宋体" w:hint="eastAsia"/>
          <w:sz w:val="24"/>
          <w:szCs w:val="24"/>
        </w:rPr>
        <w:t>其</w:t>
      </w:r>
      <w:r w:rsidR="001366DB">
        <w:rPr>
          <w:rFonts w:ascii="宋体" w:eastAsia="宋体" w:hAnsi="宋体" w:hint="eastAsia"/>
          <w:sz w:val="24"/>
          <w:szCs w:val="24"/>
        </w:rPr>
        <w:t>二</w:t>
      </w:r>
      <w:r w:rsidR="002D4490">
        <w:rPr>
          <w:rFonts w:ascii="宋体" w:eastAsia="宋体" w:hAnsi="宋体" w:hint="eastAsia"/>
          <w:sz w:val="24"/>
          <w:szCs w:val="24"/>
        </w:rPr>
        <w:t>，传递函数的调节不受</w:t>
      </w:r>
      <w:r w:rsidR="0050241E">
        <w:rPr>
          <w:rFonts w:ascii="宋体" w:eastAsia="宋体" w:hAnsi="宋体" w:hint="eastAsia"/>
          <w:sz w:val="24"/>
          <w:szCs w:val="24"/>
        </w:rPr>
        <w:t>原</w:t>
      </w:r>
      <w:r w:rsidR="002D4490">
        <w:rPr>
          <w:rFonts w:ascii="宋体" w:eastAsia="宋体" w:hAnsi="宋体" w:hint="eastAsia"/>
          <w:sz w:val="24"/>
          <w:szCs w:val="24"/>
        </w:rPr>
        <w:t>数据集的约束或指导，这</w:t>
      </w:r>
      <w:r w:rsidR="002D4490" w:rsidRPr="002D4490">
        <w:rPr>
          <w:rFonts w:ascii="宋体" w:eastAsia="宋体" w:hAnsi="宋体" w:hint="eastAsia"/>
          <w:sz w:val="24"/>
          <w:szCs w:val="24"/>
        </w:rPr>
        <w:t>迫使用户进入一个不断实验的交互模式，在这种模式下，只有通过观察由于增量调整而导致的</w:t>
      </w:r>
      <w:r w:rsidR="002D4490">
        <w:rPr>
          <w:rFonts w:ascii="宋体" w:eastAsia="宋体" w:hAnsi="宋体" w:hint="eastAsia"/>
          <w:sz w:val="24"/>
          <w:szCs w:val="24"/>
        </w:rPr>
        <w:t>绘制效果</w:t>
      </w:r>
      <w:r w:rsidR="002D4490" w:rsidRPr="002D4490">
        <w:rPr>
          <w:rFonts w:ascii="宋体" w:eastAsia="宋体" w:hAnsi="宋体" w:hint="eastAsia"/>
          <w:sz w:val="24"/>
          <w:szCs w:val="24"/>
        </w:rPr>
        <w:t>的变化，才能探索传递函数域</w:t>
      </w:r>
      <w:r w:rsidR="002D4490" w:rsidRPr="002D4490">
        <w:rPr>
          <w:rFonts w:ascii="宋体" w:eastAsia="宋体" w:hAnsi="宋体" w:hint="eastAsia"/>
          <w:sz w:val="24"/>
          <w:szCs w:val="24"/>
          <w:vertAlign w:val="superscript"/>
        </w:rPr>
        <w:t>[</w:t>
      </w:r>
      <w:r w:rsidR="002D4490" w:rsidRPr="002D4490">
        <w:rPr>
          <w:rFonts w:ascii="宋体" w:eastAsia="宋体" w:hAnsi="宋体"/>
          <w:sz w:val="24"/>
          <w:szCs w:val="24"/>
          <w:vertAlign w:val="superscript"/>
        </w:rPr>
        <w:t>6]</w:t>
      </w:r>
      <w:r w:rsidR="002D4490">
        <w:rPr>
          <w:rFonts w:ascii="宋体" w:eastAsia="宋体" w:hAnsi="宋体" w:hint="eastAsia"/>
          <w:sz w:val="24"/>
          <w:szCs w:val="24"/>
        </w:rPr>
        <w:t>；</w:t>
      </w:r>
      <w:r w:rsidR="001366DB">
        <w:rPr>
          <w:rFonts w:ascii="宋体" w:eastAsia="宋体" w:hAnsi="宋体" w:hint="eastAsia"/>
          <w:sz w:val="24"/>
          <w:szCs w:val="24"/>
        </w:rPr>
        <w:t>其三，传递函数的调节自由度很大，从三</w:t>
      </w:r>
      <w:r w:rsidR="001366DB">
        <w:rPr>
          <w:rFonts w:ascii="宋体" w:eastAsia="宋体" w:hAnsi="宋体" w:hint="eastAsia"/>
          <w:sz w:val="24"/>
          <w:szCs w:val="24"/>
        </w:rPr>
        <w:lastRenderedPageBreak/>
        <w:t>维体数据场中的各种标量值到各种光学性质存在多个映射函数，</w:t>
      </w:r>
      <w:r w:rsidR="001D673A">
        <w:rPr>
          <w:rFonts w:ascii="宋体" w:eastAsia="宋体" w:hAnsi="宋体" w:hint="eastAsia"/>
          <w:sz w:val="24"/>
          <w:szCs w:val="24"/>
        </w:rPr>
        <w:t>映射关系与绘制效果之间也没有绝对的规律可寻，传递函数的细微变化可能会导致绘制效果的巨大差异，调节具有盲目性</w:t>
      </w:r>
      <w:r w:rsidR="00CA2CE0">
        <w:rPr>
          <w:rFonts w:ascii="宋体" w:eastAsia="宋体" w:hAnsi="宋体" w:hint="eastAsia"/>
          <w:sz w:val="24"/>
          <w:szCs w:val="24"/>
        </w:rPr>
        <w:t>。</w:t>
      </w:r>
      <w:r w:rsidR="001366DB">
        <w:rPr>
          <w:rFonts w:ascii="宋体" w:eastAsia="宋体" w:hAnsi="宋体" w:hint="eastAsia"/>
          <w:sz w:val="24"/>
          <w:szCs w:val="24"/>
        </w:rPr>
        <w:t>因此，</w:t>
      </w:r>
      <w:r w:rsidR="00A552CA">
        <w:rPr>
          <w:rFonts w:ascii="宋体" w:eastAsia="宋体" w:hAnsi="宋体" w:hint="eastAsia"/>
          <w:sz w:val="24"/>
          <w:szCs w:val="24"/>
        </w:rPr>
        <w:t>作为三维体绘制的关键，传递函数的设计一直是一个难题，也制约着三维体绘制的发展</w:t>
      </w:r>
      <w:r w:rsidR="00562A06">
        <w:rPr>
          <w:rFonts w:ascii="宋体" w:eastAsia="宋体" w:hAnsi="宋体" w:hint="eastAsia"/>
          <w:sz w:val="24"/>
          <w:szCs w:val="24"/>
        </w:rPr>
        <w:t>。传递函数设计有着重要的研究意义与急迫的研究需求，这也是本文的研究重点。</w:t>
      </w:r>
    </w:p>
    <w:p w14:paraId="6D5F804E" w14:textId="07FADBB1" w:rsidR="00BC6D53" w:rsidRPr="00F74DAC" w:rsidRDefault="00BC6D53" w:rsidP="00F74DAC">
      <w:pPr>
        <w:pStyle w:val="2"/>
        <w:rPr>
          <w:rFonts w:ascii="黑体" w:eastAsia="黑体" w:hAnsi="黑体"/>
          <w:b w:val="0"/>
          <w:sz w:val="28"/>
          <w:szCs w:val="28"/>
        </w:rPr>
      </w:pPr>
      <w:bookmarkStart w:id="24" w:name="_Toc8904272"/>
      <w:bookmarkStart w:id="25" w:name="OLE_LINK1"/>
      <w:r w:rsidRPr="00F74DAC">
        <w:rPr>
          <w:rFonts w:ascii="黑体" w:eastAsia="黑体" w:hAnsi="黑体" w:hint="eastAsia"/>
          <w:b w:val="0"/>
          <w:sz w:val="28"/>
          <w:szCs w:val="28"/>
        </w:rPr>
        <w:t>1.2</w:t>
      </w:r>
      <w:r w:rsidRPr="00F74DAC">
        <w:rPr>
          <w:rFonts w:ascii="黑体" w:eastAsia="黑体" w:hAnsi="黑体"/>
          <w:b w:val="0"/>
          <w:sz w:val="28"/>
          <w:szCs w:val="28"/>
        </w:rPr>
        <w:t xml:space="preserve"> </w:t>
      </w:r>
      <w:r w:rsidR="00D63D83">
        <w:rPr>
          <w:rFonts w:ascii="黑体" w:eastAsia="黑体" w:hAnsi="黑体" w:hint="eastAsia"/>
          <w:b w:val="0"/>
          <w:sz w:val="28"/>
          <w:szCs w:val="28"/>
        </w:rPr>
        <w:t>三维可视化的</w:t>
      </w:r>
      <w:r w:rsidR="00720A96">
        <w:rPr>
          <w:rFonts w:ascii="黑体" w:eastAsia="黑体" w:hAnsi="黑体" w:hint="eastAsia"/>
          <w:b w:val="0"/>
          <w:sz w:val="28"/>
          <w:szCs w:val="28"/>
        </w:rPr>
        <w:t>研究现状与</w:t>
      </w:r>
      <w:r w:rsidR="00FD7E93">
        <w:rPr>
          <w:rFonts w:ascii="黑体" w:eastAsia="黑体" w:hAnsi="黑体" w:hint="eastAsia"/>
          <w:b w:val="0"/>
          <w:sz w:val="28"/>
          <w:szCs w:val="28"/>
        </w:rPr>
        <w:t>发展趋势</w:t>
      </w:r>
      <w:bookmarkEnd w:id="24"/>
    </w:p>
    <w:bookmarkEnd w:id="25"/>
    <w:p w14:paraId="1D08E973" w14:textId="67446789" w:rsidR="00D63D83" w:rsidRDefault="00C9358B" w:rsidP="00D63D83">
      <w:pPr>
        <w:spacing w:line="400" w:lineRule="exact"/>
        <w:ind w:firstLineChars="200" w:firstLine="480"/>
        <w:rPr>
          <w:rFonts w:ascii="宋体" w:eastAsia="宋体" w:hAnsi="宋体"/>
          <w:sz w:val="24"/>
          <w:szCs w:val="24"/>
        </w:rPr>
      </w:pPr>
      <w:r>
        <w:rPr>
          <w:rFonts w:ascii="宋体" w:eastAsia="宋体" w:hAnsi="宋体" w:hint="eastAsia"/>
          <w:sz w:val="24"/>
          <w:szCs w:val="24"/>
        </w:rPr>
        <w:t>作为科学计算可视化的关键问题，三维体数据可视化一直是一个研究热点。</w:t>
      </w:r>
      <w:r w:rsidR="00D63D83">
        <w:rPr>
          <w:rFonts w:ascii="宋体" w:eastAsia="宋体" w:hAnsi="宋体" w:hint="eastAsia"/>
          <w:sz w:val="24"/>
          <w:szCs w:val="24"/>
        </w:rPr>
        <w:t>目前较为成熟的直接体绘制算法有：</w:t>
      </w:r>
      <w:r w:rsidR="00D63D83" w:rsidRPr="00B345F7">
        <w:rPr>
          <w:rFonts w:ascii="宋体" w:eastAsia="宋体" w:hAnsi="宋体" w:hint="eastAsia"/>
          <w:sz w:val="24"/>
          <w:szCs w:val="24"/>
        </w:rPr>
        <w:t>光线投射算法</w:t>
      </w:r>
      <w:r w:rsidR="00421401">
        <w:rPr>
          <w:rFonts w:ascii="宋体" w:eastAsia="宋体" w:hAnsi="宋体" w:hint="eastAsia"/>
          <w:sz w:val="24"/>
          <w:szCs w:val="24"/>
        </w:rPr>
        <w:t>(</w:t>
      </w:r>
      <w:r w:rsidR="00D63D83">
        <w:rPr>
          <w:rFonts w:ascii="宋体" w:eastAsia="宋体" w:hAnsi="宋体" w:hint="eastAsia"/>
          <w:sz w:val="24"/>
          <w:szCs w:val="24"/>
        </w:rPr>
        <w:t>r</w:t>
      </w:r>
      <w:r w:rsidR="00D63D83" w:rsidRPr="00B345F7">
        <w:rPr>
          <w:rFonts w:ascii="宋体" w:eastAsia="宋体" w:hAnsi="宋体"/>
          <w:sz w:val="24"/>
          <w:szCs w:val="24"/>
        </w:rPr>
        <w:t>ay-casting</w:t>
      </w:r>
      <w:r w:rsidR="00421401">
        <w:rPr>
          <w:rFonts w:ascii="宋体" w:eastAsia="宋体" w:hAnsi="宋体" w:hint="eastAsia"/>
          <w:sz w:val="24"/>
          <w:szCs w:val="24"/>
        </w:rPr>
        <w:t>)</w:t>
      </w:r>
      <w:r w:rsidR="00D63D83">
        <w:rPr>
          <w:rFonts w:ascii="宋体" w:eastAsia="宋体" w:hAnsi="宋体" w:hint="eastAsia"/>
          <w:sz w:val="24"/>
          <w:szCs w:val="24"/>
        </w:rPr>
        <w:t>、</w:t>
      </w:r>
      <w:r w:rsidR="00A552CA" w:rsidRPr="00B345F7">
        <w:rPr>
          <w:rFonts w:ascii="宋体" w:eastAsia="宋体" w:hAnsi="宋体"/>
          <w:sz w:val="24"/>
          <w:szCs w:val="24"/>
        </w:rPr>
        <w:t>错切-形变算法</w:t>
      </w:r>
      <w:r w:rsidR="00A552CA">
        <w:rPr>
          <w:rFonts w:ascii="宋体" w:eastAsia="宋体" w:hAnsi="宋体" w:hint="eastAsia"/>
          <w:sz w:val="24"/>
          <w:szCs w:val="24"/>
        </w:rPr>
        <w:t>(</w:t>
      </w:r>
      <w:r w:rsidR="00A552CA" w:rsidRPr="00B345F7">
        <w:rPr>
          <w:rFonts w:ascii="宋体" w:eastAsia="宋体" w:hAnsi="宋体"/>
          <w:sz w:val="24"/>
          <w:szCs w:val="24"/>
        </w:rPr>
        <w:t>Shear-warp</w:t>
      </w:r>
      <w:r w:rsidR="00A552CA">
        <w:rPr>
          <w:rFonts w:ascii="宋体" w:eastAsia="宋体" w:hAnsi="宋体"/>
          <w:sz w:val="24"/>
          <w:szCs w:val="24"/>
        </w:rPr>
        <w:t>)</w:t>
      </w:r>
      <w:r w:rsidR="00A552CA">
        <w:rPr>
          <w:rFonts w:ascii="宋体" w:eastAsia="宋体" w:hAnsi="宋体" w:hint="eastAsia"/>
          <w:sz w:val="24"/>
          <w:szCs w:val="24"/>
        </w:rPr>
        <w:t>、</w:t>
      </w:r>
      <w:r w:rsidR="00D63D83" w:rsidRPr="00B345F7">
        <w:rPr>
          <w:rFonts w:ascii="宋体" w:eastAsia="宋体" w:hAnsi="宋体"/>
          <w:sz w:val="24"/>
          <w:szCs w:val="24"/>
        </w:rPr>
        <w:t>抛雪球算法</w:t>
      </w:r>
      <w:r w:rsidR="00421401">
        <w:rPr>
          <w:rFonts w:ascii="宋体" w:eastAsia="宋体" w:hAnsi="宋体" w:hint="eastAsia"/>
          <w:sz w:val="24"/>
          <w:szCs w:val="24"/>
        </w:rPr>
        <w:t>(</w:t>
      </w:r>
      <w:r w:rsidR="00D63D83" w:rsidRPr="00B345F7">
        <w:rPr>
          <w:rFonts w:ascii="宋体" w:eastAsia="宋体" w:hAnsi="宋体"/>
          <w:sz w:val="24"/>
          <w:szCs w:val="24"/>
        </w:rPr>
        <w:t>Splatting</w:t>
      </w:r>
      <w:r w:rsidR="00421401">
        <w:rPr>
          <w:rFonts w:ascii="宋体" w:eastAsia="宋体" w:hAnsi="宋体"/>
          <w:sz w:val="24"/>
          <w:szCs w:val="24"/>
        </w:rPr>
        <w:t>)</w:t>
      </w:r>
      <w:r w:rsidR="00D63D83">
        <w:rPr>
          <w:rFonts w:ascii="宋体" w:eastAsia="宋体" w:hAnsi="宋体" w:hint="eastAsia"/>
          <w:sz w:val="24"/>
          <w:szCs w:val="24"/>
        </w:rPr>
        <w:t>与3D纹理映射</w:t>
      </w:r>
      <w:r w:rsidR="00421401">
        <w:rPr>
          <w:rFonts w:ascii="宋体" w:eastAsia="宋体" w:hAnsi="宋体" w:hint="eastAsia"/>
          <w:sz w:val="24"/>
          <w:szCs w:val="24"/>
        </w:rPr>
        <w:t>(</w:t>
      </w:r>
      <w:r w:rsidR="00D63D83">
        <w:rPr>
          <w:rFonts w:ascii="宋体" w:eastAsia="宋体" w:hAnsi="宋体" w:hint="eastAsia"/>
          <w:sz w:val="24"/>
          <w:szCs w:val="24"/>
        </w:rPr>
        <w:t>3D</w:t>
      </w:r>
      <w:r w:rsidR="00D63D83">
        <w:rPr>
          <w:rFonts w:ascii="宋体" w:eastAsia="宋体" w:hAnsi="宋体"/>
          <w:sz w:val="24"/>
          <w:szCs w:val="24"/>
        </w:rPr>
        <w:t xml:space="preserve"> Texture Mapping</w:t>
      </w:r>
      <w:r w:rsidR="00421401">
        <w:rPr>
          <w:rFonts w:ascii="宋体" w:eastAsia="宋体" w:hAnsi="宋体"/>
          <w:sz w:val="24"/>
          <w:szCs w:val="24"/>
        </w:rPr>
        <w:t>)</w:t>
      </w:r>
      <w:r w:rsidR="00A552CA" w:rsidRPr="00A552CA">
        <w:rPr>
          <w:rFonts w:ascii="宋体" w:eastAsia="宋体" w:hAnsi="宋体"/>
          <w:sz w:val="24"/>
          <w:szCs w:val="24"/>
          <w:vertAlign w:val="superscript"/>
        </w:rPr>
        <w:t xml:space="preserve"> </w:t>
      </w:r>
      <w:r w:rsidR="00A552CA">
        <w:rPr>
          <w:rFonts w:ascii="宋体" w:eastAsia="宋体" w:hAnsi="宋体"/>
          <w:sz w:val="24"/>
          <w:szCs w:val="24"/>
          <w:vertAlign w:val="superscript"/>
        </w:rPr>
        <w:t>[</w:t>
      </w:r>
      <w:r w:rsidR="00A552CA">
        <w:rPr>
          <w:rFonts w:ascii="宋体" w:eastAsia="宋体" w:hAnsi="宋体" w:hint="eastAsia"/>
          <w:sz w:val="24"/>
          <w:szCs w:val="24"/>
          <w:vertAlign w:val="superscript"/>
        </w:rPr>
        <w:t>4</w:t>
      </w:r>
      <w:r w:rsidR="00A552CA">
        <w:rPr>
          <w:rFonts w:ascii="宋体" w:eastAsia="宋体" w:hAnsi="宋体"/>
          <w:sz w:val="24"/>
          <w:szCs w:val="24"/>
          <w:vertAlign w:val="superscript"/>
        </w:rPr>
        <w:t>]</w:t>
      </w:r>
      <w:r w:rsidR="00D63D83">
        <w:rPr>
          <w:rFonts w:ascii="宋体" w:eastAsia="宋体" w:hAnsi="宋体" w:hint="eastAsia"/>
          <w:sz w:val="24"/>
          <w:szCs w:val="24"/>
        </w:rPr>
        <w:t>，其中绘制图品质最高的是</w:t>
      </w:r>
      <w:r w:rsidR="00D63D83" w:rsidRPr="00B345F7">
        <w:rPr>
          <w:rFonts w:ascii="宋体" w:eastAsia="宋体" w:hAnsi="宋体" w:hint="eastAsia"/>
          <w:sz w:val="24"/>
          <w:szCs w:val="24"/>
        </w:rPr>
        <w:t>光线投射算法</w:t>
      </w:r>
      <w:r w:rsidR="00D63D83" w:rsidRPr="00B345F7">
        <w:rPr>
          <w:rFonts w:ascii="宋体" w:eastAsia="宋体" w:hAnsi="宋体" w:hint="eastAsia"/>
          <w:sz w:val="24"/>
          <w:szCs w:val="24"/>
          <w:vertAlign w:val="superscript"/>
        </w:rPr>
        <w:t>[</w:t>
      </w:r>
      <w:r w:rsidR="00A552CA">
        <w:rPr>
          <w:rFonts w:ascii="宋体" w:eastAsia="宋体" w:hAnsi="宋体" w:hint="eastAsia"/>
          <w:sz w:val="24"/>
          <w:szCs w:val="24"/>
          <w:vertAlign w:val="superscript"/>
        </w:rPr>
        <w:t>5</w:t>
      </w:r>
      <w:r w:rsidR="00D63D83" w:rsidRPr="00B345F7">
        <w:rPr>
          <w:rFonts w:ascii="宋体" w:eastAsia="宋体" w:hAnsi="宋体"/>
          <w:sz w:val="24"/>
          <w:szCs w:val="24"/>
          <w:vertAlign w:val="superscript"/>
        </w:rPr>
        <w:t>]</w:t>
      </w:r>
      <w:r w:rsidR="00D63D83">
        <w:rPr>
          <w:rFonts w:ascii="宋体" w:eastAsia="宋体" w:hAnsi="宋体" w:hint="eastAsia"/>
          <w:sz w:val="24"/>
          <w:szCs w:val="24"/>
        </w:rPr>
        <w:t>。</w:t>
      </w:r>
      <w:r w:rsidR="00D63D83" w:rsidRPr="0064082D">
        <w:rPr>
          <w:rFonts w:ascii="宋体" w:eastAsia="宋体" w:hAnsi="宋体" w:hint="eastAsia"/>
          <w:sz w:val="24"/>
          <w:szCs w:val="24"/>
        </w:rPr>
        <w:t>光线投射算法是基于物理光线模型，把每个体素看作是可以发射、反射和吸收光线的粒子，依据体素的</w:t>
      </w:r>
      <w:r w:rsidR="00244E4C">
        <w:rPr>
          <w:rFonts w:ascii="宋体" w:eastAsia="宋体" w:hAnsi="宋体" w:hint="eastAsia"/>
          <w:sz w:val="24"/>
          <w:szCs w:val="24"/>
        </w:rPr>
        <w:t>数据</w:t>
      </w:r>
      <w:r w:rsidR="00D63D83" w:rsidRPr="0064082D">
        <w:rPr>
          <w:rFonts w:ascii="宋体" w:eastAsia="宋体" w:hAnsi="宋体" w:hint="eastAsia"/>
          <w:sz w:val="24"/>
          <w:szCs w:val="24"/>
        </w:rPr>
        <w:t>特征得到它们的颜色与透明度，并沿着视线观察方向</w:t>
      </w:r>
      <w:r w:rsidR="00244E4C">
        <w:rPr>
          <w:rFonts w:ascii="宋体" w:eastAsia="宋体" w:hAnsi="宋体" w:hint="eastAsia"/>
          <w:sz w:val="24"/>
          <w:szCs w:val="24"/>
        </w:rPr>
        <w:t>进行合成</w:t>
      </w:r>
      <w:r w:rsidR="00D63D83" w:rsidRPr="0064082D">
        <w:rPr>
          <w:rFonts w:ascii="宋体" w:eastAsia="宋体" w:hAnsi="宋体" w:hint="eastAsia"/>
          <w:sz w:val="24"/>
          <w:szCs w:val="24"/>
        </w:rPr>
        <w:t>，最后在绘制窗口形成具有半透明效果的图像</w:t>
      </w:r>
      <w:r w:rsidR="00D63D83" w:rsidRPr="0064082D">
        <w:rPr>
          <w:rFonts w:ascii="宋体" w:eastAsia="宋体" w:hAnsi="宋体" w:hint="eastAsia"/>
          <w:sz w:val="24"/>
          <w:szCs w:val="24"/>
          <w:vertAlign w:val="superscript"/>
        </w:rPr>
        <w:t>[</w:t>
      </w:r>
      <w:r w:rsidR="00A552CA">
        <w:rPr>
          <w:rFonts w:ascii="宋体" w:eastAsia="宋体" w:hAnsi="宋体" w:hint="eastAsia"/>
          <w:sz w:val="24"/>
          <w:szCs w:val="24"/>
          <w:vertAlign w:val="superscript"/>
        </w:rPr>
        <w:t>4</w:t>
      </w:r>
      <w:r w:rsidR="00D63D83" w:rsidRPr="0064082D">
        <w:rPr>
          <w:rFonts w:ascii="宋体" w:eastAsia="宋体" w:hAnsi="宋体"/>
          <w:sz w:val="24"/>
          <w:szCs w:val="24"/>
          <w:vertAlign w:val="superscript"/>
        </w:rPr>
        <w:t>]</w:t>
      </w:r>
      <w:r w:rsidR="00D63D83">
        <w:rPr>
          <w:rFonts w:ascii="宋体" w:eastAsia="宋体" w:hAnsi="宋体" w:hint="eastAsia"/>
          <w:sz w:val="24"/>
          <w:szCs w:val="24"/>
        </w:rPr>
        <w:t>。</w:t>
      </w:r>
      <w:r w:rsidR="0064510F">
        <w:rPr>
          <w:rFonts w:ascii="宋体" w:eastAsia="宋体" w:hAnsi="宋体" w:hint="eastAsia"/>
          <w:sz w:val="24"/>
          <w:szCs w:val="24"/>
        </w:rPr>
        <w:t>且</w:t>
      </w:r>
      <w:r>
        <w:rPr>
          <w:rFonts w:ascii="宋体" w:eastAsia="宋体" w:hAnsi="宋体" w:hint="eastAsia"/>
          <w:sz w:val="24"/>
          <w:szCs w:val="24"/>
        </w:rPr>
        <w:t>该算法</w:t>
      </w:r>
      <w:r w:rsidR="0064510F">
        <w:rPr>
          <w:rFonts w:ascii="宋体" w:eastAsia="宋体" w:hAnsi="宋体" w:hint="eastAsia"/>
          <w:sz w:val="24"/>
          <w:szCs w:val="24"/>
        </w:rPr>
        <w:t>可并行计算，随着图像处理器的并行处理能力的提升，使用该算法进行三维体绘制时，用户可实时地对绘制图进行旋转、缩放等交互行为。</w:t>
      </w:r>
    </w:p>
    <w:p w14:paraId="182A0293" w14:textId="27A8EA23" w:rsidR="0064510F" w:rsidRDefault="0064510F" w:rsidP="00D63D83">
      <w:pPr>
        <w:spacing w:line="400" w:lineRule="exact"/>
        <w:ind w:firstLineChars="200" w:firstLine="480"/>
        <w:rPr>
          <w:rFonts w:ascii="宋体" w:eastAsia="宋体" w:hAnsi="宋体"/>
          <w:sz w:val="24"/>
          <w:szCs w:val="24"/>
        </w:rPr>
      </w:pPr>
      <w:r>
        <w:rPr>
          <w:rFonts w:ascii="宋体" w:eastAsia="宋体" w:hAnsi="宋体" w:hint="eastAsia"/>
          <w:sz w:val="24"/>
          <w:szCs w:val="24"/>
        </w:rPr>
        <w:t>虽然</w:t>
      </w:r>
      <w:r w:rsidR="00DA152D">
        <w:rPr>
          <w:rFonts w:ascii="宋体" w:eastAsia="宋体" w:hAnsi="宋体" w:hint="eastAsia"/>
          <w:sz w:val="24"/>
          <w:szCs w:val="24"/>
        </w:rPr>
        <w:t>直接体绘制</w:t>
      </w:r>
      <w:r>
        <w:rPr>
          <w:rFonts w:ascii="宋体" w:eastAsia="宋体" w:hAnsi="宋体" w:hint="eastAsia"/>
          <w:sz w:val="24"/>
          <w:szCs w:val="24"/>
        </w:rPr>
        <w:t>算法已经在</w:t>
      </w:r>
      <w:r w:rsidR="00DA152D">
        <w:rPr>
          <w:rFonts w:ascii="宋体" w:eastAsia="宋体" w:hAnsi="宋体" w:hint="eastAsia"/>
          <w:sz w:val="24"/>
          <w:szCs w:val="24"/>
        </w:rPr>
        <w:t>绘制效果与交互速率上满足可视化的要求，但是作为直接体绘制的基础，传递函数的设计依然是一个瓶颈，限制着体绘制的发展。</w:t>
      </w:r>
      <w:r w:rsidR="00BC0F07">
        <w:rPr>
          <w:rFonts w:ascii="宋体" w:eastAsia="宋体" w:hAnsi="宋体" w:hint="eastAsia"/>
          <w:sz w:val="24"/>
          <w:szCs w:val="24"/>
        </w:rPr>
        <w:t>传递函数的设计方法可分为四大类：手动调节法、图像中心法、数据中心法</w:t>
      </w:r>
      <w:r w:rsidR="000E18E1">
        <w:rPr>
          <w:rFonts w:ascii="宋体" w:eastAsia="宋体" w:hAnsi="宋体" w:hint="eastAsia"/>
          <w:sz w:val="24"/>
          <w:szCs w:val="24"/>
        </w:rPr>
        <w:t>和对象中心法</w:t>
      </w:r>
      <w:r w:rsidR="00FF0E2F">
        <w:rPr>
          <w:rFonts w:ascii="宋体" w:eastAsia="宋体" w:hAnsi="宋体" w:hint="eastAsia"/>
          <w:sz w:val="24"/>
          <w:szCs w:val="24"/>
          <w:vertAlign w:val="superscript"/>
        </w:rPr>
        <w:t>[</w:t>
      </w:r>
      <w:r w:rsidR="00FF0E2F">
        <w:rPr>
          <w:rFonts w:ascii="宋体" w:eastAsia="宋体" w:hAnsi="宋体"/>
          <w:sz w:val="24"/>
          <w:szCs w:val="24"/>
          <w:vertAlign w:val="superscript"/>
        </w:rPr>
        <w:t>7][</w:t>
      </w:r>
      <w:r w:rsidR="00BC0F07" w:rsidRPr="00BC0F07">
        <w:rPr>
          <w:rFonts w:ascii="宋体" w:eastAsia="宋体" w:hAnsi="宋体"/>
          <w:sz w:val="24"/>
          <w:szCs w:val="24"/>
          <w:vertAlign w:val="superscript"/>
        </w:rPr>
        <w:t>8]</w:t>
      </w:r>
      <w:r w:rsidR="00BC0F07">
        <w:rPr>
          <w:rFonts w:ascii="宋体" w:eastAsia="宋体" w:hAnsi="宋体" w:hint="eastAsia"/>
          <w:sz w:val="24"/>
          <w:szCs w:val="24"/>
        </w:rPr>
        <w:t>。</w:t>
      </w:r>
    </w:p>
    <w:p w14:paraId="11BAF051" w14:textId="381187F0" w:rsidR="00BC0F07" w:rsidRDefault="00563B6A" w:rsidP="00D63D83">
      <w:pPr>
        <w:spacing w:line="400" w:lineRule="exact"/>
        <w:ind w:firstLineChars="200" w:firstLine="480"/>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1)</w:t>
      </w:r>
      <w:r w:rsidR="00BC0F07">
        <w:rPr>
          <w:rFonts w:ascii="宋体" w:eastAsia="宋体" w:hAnsi="宋体" w:hint="eastAsia"/>
          <w:sz w:val="24"/>
          <w:szCs w:val="24"/>
        </w:rPr>
        <w:t>手动调节法是最原始也是最基础的传递函数设计方法。</w:t>
      </w:r>
      <w:r w:rsidR="005C7FF7">
        <w:rPr>
          <w:rFonts w:ascii="宋体" w:eastAsia="宋体" w:hAnsi="宋体" w:hint="eastAsia"/>
          <w:sz w:val="24"/>
          <w:szCs w:val="24"/>
        </w:rPr>
        <w:t>该方法</w:t>
      </w:r>
      <w:r w:rsidR="00BC0F07">
        <w:rPr>
          <w:rFonts w:ascii="宋体" w:eastAsia="宋体" w:hAnsi="宋体" w:hint="eastAsia"/>
          <w:sz w:val="24"/>
          <w:szCs w:val="24"/>
        </w:rPr>
        <w:t>在设计过程中，需要用户不断地去调节传递函数的参数，同时增量地观察绘制图的变化，直到绘制效果满意为止。该设计方法给予用户的自由度最大，所需的计算量也最小，但是需要耗费用户大量的时间与精力去调节，效率最为</w:t>
      </w:r>
      <w:r w:rsidR="005C7FF7">
        <w:rPr>
          <w:rFonts w:ascii="宋体" w:eastAsia="宋体" w:hAnsi="宋体" w:hint="eastAsia"/>
          <w:sz w:val="24"/>
          <w:szCs w:val="24"/>
        </w:rPr>
        <w:t>低下</w:t>
      </w:r>
      <w:r w:rsidR="00BC0F07">
        <w:rPr>
          <w:rFonts w:ascii="宋体" w:eastAsia="宋体" w:hAnsi="宋体" w:hint="eastAsia"/>
          <w:sz w:val="24"/>
          <w:szCs w:val="24"/>
        </w:rPr>
        <w:t>。</w:t>
      </w:r>
      <w:r w:rsidR="005C7FF7">
        <w:rPr>
          <w:rFonts w:ascii="宋体" w:eastAsia="宋体" w:hAnsi="宋体" w:hint="eastAsia"/>
          <w:sz w:val="24"/>
          <w:szCs w:val="24"/>
        </w:rPr>
        <w:t>但大部分提供三维可视化功能的软件中都会提供这种设计方式，以保证用户</w:t>
      </w:r>
      <w:r w:rsidR="00F56B32">
        <w:rPr>
          <w:rFonts w:ascii="宋体" w:eastAsia="宋体" w:hAnsi="宋体" w:hint="eastAsia"/>
          <w:sz w:val="24"/>
          <w:szCs w:val="24"/>
        </w:rPr>
        <w:t>对体绘制效果的自由控制。</w:t>
      </w:r>
    </w:p>
    <w:p w14:paraId="2EBB7C7F" w14:textId="65094F7F" w:rsidR="00F56B32" w:rsidRDefault="00563B6A" w:rsidP="00D63D83">
      <w:pPr>
        <w:spacing w:line="400" w:lineRule="exact"/>
        <w:ind w:firstLineChars="200" w:firstLine="480"/>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2)</w:t>
      </w:r>
      <w:r w:rsidR="00F56B32">
        <w:rPr>
          <w:rFonts w:ascii="宋体" w:eastAsia="宋体" w:hAnsi="宋体" w:hint="eastAsia"/>
          <w:sz w:val="24"/>
          <w:szCs w:val="24"/>
        </w:rPr>
        <w:t>图像中心法的关注对象是体绘制图像。该方法让用户评估一系列具有不同绘制效果的体绘制图，通过用户的评估来改变传递函数，再生成新的体绘制图让用户进行评估，直到得到用户最满意的绘制效果。</w:t>
      </w:r>
      <w:r w:rsidR="00EF0E86">
        <w:rPr>
          <w:rFonts w:ascii="宋体" w:eastAsia="宋体" w:hAnsi="宋体" w:hint="eastAsia"/>
          <w:sz w:val="24"/>
          <w:szCs w:val="24"/>
        </w:rPr>
        <w:t>T</w:t>
      </w:r>
      <w:r w:rsidR="00EF0E86">
        <w:rPr>
          <w:rFonts w:ascii="宋体" w:eastAsia="宋体" w:hAnsi="宋体"/>
          <w:sz w:val="24"/>
          <w:szCs w:val="24"/>
        </w:rPr>
        <w:t>he Design</w:t>
      </w:r>
      <w:r w:rsidR="00EF0E86" w:rsidRPr="00EF0E86">
        <w:t xml:space="preserve"> </w:t>
      </w:r>
      <w:r w:rsidR="00EF0E86" w:rsidRPr="00EF0E86">
        <w:rPr>
          <w:rFonts w:ascii="宋体" w:eastAsia="宋体" w:hAnsi="宋体"/>
          <w:sz w:val="24"/>
          <w:szCs w:val="24"/>
        </w:rPr>
        <w:t>Gallery</w:t>
      </w:r>
      <w:r w:rsidR="00EF0E86">
        <w:rPr>
          <w:rFonts w:ascii="宋体" w:eastAsia="宋体" w:hAnsi="宋体" w:hint="eastAsia"/>
          <w:sz w:val="24"/>
          <w:szCs w:val="24"/>
        </w:rPr>
        <w:t>是这种方法的代表，它</w:t>
      </w:r>
      <w:r w:rsidR="00EF0E86" w:rsidRPr="00EF0E86">
        <w:rPr>
          <w:rFonts w:ascii="宋体" w:eastAsia="宋体" w:hAnsi="宋体" w:hint="eastAsia"/>
          <w:sz w:val="24"/>
          <w:szCs w:val="24"/>
        </w:rPr>
        <w:t>基于自动化分析与已绘制图像，为所有可能的传递函数</w:t>
      </w:r>
      <w:r w:rsidR="006E04ED">
        <w:rPr>
          <w:rFonts w:ascii="宋体" w:eastAsia="宋体" w:hAnsi="宋体" w:hint="eastAsia"/>
          <w:sz w:val="24"/>
          <w:szCs w:val="24"/>
        </w:rPr>
        <w:t>域</w:t>
      </w:r>
      <w:r w:rsidR="00EF0E86" w:rsidRPr="00EF0E86">
        <w:rPr>
          <w:rFonts w:ascii="宋体" w:eastAsia="宋体" w:hAnsi="宋体" w:hint="eastAsia"/>
          <w:sz w:val="24"/>
          <w:szCs w:val="24"/>
        </w:rPr>
        <w:t>创建</w:t>
      </w:r>
      <w:r w:rsidR="006E04ED">
        <w:rPr>
          <w:rFonts w:ascii="宋体" w:eastAsia="宋体" w:hAnsi="宋体" w:hint="eastAsia"/>
          <w:sz w:val="24"/>
          <w:szCs w:val="24"/>
        </w:rPr>
        <w:t>了</w:t>
      </w:r>
      <w:r w:rsidR="00EF0E86" w:rsidRPr="00EF0E86">
        <w:rPr>
          <w:rFonts w:ascii="宋体" w:eastAsia="宋体" w:hAnsi="宋体" w:hint="eastAsia"/>
          <w:sz w:val="24"/>
          <w:szCs w:val="24"/>
        </w:rPr>
        <w:t>一个直观的接口</w:t>
      </w:r>
      <w:r w:rsidR="006E04ED">
        <w:rPr>
          <w:rFonts w:ascii="宋体" w:eastAsia="宋体" w:hAnsi="宋体" w:hint="eastAsia"/>
          <w:sz w:val="24"/>
          <w:szCs w:val="24"/>
        </w:rPr>
        <w:t>供用户选择</w:t>
      </w:r>
      <w:r w:rsidR="006E04ED" w:rsidRPr="006E04ED">
        <w:rPr>
          <w:rFonts w:ascii="宋体" w:eastAsia="宋体" w:hAnsi="宋体" w:hint="eastAsia"/>
          <w:sz w:val="24"/>
          <w:szCs w:val="24"/>
          <w:vertAlign w:val="superscript"/>
        </w:rPr>
        <w:t>[</w:t>
      </w:r>
      <w:r w:rsidR="006E04ED" w:rsidRPr="006E04ED">
        <w:rPr>
          <w:rFonts w:ascii="宋体" w:eastAsia="宋体" w:hAnsi="宋体"/>
          <w:sz w:val="24"/>
          <w:szCs w:val="24"/>
          <w:vertAlign w:val="superscript"/>
        </w:rPr>
        <w:t>9]</w:t>
      </w:r>
      <w:r w:rsidR="00EF0E86">
        <w:rPr>
          <w:rFonts w:ascii="宋体" w:eastAsia="宋体" w:hAnsi="宋体" w:hint="eastAsia"/>
          <w:sz w:val="24"/>
          <w:szCs w:val="24"/>
        </w:rPr>
        <w:t>。</w:t>
      </w:r>
      <w:r w:rsidR="00F56B32">
        <w:rPr>
          <w:rFonts w:ascii="宋体" w:eastAsia="宋体" w:hAnsi="宋体" w:hint="eastAsia"/>
          <w:sz w:val="24"/>
          <w:szCs w:val="24"/>
        </w:rPr>
        <w:t>该方法的关键是用户的评估以及根据评估修改传递函数的方式</w:t>
      </w:r>
      <w:r w:rsidR="00F56B32" w:rsidRPr="00F56B32">
        <w:rPr>
          <w:rFonts w:ascii="宋体" w:eastAsia="宋体" w:hAnsi="宋体" w:hint="eastAsia"/>
          <w:sz w:val="24"/>
          <w:szCs w:val="24"/>
          <w:vertAlign w:val="superscript"/>
        </w:rPr>
        <w:t>[</w:t>
      </w:r>
      <w:r w:rsidR="00F56B32" w:rsidRPr="00F56B32">
        <w:rPr>
          <w:rFonts w:ascii="宋体" w:eastAsia="宋体" w:hAnsi="宋体"/>
          <w:sz w:val="24"/>
          <w:szCs w:val="24"/>
          <w:vertAlign w:val="superscript"/>
        </w:rPr>
        <w:t>8]</w:t>
      </w:r>
      <w:r w:rsidR="006E04ED">
        <w:rPr>
          <w:rFonts w:ascii="宋体" w:eastAsia="宋体" w:hAnsi="宋体" w:hint="eastAsia"/>
          <w:sz w:val="24"/>
          <w:szCs w:val="24"/>
        </w:rPr>
        <w:t>,其本质是</w:t>
      </w:r>
      <w:r w:rsidR="006E04ED" w:rsidRPr="006E04ED">
        <w:rPr>
          <w:rFonts w:ascii="宋体" w:eastAsia="宋体" w:hAnsi="宋体" w:hint="eastAsia"/>
          <w:sz w:val="24"/>
          <w:szCs w:val="24"/>
        </w:rPr>
        <w:t>以最小化信息熵的形式构建用户输入的反馈过程</w:t>
      </w:r>
      <w:r w:rsidR="006E04ED">
        <w:rPr>
          <w:rFonts w:ascii="宋体" w:eastAsia="宋体" w:hAnsi="宋体" w:hint="eastAsia"/>
          <w:sz w:val="24"/>
          <w:szCs w:val="24"/>
        </w:rPr>
        <w:t>，可归结为优化问题</w:t>
      </w:r>
      <w:r w:rsidR="006E04ED" w:rsidRPr="006E04ED">
        <w:rPr>
          <w:rFonts w:ascii="宋体" w:eastAsia="宋体" w:hAnsi="宋体" w:hint="eastAsia"/>
          <w:sz w:val="24"/>
          <w:szCs w:val="24"/>
          <w:vertAlign w:val="superscript"/>
        </w:rPr>
        <w:t>[</w:t>
      </w:r>
      <w:r w:rsidR="006E04ED" w:rsidRPr="006E04ED">
        <w:rPr>
          <w:rFonts w:ascii="宋体" w:eastAsia="宋体" w:hAnsi="宋体"/>
          <w:sz w:val="24"/>
          <w:szCs w:val="24"/>
          <w:vertAlign w:val="superscript"/>
        </w:rPr>
        <w:t>10]</w:t>
      </w:r>
      <w:r w:rsidR="006E04ED">
        <w:rPr>
          <w:rFonts w:ascii="宋体" w:eastAsia="宋体" w:hAnsi="宋体" w:hint="eastAsia"/>
          <w:sz w:val="24"/>
          <w:szCs w:val="24"/>
        </w:rPr>
        <w:t>。</w:t>
      </w:r>
    </w:p>
    <w:p w14:paraId="434C3B53" w14:textId="198B7445" w:rsidR="0050241E" w:rsidRDefault="00563B6A" w:rsidP="00D63D83">
      <w:pPr>
        <w:spacing w:line="400" w:lineRule="exact"/>
        <w:ind w:firstLineChars="200" w:firstLine="480"/>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3)</w:t>
      </w:r>
      <w:r w:rsidR="0050241E">
        <w:rPr>
          <w:rFonts w:ascii="宋体" w:eastAsia="宋体" w:hAnsi="宋体" w:hint="eastAsia"/>
          <w:sz w:val="24"/>
          <w:szCs w:val="24"/>
        </w:rPr>
        <w:t>数据中心法是</w:t>
      </w:r>
      <w:r w:rsidR="00BB07EF">
        <w:rPr>
          <w:rFonts w:ascii="宋体" w:eastAsia="宋体" w:hAnsi="宋体" w:hint="eastAsia"/>
          <w:sz w:val="24"/>
          <w:szCs w:val="24"/>
        </w:rPr>
        <w:t>关注的是三维体数据本身的数据特征</w:t>
      </w:r>
      <w:r w:rsidR="0050241E">
        <w:rPr>
          <w:rFonts w:ascii="宋体" w:eastAsia="宋体" w:hAnsi="宋体" w:hint="eastAsia"/>
          <w:sz w:val="24"/>
          <w:szCs w:val="24"/>
        </w:rPr>
        <w:t>。传递函数的定义域</w:t>
      </w:r>
      <w:r w:rsidR="0050241E">
        <w:rPr>
          <w:rFonts w:ascii="宋体" w:eastAsia="宋体" w:hAnsi="宋体" w:hint="eastAsia"/>
          <w:sz w:val="24"/>
          <w:szCs w:val="24"/>
        </w:rPr>
        <w:lastRenderedPageBreak/>
        <w:t>一般是灰度值，梯度幅值等三维体数据场中的局部数据属性，由这些</w:t>
      </w:r>
      <w:r w:rsidR="00BB07EF">
        <w:rPr>
          <w:rFonts w:ascii="宋体" w:eastAsia="宋体" w:hAnsi="宋体" w:hint="eastAsia"/>
          <w:sz w:val="24"/>
          <w:szCs w:val="24"/>
        </w:rPr>
        <w:t>局部数据计算得到的全局数据属性，如等值面、边界面和拓扑结构等，往往标识着三维体数据中某一特定的结构，因此可利用这些全局特征来指导传递函数的设计。</w:t>
      </w:r>
      <w:r w:rsidR="00BB07EF" w:rsidRPr="00BB07EF">
        <w:rPr>
          <w:rFonts w:ascii="宋体" w:eastAsia="宋体" w:hAnsi="宋体"/>
          <w:sz w:val="24"/>
          <w:szCs w:val="24"/>
        </w:rPr>
        <w:t>Kindlmann</w:t>
      </w:r>
      <w:r w:rsidR="00BB07EF">
        <w:rPr>
          <w:rFonts w:ascii="宋体" w:eastAsia="宋体" w:hAnsi="宋体" w:hint="eastAsia"/>
          <w:sz w:val="24"/>
          <w:szCs w:val="24"/>
        </w:rPr>
        <w:t>等人提出的一种半自动生成传递函数的方法</w:t>
      </w:r>
      <w:r w:rsidR="00F122ED" w:rsidRPr="00F122ED">
        <w:rPr>
          <w:rFonts w:ascii="宋体" w:eastAsia="宋体" w:hAnsi="宋体" w:hint="eastAsia"/>
          <w:sz w:val="24"/>
          <w:szCs w:val="24"/>
          <w:vertAlign w:val="superscript"/>
        </w:rPr>
        <w:t>[</w:t>
      </w:r>
      <w:r w:rsidR="00F122ED" w:rsidRPr="00F122ED">
        <w:rPr>
          <w:rFonts w:ascii="宋体" w:eastAsia="宋体" w:hAnsi="宋体"/>
          <w:sz w:val="24"/>
          <w:szCs w:val="24"/>
          <w:vertAlign w:val="superscript"/>
        </w:rPr>
        <w:t>11]</w:t>
      </w:r>
      <w:r w:rsidR="00BB07EF">
        <w:rPr>
          <w:rFonts w:ascii="宋体" w:eastAsia="宋体" w:hAnsi="宋体" w:hint="eastAsia"/>
          <w:sz w:val="24"/>
          <w:szCs w:val="24"/>
        </w:rPr>
        <w:t>，就是利用原数据集中的灰度值，梯度幅值以及二阶梯度幅值组成的直方体</w:t>
      </w:r>
      <w:r w:rsidR="00421401">
        <w:rPr>
          <w:rFonts w:ascii="宋体" w:eastAsia="宋体" w:hAnsi="宋体" w:hint="eastAsia"/>
          <w:sz w:val="24"/>
          <w:szCs w:val="24"/>
        </w:rPr>
        <w:t>(</w:t>
      </w:r>
      <w:r w:rsidR="0098245D" w:rsidRPr="0098245D">
        <w:rPr>
          <w:rFonts w:ascii="宋体" w:eastAsia="宋体" w:hAnsi="宋体"/>
          <w:sz w:val="24"/>
          <w:szCs w:val="24"/>
        </w:rPr>
        <w:t>Histogram Volume</w:t>
      </w:r>
      <w:r w:rsidR="00421401">
        <w:rPr>
          <w:rFonts w:ascii="宋体" w:eastAsia="宋体" w:hAnsi="宋体" w:hint="eastAsia"/>
          <w:sz w:val="24"/>
          <w:szCs w:val="24"/>
        </w:rPr>
        <w:t>)</w:t>
      </w:r>
      <w:r w:rsidR="0098245D">
        <w:rPr>
          <w:rFonts w:ascii="宋体" w:eastAsia="宋体" w:hAnsi="宋体" w:hint="eastAsia"/>
          <w:sz w:val="24"/>
          <w:szCs w:val="24"/>
        </w:rPr>
        <w:t>来定位边界，从而设计出</w:t>
      </w:r>
      <w:r w:rsidR="00F122ED">
        <w:rPr>
          <w:rFonts w:ascii="宋体" w:eastAsia="宋体" w:hAnsi="宋体" w:hint="eastAsia"/>
          <w:sz w:val="24"/>
          <w:szCs w:val="24"/>
        </w:rPr>
        <w:t>能够绘制物质</w:t>
      </w:r>
      <w:r w:rsidR="0098245D">
        <w:rPr>
          <w:rFonts w:ascii="宋体" w:eastAsia="宋体" w:hAnsi="宋体" w:hint="eastAsia"/>
          <w:sz w:val="24"/>
          <w:szCs w:val="24"/>
        </w:rPr>
        <w:t>边界的传递函数。</w:t>
      </w:r>
    </w:p>
    <w:p w14:paraId="343F233C" w14:textId="48530EF5" w:rsidR="00B4121D" w:rsidRDefault="00563B6A" w:rsidP="006F19D0">
      <w:pPr>
        <w:spacing w:line="400" w:lineRule="exact"/>
        <w:ind w:firstLineChars="200" w:firstLine="480"/>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4)</w:t>
      </w:r>
      <w:r w:rsidR="00B4121D">
        <w:rPr>
          <w:rFonts w:ascii="宋体" w:eastAsia="宋体" w:hAnsi="宋体" w:hint="eastAsia"/>
          <w:sz w:val="24"/>
          <w:szCs w:val="24"/>
        </w:rPr>
        <w:t>对象中心法是先对三维体数据场中的体素进行分类，再对不同的类别分配不同的颜色与不透明度等光学性质</w:t>
      </w:r>
      <w:r w:rsidR="00F122ED">
        <w:rPr>
          <w:rFonts w:ascii="宋体" w:eastAsia="宋体" w:hAnsi="宋体" w:hint="eastAsia"/>
          <w:sz w:val="24"/>
          <w:szCs w:val="24"/>
        </w:rPr>
        <w:t>。</w:t>
      </w:r>
      <w:r w:rsidR="000E18E1">
        <w:rPr>
          <w:rFonts w:ascii="宋体" w:eastAsia="宋体" w:hAnsi="宋体" w:hint="eastAsia"/>
          <w:sz w:val="24"/>
          <w:szCs w:val="24"/>
        </w:rPr>
        <w:t>该方法的关键是分类</w:t>
      </w:r>
      <w:r w:rsidR="00F122ED">
        <w:rPr>
          <w:rFonts w:ascii="宋体" w:eastAsia="宋体" w:hAnsi="宋体" w:hint="eastAsia"/>
          <w:sz w:val="24"/>
          <w:szCs w:val="24"/>
        </w:rPr>
        <w:t>。</w:t>
      </w:r>
      <w:r w:rsidR="002F2CC8" w:rsidRPr="002F2CC8">
        <w:rPr>
          <w:rFonts w:ascii="宋体" w:eastAsia="宋体" w:hAnsi="宋体" w:cs="Times New Roman"/>
          <w:sz w:val="24"/>
        </w:rPr>
        <w:t>Tzeng</w:t>
      </w:r>
      <w:r w:rsidR="002F2CC8" w:rsidRPr="002F2CC8">
        <w:rPr>
          <w:rFonts w:ascii="宋体" w:eastAsia="宋体" w:hAnsi="宋体" w:cs="Times New Roman" w:hint="eastAsia"/>
          <w:sz w:val="24"/>
        </w:rPr>
        <w:t>等人提出一种</w:t>
      </w:r>
      <w:r w:rsidR="002F2CC8">
        <w:rPr>
          <w:rFonts w:ascii="宋体" w:eastAsia="宋体" w:hAnsi="宋体" w:cs="Times New Roman" w:hint="eastAsia"/>
          <w:sz w:val="24"/>
        </w:rPr>
        <w:t>类似于K</w:t>
      </w:r>
      <w:r w:rsidR="002F2CC8">
        <w:rPr>
          <w:rFonts w:ascii="宋体" w:eastAsia="宋体" w:hAnsi="宋体" w:cs="Times New Roman"/>
          <w:sz w:val="24"/>
        </w:rPr>
        <w:t>-Means</w:t>
      </w:r>
      <w:r w:rsidR="002F2CC8">
        <w:rPr>
          <w:rFonts w:ascii="宋体" w:eastAsia="宋体" w:hAnsi="宋体" w:cs="Times New Roman" w:hint="eastAsia"/>
          <w:sz w:val="24"/>
        </w:rPr>
        <w:t>聚类的无监督机器学习算法ISO</w:t>
      </w:r>
      <w:r w:rsidR="002F2CC8">
        <w:rPr>
          <w:rFonts w:ascii="宋体" w:eastAsia="宋体" w:hAnsi="宋体" w:cs="Times New Roman"/>
          <w:sz w:val="24"/>
        </w:rPr>
        <w:t>DATA</w:t>
      </w:r>
      <w:r w:rsidR="003D4831" w:rsidRPr="003D4831">
        <w:rPr>
          <w:rFonts w:ascii="宋体" w:eastAsia="宋体" w:hAnsi="宋体" w:cs="Times New Roman"/>
          <w:sz w:val="24"/>
          <w:vertAlign w:val="superscript"/>
        </w:rPr>
        <w:t>[12]</w:t>
      </w:r>
      <w:r w:rsidR="002F2CC8">
        <w:rPr>
          <w:rFonts w:ascii="宋体" w:eastAsia="宋体" w:hAnsi="宋体" w:cs="Times New Roman" w:hint="eastAsia"/>
          <w:sz w:val="24"/>
        </w:rPr>
        <w:t>，该算法根据空间距离对三维体数据进行分类</w:t>
      </w:r>
      <w:r w:rsidR="003D4831">
        <w:rPr>
          <w:rFonts w:ascii="宋体" w:eastAsia="宋体" w:hAnsi="宋体" w:cs="Times New Roman" w:hint="eastAsia"/>
          <w:sz w:val="24"/>
        </w:rPr>
        <w:t>，并提供交互方式使用户可以直接对分类结果进行修改</w:t>
      </w:r>
      <w:r w:rsidR="002F2CC8" w:rsidRPr="003D4831">
        <w:rPr>
          <w:rFonts w:ascii="Times New Roman" w:eastAsia="宋体" w:hAnsi="Times New Roman" w:cs="Times New Roman" w:hint="eastAsia"/>
          <w:sz w:val="24"/>
        </w:rPr>
        <w:t>。</w:t>
      </w:r>
      <w:r w:rsidR="003D4831" w:rsidRPr="003D4831">
        <w:rPr>
          <w:rFonts w:ascii="Times New Roman" w:eastAsia="宋体" w:hAnsi="Times New Roman" w:cs="Times New Roman" w:hint="eastAsia"/>
          <w:sz w:val="24"/>
        </w:rPr>
        <w:t>近年来，随着</w:t>
      </w:r>
      <w:r w:rsidR="003D4831">
        <w:rPr>
          <w:rFonts w:ascii="Times New Roman" w:eastAsia="宋体" w:hAnsi="Times New Roman" w:cs="Times New Roman" w:hint="eastAsia"/>
          <w:sz w:val="24"/>
        </w:rPr>
        <w:t>机器学习的兴起，越来越多的基于机器学习的对象中心设计方法被提出。</w:t>
      </w:r>
      <w:r w:rsidR="00697D63" w:rsidRPr="002F2CC8">
        <w:rPr>
          <w:rFonts w:ascii="宋体" w:eastAsia="宋体" w:hAnsi="宋体" w:cs="Times New Roman"/>
          <w:sz w:val="24"/>
        </w:rPr>
        <w:t>Tzeng</w:t>
      </w:r>
      <w:r w:rsidR="00697D63" w:rsidRPr="002F2CC8">
        <w:rPr>
          <w:rFonts w:ascii="宋体" w:eastAsia="宋体" w:hAnsi="宋体" w:cs="Times New Roman" w:hint="eastAsia"/>
          <w:sz w:val="24"/>
        </w:rPr>
        <w:t>等人</w:t>
      </w:r>
      <w:r w:rsidR="00697D63">
        <w:rPr>
          <w:rFonts w:ascii="宋体" w:eastAsia="宋体" w:hAnsi="宋体" w:cs="Times New Roman" w:hint="eastAsia"/>
          <w:sz w:val="24"/>
        </w:rPr>
        <w:t>基于最简单的BP网络，通过用户选取的感兴趣区域采样点及不感兴趣区域采样点来训练网络，实现分类</w:t>
      </w:r>
      <w:r w:rsidR="00697D63" w:rsidRPr="00697D63">
        <w:rPr>
          <w:rFonts w:ascii="宋体" w:eastAsia="宋体" w:hAnsi="宋体" w:cs="Times New Roman" w:hint="eastAsia"/>
          <w:sz w:val="24"/>
          <w:vertAlign w:val="superscript"/>
        </w:rPr>
        <w:t>[</w:t>
      </w:r>
      <w:r w:rsidR="00697D63" w:rsidRPr="00697D63">
        <w:rPr>
          <w:rFonts w:ascii="宋体" w:eastAsia="宋体" w:hAnsi="宋体" w:cs="Times New Roman"/>
          <w:sz w:val="24"/>
          <w:vertAlign w:val="superscript"/>
        </w:rPr>
        <w:t>13]</w:t>
      </w:r>
      <w:r w:rsidR="00697D63">
        <w:rPr>
          <w:rFonts w:ascii="宋体" w:eastAsia="宋体" w:hAnsi="宋体" w:cs="Times New Roman" w:hint="eastAsia"/>
          <w:sz w:val="24"/>
        </w:rPr>
        <w:t>。</w:t>
      </w:r>
      <w:r w:rsidR="00697D63" w:rsidRPr="00697D63">
        <w:rPr>
          <w:rFonts w:ascii="宋体" w:eastAsia="宋体" w:hAnsi="宋体" w:cs="Times New Roman"/>
          <w:sz w:val="24"/>
        </w:rPr>
        <w:t>HC Cheng</w:t>
      </w:r>
      <w:r w:rsidR="00697D63">
        <w:rPr>
          <w:rFonts w:ascii="宋体" w:eastAsia="宋体" w:hAnsi="宋体" w:cs="Times New Roman" w:hint="eastAsia"/>
          <w:sz w:val="24"/>
        </w:rPr>
        <w:t>等人使用卷积神经网络从三维体数据中自动地提取高层次的分类特征，指导传递函数的生成</w:t>
      </w:r>
      <w:r w:rsidR="00697D63" w:rsidRPr="00697D63">
        <w:rPr>
          <w:rFonts w:ascii="宋体" w:eastAsia="宋体" w:hAnsi="宋体" w:cs="Times New Roman" w:hint="eastAsia"/>
          <w:sz w:val="24"/>
          <w:vertAlign w:val="superscript"/>
        </w:rPr>
        <w:t>[</w:t>
      </w:r>
      <w:r w:rsidR="00697D63" w:rsidRPr="00697D63">
        <w:rPr>
          <w:rFonts w:ascii="宋体" w:eastAsia="宋体" w:hAnsi="宋体" w:cs="Times New Roman"/>
          <w:sz w:val="24"/>
          <w:vertAlign w:val="superscript"/>
        </w:rPr>
        <w:t>14]</w:t>
      </w:r>
      <w:r w:rsidR="00697D63">
        <w:rPr>
          <w:rFonts w:ascii="宋体" w:eastAsia="宋体" w:hAnsi="宋体" w:cs="Times New Roman" w:hint="eastAsia"/>
          <w:sz w:val="24"/>
        </w:rPr>
        <w:t>。</w:t>
      </w:r>
      <w:r w:rsidR="003D4831" w:rsidRPr="003D4831">
        <w:rPr>
          <w:rFonts w:ascii="Times New Roman" w:eastAsia="宋体" w:hAnsi="Times New Roman" w:cs="Times New Roman" w:hint="eastAsia"/>
          <w:sz w:val="24"/>
        </w:rPr>
        <w:t>本质上，</w:t>
      </w:r>
      <w:r w:rsidR="00F122ED">
        <w:rPr>
          <w:rFonts w:ascii="宋体" w:eastAsia="宋体" w:hAnsi="宋体" w:hint="eastAsia"/>
          <w:sz w:val="24"/>
          <w:szCs w:val="24"/>
        </w:rPr>
        <w:t>该</w:t>
      </w:r>
      <w:r w:rsidR="003D4831">
        <w:rPr>
          <w:rFonts w:ascii="宋体" w:eastAsia="宋体" w:hAnsi="宋体" w:hint="eastAsia"/>
          <w:sz w:val="24"/>
          <w:szCs w:val="24"/>
        </w:rPr>
        <w:t>设计</w:t>
      </w:r>
      <w:r w:rsidR="00F122ED">
        <w:rPr>
          <w:rFonts w:ascii="宋体" w:eastAsia="宋体" w:hAnsi="宋体" w:hint="eastAsia"/>
          <w:sz w:val="24"/>
          <w:szCs w:val="24"/>
        </w:rPr>
        <w:t>方法可以看作是数据中心法的扩展</w:t>
      </w:r>
      <w:r w:rsidR="003D4831">
        <w:rPr>
          <w:rFonts w:ascii="宋体" w:eastAsia="宋体" w:hAnsi="宋体" w:hint="eastAsia"/>
          <w:sz w:val="24"/>
          <w:szCs w:val="24"/>
        </w:rPr>
        <w:t>，因为都是根据体数据自身的特征来指导传递函数的设计</w:t>
      </w:r>
      <w:r w:rsidR="00F122ED">
        <w:rPr>
          <w:rFonts w:ascii="宋体" w:eastAsia="宋体" w:hAnsi="宋体" w:hint="eastAsia"/>
          <w:sz w:val="24"/>
          <w:szCs w:val="24"/>
        </w:rPr>
        <w:t>。</w:t>
      </w:r>
    </w:p>
    <w:p w14:paraId="61D672C1" w14:textId="63BB707F" w:rsidR="00C9730E" w:rsidRDefault="006F19D0" w:rsidP="00C9730E">
      <w:pPr>
        <w:spacing w:line="400" w:lineRule="exact"/>
        <w:ind w:firstLineChars="200" w:firstLine="480"/>
        <w:rPr>
          <w:rFonts w:ascii="宋体" w:eastAsia="宋体" w:hAnsi="宋体"/>
          <w:sz w:val="24"/>
          <w:szCs w:val="24"/>
        </w:rPr>
      </w:pPr>
      <w:r>
        <w:rPr>
          <w:rFonts w:ascii="宋体" w:eastAsia="宋体" w:hAnsi="宋体" w:hint="eastAsia"/>
          <w:sz w:val="24"/>
          <w:szCs w:val="24"/>
        </w:rPr>
        <w:t>综上所述，传递函数的设计方法研究一直是三维体数据可视化的一个研究热点，更智能、更友好、更</w:t>
      </w:r>
      <w:r w:rsidR="00FF0E2F">
        <w:rPr>
          <w:rFonts w:ascii="宋体" w:eastAsia="宋体" w:hAnsi="宋体" w:hint="eastAsia"/>
          <w:sz w:val="24"/>
          <w:szCs w:val="24"/>
        </w:rPr>
        <w:t>自动化</w:t>
      </w:r>
      <w:r>
        <w:rPr>
          <w:rFonts w:ascii="宋体" w:eastAsia="宋体" w:hAnsi="宋体" w:hint="eastAsia"/>
          <w:sz w:val="24"/>
          <w:szCs w:val="24"/>
        </w:rPr>
        <w:t>的设计方式不断被提出。而随着三维体数据的</w:t>
      </w:r>
      <w:r w:rsidR="00FF0E2F">
        <w:rPr>
          <w:rFonts w:ascii="宋体" w:eastAsia="宋体" w:hAnsi="宋体" w:hint="eastAsia"/>
          <w:sz w:val="24"/>
          <w:szCs w:val="24"/>
        </w:rPr>
        <w:t>数据结构复杂度的提升，</w:t>
      </w:r>
      <w:r>
        <w:rPr>
          <w:rFonts w:ascii="宋体" w:eastAsia="宋体" w:hAnsi="宋体" w:hint="eastAsia"/>
          <w:sz w:val="24"/>
          <w:szCs w:val="24"/>
        </w:rPr>
        <w:t>数据量的增加，以及</w:t>
      </w:r>
      <w:r w:rsidR="00FF0E2F">
        <w:rPr>
          <w:rFonts w:ascii="宋体" w:eastAsia="宋体" w:hAnsi="宋体" w:hint="eastAsia"/>
          <w:sz w:val="24"/>
          <w:szCs w:val="24"/>
        </w:rPr>
        <w:t>对实时交互性与可视化质量</w:t>
      </w:r>
      <w:r>
        <w:rPr>
          <w:rFonts w:ascii="宋体" w:eastAsia="宋体" w:hAnsi="宋体" w:hint="eastAsia"/>
          <w:sz w:val="24"/>
          <w:szCs w:val="24"/>
        </w:rPr>
        <w:t>的</w:t>
      </w:r>
      <w:r w:rsidR="00FF0E2F">
        <w:rPr>
          <w:rFonts w:ascii="宋体" w:eastAsia="宋体" w:hAnsi="宋体" w:hint="eastAsia"/>
          <w:sz w:val="24"/>
          <w:szCs w:val="24"/>
        </w:rPr>
        <w:t>更高要求</w:t>
      </w:r>
      <w:r>
        <w:rPr>
          <w:rFonts w:ascii="宋体" w:eastAsia="宋体" w:hAnsi="宋体" w:hint="eastAsia"/>
          <w:sz w:val="24"/>
          <w:szCs w:val="24"/>
        </w:rPr>
        <w:t>，</w:t>
      </w:r>
      <w:r w:rsidR="00EA20E5">
        <w:rPr>
          <w:rFonts w:ascii="宋体" w:eastAsia="宋体" w:hAnsi="宋体" w:hint="eastAsia"/>
          <w:sz w:val="24"/>
          <w:szCs w:val="24"/>
        </w:rPr>
        <w:t>传递函数设计将会有以下几个研究方向</w:t>
      </w:r>
      <w:r w:rsidR="00563B6A">
        <w:rPr>
          <w:rFonts w:ascii="宋体" w:eastAsia="宋体" w:hAnsi="宋体" w:hint="eastAsia"/>
          <w:sz w:val="24"/>
          <w:szCs w:val="24"/>
        </w:rPr>
        <w:t>：(</w:t>
      </w:r>
      <w:r w:rsidR="00563B6A">
        <w:rPr>
          <w:rFonts w:ascii="宋体" w:eastAsia="宋体" w:hAnsi="宋体"/>
          <w:sz w:val="24"/>
          <w:szCs w:val="24"/>
        </w:rPr>
        <w:t>1)</w:t>
      </w:r>
      <w:r w:rsidR="00563B6A">
        <w:rPr>
          <w:rFonts w:ascii="宋体" w:eastAsia="宋体" w:hAnsi="宋体" w:hint="eastAsia"/>
          <w:sz w:val="24"/>
          <w:szCs w:val="24"/>
        </w:rPr>
        <w:t>基于压缩的原数据进行传递函数设计。超高分辨率的体数据集常以压缩格式保存，基于压缩数据设计传递函数，可大大节省存储空间与绘制时间；(</w:t>
      </w:r>
      <w:r w:rsidR="00563B6A">
        <w:rPr>
          <w:rFonts w:ascii="宋体" w:eastAsia="宋体" w:hAnsi="宋体"/>
          <w:sz w:val="24"/>
          <w:szCs w:val="24"/>
        </w:rPr>
        <w:t>2)</w:t>
      </w:r>
      <w:r w:rsidR="00563B6A">
        <w:rPr>
          <w:rFonts w:ascii="宋体" w:eastAsia="宋体" w:hAnsi="宋体" w:hint="eastAsia"/>
          <w:sz w:val="24"/>
          <w:szCs w:val="24"/>
        </w:rPr>
        <w:t>多维传递函数的设计与简化。</w:t>
      </w:r>
      <w:r w:rsidR="00EA20E5">
        <w:rPr>
          <w:rFonts w:ascii="宋体" w:eastAsia="宋体" w:hAnsi="宋体" w:hint="eastAsia"/>
          <w:sz w:val="24"/>
          <w:szCs w:val="24"/>
        </w:rPr>
        <w:t>更高维的传递函数可以表示更多的特征，从而能更精细地进行绘制，但设计的复杂度与计算量也随之提升，因此在传递函数维度的选取上需要做到最优；</w:t>
      </w:r>
      <w:r w:rsidR="00EA20E5">
        <w:rPr>
          <w:rFonts w:ascii="宋体" w:eastAsia="宋体" w:hAnsi="宋体"/>
          <w:sz w:val="24"/>
          <w:szCs w:val="24"/>
        </w:rPr>
        <w:t>(3)</w:t>
      </w:r>
      <w:r w:rsidR="00AB38FB">
        <w:rPr>
          <w:rFonts w:ascii="宋体" w:eastAsia="宋体" w:hAnsi="宋体" w:hint="eastAsia"/>
          <w:sz w:val="24"/>
          <w:szCs w:val="24"/>
        </w:rPr>
        <w:t>融入用户视角。三维体绘制是根据用户视角展现一部分数据场，将视角融入传递函数的设计，</w:t>
      </w:r>
      <w:r w:rsidR="002A6D3B">
        <w:rPr>
          <w:rFonts w:ascii="宋体" w:eastAsia="宋体" w:hAnsi="宋体" w:hint="eastAsia"/>
          <w:sz w:val="24"/>
          <w:szCs w:val="24"/>
        </w:rPr>
        <w:t>可以在非交互式的三维体绘制中通过最佳视角，展现重要的数据特征。</w:t>
      </w:r>
    </w:p>
    <w:p w14:paraId="493F4F20" w14:textId="7DB885F0" w:rsidR="00C9730E" w:rsidRPr="00C9730E" w:rsidRDefault="00C9730E" w:rsidP="00C9730E">
      <w:pPr>
        <w:keepNext/>
        <w:keepLines/>
        <w:spacing w:before="260" w:after="260" w:line="415" w:lineRule="auto"/>
        <w:outlineLvl w:val="1"/>
        <w:rPr>
          <w:rFonts w:ascii="黑体" w:eastAsia="黑体" w:hAnsi="黑体" w:cs="Times New Roman"/>
          <w:bCs/>
          <w:sz w:val="28"/>
          <w:szCs w:val="28"/>
        </w:rPr>
      </w:pPr>
      <w:bookmarkStart w:id="26" w:name="_Toc8904273"/>
      <w:r w:rsidRPr="00C9730E">
        <w:rPr>
          <w:rFonts w:ascii="黑体" w:eastAsia="黑体" w:hAnsi="黑体" w:cs="Times New Roman" w:hint="eastAsia"/>
          <w:bCs/>
          <w:sz w:val="28"/>
          <w:szCs w:val="28"/>
        </w:rPr>
        <w:t>1.</w:t>
      </w:r>
      <w:r>
        <w:rPr>
          <w:rFonts w:ascii="黑体" w:eastAsia="黑体" w:hAnsi="黑体" w:cs="Times New Roman" w:hint="eastAsia"/>
          <w:bCs/>
          <w:sz w:val="28"/>
          <w:szCs w:val="28"/>
        </w:rPr>
        <w:t>3</w:t>
      </w:r>
      <w:r w:rsidRPr="00C9730E">
        <w:rPr>
          <w:rFonts w:ascii="黑体" w:eastAsia="黑体" w:hAnsi="黑体" w:cs="Times New Roman" w:hint="eastAsia"/>
          <w:bCs/>
          <w:sz w:val="28"/>
          <w:szCs w:val="28"/>
        </w:rPr>
        <w:t xml:space="preserve"> </w:t>
      </w:r>
      <w:r>
        <w:rPr>
          <w:rFonts w:ascii="黑体" w:eastAsia="黑体" w:hAnsi="黑体" w:cs="Times New Roman" w:hint="eastAsia"/>
          <w:bCs/>
          <w:sz w:val="28"/>
          <w:szCs w:val="28"/>
        </w:rPr>
        <w:t>论文的主要内容与组织结构</w:t>
      </w:r>
      <w:bookmarkEnd w:id="26"/>
    </w:p>
    <w:p w14:paraId="5E0016FE" w14:textId="044011F5" w:rsidR="00C9730E" w:rsidRDefault="00807F59" w:rsidP="006F19D0">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传递函数设计一直是三维体绘制中的关键问题</w:t>
      </w:r>
      <w:r w:rsidR="00FE5765">
        <w:rPr>
          <w:rFonts w:ascii="Times New Roman" w:eastAsia="宋体" w:hAnsi="Times New Roman" w:cs="Times New Roman" w:hint="eastAsia"/>
          <w:sz w:val="24"/>
        </w:rPr>
        <w:t>与难点</w:t>
      </w:r>
      <w:r w:rsidR="002A2F7B">
        <w:rPr>
          <w:rFonts w:ascii="Times New Roman" w:eastAsia="宋体" w:hAnsi="Times New Roman" w:cs="Times New Roman" w:hint="eastAsia"/>
          <w:sz w:val="24"/>
        </w:rPr>
        <w:t>。</w:t>
      </w:r>
      <w:r>
        <w:rPr>
          <w:rFonts w:ascii="Times New Roman" w:eastAsia="宋体" w:hAnsi="Times New Roman" w:cs="Times New Roman" w:hint="eastAsia"/>
          <w:sz w:val="24"/>
        </w:rPr>
        <w:t>本文</w:t>
      </w:r>
      <w:r w:rsidR="002A2F7B">
        <w:rPr>
          <w:rFonts w:ascii="Times New Roman" w:eastAsia="宋体" w:hAnsi="Times New Roman" w:cs="Times New Roman" w:hint="eastAsia"/>
          <w:sz w:val="24"/>
        </w:rPr>
        <w:t>基于</w:t>
      </w:r>
      <w:r w:rsidR="002A2F7B">
        <w:rPr>
          <w:rFonts w:ascii="Times New Roman" w:eastAsia="宋体" w:hAnsi="Times New Roman" w:cs="Times New Roman" w:hint="eastAsia"/>
          <w:sz w:val="24"/>
        </w:rPr>
        <w:t>Qt</w:t>
      </w:r>
      <w:r w:rsidR="002A2F7B">
        <w:rPr>
          <w:rFonts w:ascii="Times New Roman" w:eastAsia="宋体" w:hAnsi="Times New Roman" w:cs="Times New Roman" w:hint="eastAsia"/>
          <w:sz w:val="24"/>
        </w:rPr>
        <w:t>与</w:t>
      </w:r>
      <w:r w:rsidR="002A2F7B">
        <w:rPr>
          <w:rFonts w:ascii="Times New Roman" w:eastAsia="宋体" w:hAnsi="Times New Roman" w:cs="Times New Roman" w:hint="eastAsia"/>
          <w:sz w:val="24"/>
        </w:rPr>
        <w:t>VTK</w:t>
      </w:r>
      <w:r w:rsidR="002A2F7B">
        <w:rPr>
          <w:rFonts w:ascii="Times New Roman" w:eastAsia="宋体" w:hAnsi="Times New Roman" w:cs="Times New Roman" w:hint="eastAsia"/>
          <w:sz w:val="24"/>
        </w:rPr>
        <w:t>实现了一个三维可视化平台，该平台</w:t>
      </w:r>
      <w:r>
        <w:rPr>
          <w:rFonts w:ascii="Times New Roman" w:eastAsia="宋体" w:hAnsi="Times New Roman" w:cs="Times New Roman" w:hint="eastAsia"/>
          <w:sz w:val="24"/>
        </w:rPr>
        <w:t>主要从以下两个方面来优化传递函数的设计：</w:t>
      </w:r>
    </w:p>
    <w:p w14:paraId="02A3D47C" w14:textId="259F002A" w:rsidR="002A2F7B" w:rsidRDefault="002A2F7B" w:rsidP="002A2F7B">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首先，本平台基于三维体绘制的标准流程，提供了增量绘制功能，即将多个体绘制图进行叠加，叠加</w:t>
      </w:r>
      <w:r w:rsidR="00C70438">
        <w:rPr>
          <w:rFonts w:ascii="Times New Roman" w:eastAsia="宋体" w:hAnsi="Times New Roman" w:cs="Times New Roman" w:hint="eastAsia"/>
          <w:sz w:val="24"/>
        </w:rPr>
        <w:t>之后</w:t>
      </w:r>
      <w:r>
        <w:rPr>
          <w:rFonts w:ascii="Times New Roman" w:eastAsia="宋体" w:hAnsi="Times New Roman" w:cs="Times New Roman" w:hint="eastAsia"/>
          <w:sz w:val="24"/>
        </w:rPr>
        <w:t>每个体绘制图的绘制效果不变，且彼此之间的</w:t>
      </w:r>
      <w:r w:rsidR="00FE5765">
        <w:rPr>
          <w:rFonts w:ascii="Times New Roman" w:eastAsia="宋体" w:hAnsi="Times New Roman" w:cs="Times New Roman" w:hint="eastAsia"/>
          <w:sz w:val="24"/>
        </w:rPr>
        <w:t>相对</w:t>
      </w:r>
      <w:r>
        <w:rPr>
          <w:rFonts w:ascii="Times New Roman" w:eastAsia="宋体" w:hAnsi="Times New Roman" w:cs="Times New Roman" w:hint="eastAsia"/>
          <w:sz w:val="24"/>
        </w:rPr>
        <w:t>空间位置不受影响。</w:t>
      </w:r>
      <w:r w:rsidR="00632EF4">
        <w:rPr>
          <w:rFonts w:ascii="Times New Roman" w:eastAsia="宋体" w:hAnsi="Times New Roman" w:cs="Times New Roman" w:hint="eastAsia"/>
          <w:sz w:val="24"/>
        </w:rPr>
        <w:t>通过</w:t>
      </w:r>
      <w:r>
        <w:rPr>
          <w:rFonts w:ascii="Times New Roman" w:eastAsia="宋体" w:hAnsi="Times New Roman" w:cs="Times New Roman" w:hint="eastAsia"/>
          <w:sz w:val="24"/>
        </w:rPr>
        <w:t>增量绘制功能，</w:t>
      </w:r>
      <w:r w:rsidR="00C70438">
        <w:rPr>
          <w:rFonts w:ascii="Times New Roman" w:eastAsia="宋体" w:hAnsi="Times New Roman" w:cs="Times New Roman" w:hint="eastAsia"/>
          <w:sz w:val="24"/>
        </w:rPr>
        <w:t>平台</w:t>
      </w:r>
      <w:r>
        <w:rPr>
          <w:rFonts w:ascii="Times New Roman" w:eastAsia="宋体" w:hAnsi="Times New Roman" w:cs="Times New Roman" w:hint="eastAsia"/>
          <w:sz w:val="24"/>
        </w:rPr>
        <w:t>每次只需要针对一个在标量值上连续的区域进行传递函数设计，这大大地减轻了传递函数设计的复杂度。</w:t>
      </w:r>
    </w:p>
    <w:p w14:paraId="233599A4" w14:textId="7411777C" w:rsidR="002A2F7B" w:rsidRDefault="002A2F7B" w:rsidP="006F19D0">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lastRenderedPageBreak/>
        <w:t>其次，本平台通过多个可视化窗口</w:t>
      </w:r>
      <w:r w:rsidR="00632EF4">
        <w:rPr>
          <w:rFonts w:ascii="Times New Roman" w:eastAsia="宋体" w:hAnsi="Times New Roman" w:cs="Times New Roman" w:hint="eastAsia"/>
          <w:sz w:val="24"/>
        </w:rPr>
        <w:t>与友好的交互控件</w:t>
      </w:r>
      <w:r w:rsidR="00FE5765">
        <w:rPr>
          <w:rFonts w:ascii="Times New Roman" w:eastAsia="宋体" w:hAnsi="Times New Roman" w:cs="Times New Roman" w:hint="eastAsia"/>
          <w:sz w:val="24"/>
        </w:rPr>
        <w:t>，</w:t>
      </w:r>
      <w:r>
        <w:rPr>
          <w:rFonts w:ascii="Times New Roman" w:eastAsia="宋体" w:hAnsi="Times New Roman" w:cs="Times New Roman" w:hint="eastAsia"/>
          <w:sz w:val="24"/>
        </w:rPr>
        <w:t>来指导用户</w:t>
      </w:r>
      <w:r w:rsidR="00632EF4">
        <w:rPr>
          <w:rFonts w:ascii="Times New Roman" w:eastAsia="宋体" w:hAnsi="Times New Roman" w:cs="Times New Roman" w:hint="eastAsia"/>
          <w:sz w:val="24"/>
        </w:rPr>
        <w:t>交互式</w:t>
      </w:r>
      <w:r>
        <w:rPr>
          <w:rFonts w:ascii="Times New Roman" w:eastAsia="宋体" w:hAnsi="Times New Roman" w:cs="Times New Roman" w:hint="eastAsia"/>
          <w:sz w:val="24"/>
        </w:rPr>
        <w:t>传递函数</w:t>
      </w:r>
      <w:r w:rsidR="00632EF4">
        <w:rPr>
          <w:rFonts w:ascii="Times New Roman" w:eastAsia="宋体" w:hAnsi="Times New Roman" w:cs="Times New Roman" w:hint="eastAsia"/>
          <w:sz w:val="24"/>
        </w:rPr>
        <w:t>设计</w:t>
      </w:r>
      <w:r>
        <w:rPr>
          <w:rFonts w:ascii="Times New Roman" w:eastAsia="宋体" w:hAnsi="Times New Roman" w:cs="Times New Roman" w:hint="eastAsia"/>
          <w:sz w:val="24"/>
        </w:rPr>
        <w:t>，</w:t>
      </w:r>
      <w:r w:rsidR="00632EF4">
        <w:rPr>
          <w:rFonts w:ascii="Times New Roman" w:eastAsia="宋体" w:hAnsi="Times New Roman" w:cs="Times New Roman" w:hint="eastAsia"/>
          <w:sz w:val="24"/>
        </w:rPr>
        <w:t>同时也提供基于</w:t>
      </w:r>
      <w:r w:rsidR="00632EF4">
        <w:rPr>
          <w:rFonts w:ascii="Times New Roman" w:eastAsia="宋体" w:hAnsi="Times New Roman" w:cs="Times New Roman" w:hint="eastAsia"/>
          <w:sz w:val="24"/>
        </w:rPr>
        <w:t>3D</w:t>
      </w:r>
      <w:r w:rsidR="00632EF4">
        <w:rPr>
          <w:rFonts w:ascii="Times New Roman" w:eastAsia="宋体" w:hAnsi="Times New Roman" w:cs="Times New Roman" w:hint="eastAsia"/>
          <w:sz w:val="24"/>
        </w:rPr>
        <w:t>边缘检测与</w:t>
      </w:r>
      <w:r w:rsidR="00632EF4">
        <w:rPr>
          <w:rFonts w:ascii="Times New Roman" w:eastAsia="宋体" w:hAnsi="Times New Roman" w:cs="Times New Roman" w:hint="eastAsia"/>
          <w:sz w:val="24"/>
        </w:rPr>
        <w:t>K</w:t>
      </w:r>
      <w:r w:rsidR="00632EF4">
        <w:rPr>
          <w:rFonts w:ascii="Times New Roman" w:eastAsia="宋体" w:hAnsi="Times New Roman" w:cs="Times New Roman"/>
          <w:sz w:val="24"/>
        </w:rPr>
        <w:t>-Means</w:t>
      </w:r>
      <w:r w:rsidR="00632EF4">
        <w:rPr>
          <w:rFonts w:ascii="Times New Roman" w:eastAsia="宋体" w:hAnsi="Times New Roman" w:cs="Times New Roman" w:hint="eastAsia"/>
          <w:sz w:val="24"/>
        </w:rPr>
        <w:t>聚类的半自动化传递函数设计方法。两种设计方式相结合，使得用户能够以</w:t>
      </w:r>
      <w:r w:rsidR="00C70438">
        <w:rPr>
          <w:rFonts w:ascii="Times New Roman" w:eastAsia="宋体" w:hAnsi="Times New Roman" w:cs="Times New Roman" w:hint="eastAsia"/>
          <w:sz w:val="24"/>
        </w:rPr>
        <w:t>较高的效率设计出具有较好绘制效果的传递函数。</w:t>
      </w:r>
    </w:p>
    <w:p w14:paraId="1DCC4ABD" w14:textId="2E1D158D" w:rsidR="00C70438" w:rsidRDefault="00C70438" w:rsidP="006F19D0">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本文主要介绍了三维可视化平台各模块的功能以及实现原理。具体章节安排如下：</w:t>
      </w:r>
    </w:p>
    <w:p w14:paraId="2CD08D87" w14:textId="7E7740C2" w:rsidR="00C70438" w:rsidRDefault="00C70438" w:rsidP="006F19D0">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第一章首先介绍了三维体绘制与传递函数设计的意义背景与发展趋势。</w:t>
      </w:r>
    </w:p>
    <w:p w14:paraId="3FFC3EAC" w14:textId="61C2EBBE" w:rsidR="00C70438" w:rsidRDefault="00C70438" w:rsidP="006F19D0">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第二章详细介绍了本文的理论基础，包括光线投影体绘制算法的基本原理，以及传递函数的基本概念</w:t>
      </w:r>
      <w:r w:rsidR="000B3360">
        <w:rPr>
          <w:rFonts w:ascii="Times New Roman" w:eastAsia="宋体" w:hAnsi="Times New Roman" w:cs="Times New Roman" w:hint="eastAsia"/>
          <w:sz w:val="24"/>
        </w:rPr>
        <w:t>。</w:t>
      </w:r>
    </w:p>
    <w:p w14:paraId="0DDACC04" w14:textId="18D3C88B" w:rsidR="000B3360" w:rsidRDefault="000B3360" w:rsidP="006F19D0">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第三章对三维可视化平台进行概述，包括开发环境、模块、主界面、系统流程以及设计架构。</w:t>
      </w:r>
    </w:p>
    <w:p w14:paraId="0FC144E1" w14:textId="225EB413" w:rsidR="000B3360" w:rsidRDefault="000B3360" w:rsidP="006F19D0">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第四章主要介绍三维可视化平台的数据读取模块与三维体绘制模块。数据读取模块主要是介绍</w:t>
      </w:r>
      <w:r>
        <w:rPr>
          <w:rFonts w:ascii="Times New Roman" w:eastAsia="宋体" w:hAnsi="Times New Roman" w:cs="Times New Roman" w:hint="eastAsia"/>
          <w:sz w:val="24"/>
        </w:rPr>
        <w:t>DICOM</w:t>
      </w:r>
      <w:r>
        <w:rPr>
          <w:rFonts w:ascii="Times New Roman" w:eastAsia="宋体" w:hAnsi="Times New Roman" w:cs="Times New Roman" w:hint="eastAsia"/>
          <w:sz w:val="24"/>
        </w:rPr>
        <w:t>和</w:t>
      </w:r>
      <w:r>
        <w:rPr>
          <w:rFonts w:ascii="Times New Roman" w:eastAsia="宋体" w:hAnsi="Times New Roman" w:cs="Times New Roman" w:hint="eastAsia"/>
          <w:sz w:val="24"/>
        </w:rPr>
        <w:t>NIFIT</w:t>
      </w:r>
      <w:r>
        <w:rPr>
          <w:rFonts w:ascii="Times New Roman" w:eastAsia="宋体" w:hAnsi="Times New Roman" w:cs="Times New Roman" w:hint="eastAsia"/>
          <w:sz w:val="24"/>
        </w:rPr>
        <w:t>两种数据格式；三维体绘制模块主要是介绍基于</w:t>
      </w:r>
      <w:r>
        <w:rPr>
          <w:rFonts w:ascii="Times New Roman" w:eastAsia="宋体" w:hAnsi="Times New Roman" w:cs="Times New Roman" w:hint="eastAsia"/>
          <w:sz w:val="24"/>
        </w:rPr>
        <w:t>VTK</w:t>
      </w:r>
      <w:r>
        <w:rPr>
          <w:rFonts w:ascii="Times New Roman" w:eastAsia="宋体" w:hAnsi="Times New Roman" w:cs="Times New Roman" w:hint="eastAsia"/>
          <w:sz w:val="24"/>
        </w:rPr>
        <w:t>的绘制流程，以及增量绘制的实现方法与优势。</w:t>
      </w:r>
    </w:p>
    <w:p w14:paraId="262F0AFB" w14:textId="3738E28F" w:rsidR="000B3360" w:rsidRDefault="000B3360" w:rsidP="006F19D0">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第五章介绍传递函数设计模块。首先介绍了交互式设计中平台所提供的功能与设计流程；然后介绍了两种半自动化设计的算法原理与设计流程，分别是了</w:t>
      </w:r>
      <w:r>
        <w:rPr>
          <w:rFonts w:ascii="Times New Roman" w:eastAsia="宋体" w:hAnsi="Times New Roman" w:cs="Times New Roman" w:hint="eastAsia"/>
          <w:sz w:val="24"/>
        </w:rPr>
        <w:t>3D</w:t>
      </w:r>
      <w:r>
        <w:rPr>
          <w:rFonts w:ascii="Times New Roman" w:eastAsia="宋体" w:hAnsi="Times New Roman" w:cs="Times New Roman" w:hint="eastAsia"/>
          <w:sz w:val="24"/>
        </w:rPr>
        <w:t>边缘检测与</w:t>
      </w:r>
      <w:r>
        <w:rPr>
          <w:rFonts w:ascii="Times New Roman" w:eastAsia="宋体" w:hAnsi="Times New Roman" w:cs="Times New Roman" w:hint="eastAsia"/>
          <w:sz w:val="24"/>
        </w:rPr>
        <w:t>K</w:t>
      </w:r>
      <w:r>
        <w:rPr>
          <w:rFonts w:ascii="Times New Roman" w:eastAsia="宋体" w:hAnsi="Times New Roman" w:cs="Times New Roman"/>
          <w:sz w:val="24"/>
        </w:rPr>
        <w:t>-Means</w:t>
      </w:r>
      <w:r>
        <w:rPr>
          <w:rFonts w:ascii="Times New Roman" w:eastAsia="宋体" w:hAnsi="Times New Roman" w:cs="Times New Roman" w:hint="eastAsia"/>
          <w:sz w:val="24"/>
        </w:rPr>
        <w:t>聚类。</w:t>
      </w:r>
    </w:p>
    <w:p w14:paraId="1B563836" w14:textId="4C04AC1F" w:rsidR="000B3360" w:rsidRPr="000B3360" w:rsidRDefault="000B3360" w:rsidP="006F19D0">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最后对</w:t>
      </w:r>
      <w:r w:rsidR="0043184D">
        <w:rPr>
          <w:rFonts w:ascii="Times New Roman" w:eastAsia="宋体" w:hAnsi="Times New Roman" w:cs="Times New Roman" w:hint="eastAsia"/>
          <w:sz w:val="24"/>
        </w:rPr>
        <w:t>本</w:t>
      </w:r>
      <w:r>
        <w:rPr>
          <w:rFonts w:ascii="Times New Roman" w:eastAsia="宋体" w:hAnsi="Times New Roman" w:cs="Times New Roman" w:hint="eastAsia"/>
          <w:sz w:val="24"/>
        </w:rPr>
        <w:t>论文</w:t>
      </w:r>
      <w:r w:rsidR="0043184D">
        <w:rPr>
          <w:rFonts w:ascii="Times New Roman" w:eastAsia="宋体" w:hAnsi="Times New Roman" w:cs="Times New Roman" w:hint="eastAsia"/>
          <w:sz w:val="24"/>
        </w:rPr>
        <w:t>的工作</w:t>
      </w:r>
      <w:r>
        <w:rPr>
          <w:rFonts w:ascii="Times New Roman" w:eastAsia="宋体" w:hAnsi="Times New Roman" w:cs="Times New Roman" w:hint="eastAsia"/>
          <w:sz w:val="24"/>
        </w:rPr>
        <w:t>进行总结，并对后续的研究工作进行展望。</w:t>
      </w:r>
    </w:p>
    <w:p w14:paraId="74427A9B" w14:textId="77777777" w:rsidR="005C4FCD" w:rsidRDefault="005C4FCD">
      <w:pPr>
        <w:widowControl/>
        <w:jc w:val="left"/>
        <w:rPr>
          <w:rFonts w:ascii="黑体" w:eastAsia="黑体" w:hAnsi="黑体"/>
          <w:sz w:val="28"/>
        </w:rPr>
      </w:pPr>
      <w:r>
        <w:rPr>
          <w:rFonts w:ascii="黑体" w:eastAsia="黑体" w:hAnsi="黑体"/>
          <w:sz w:val="28"/>
        </w:rPr>
        <w:br w:type="page"/>
      </w:r>
    </w:p>
    <w:p w14:paraId="2B4E955F" w14:textId="77CF14D8" w:rsidR="00C1416A" w:rsidRDefault="00C1416A" w:rsidP="00C1416A">
      <w:pPr>
        <w:keepNext/>
        <w:keepLines/>
        <w:spacing w:before="340" w:after="330" w:line="576" w:lineRule="auto"/>
        <w:jc w:val="center"/>
        <w:outlineLvl w:val="0"/>
        <w:rPr>
          <w:rFonts w:ascii="黑体" w:eastAsia="黑体" w:hAnsi="黑体" w:cs="宋体"/>
          <w:bCs/>
          <w:kern w:val="44"/>
          <w:sz w:val="30"/>
          <w:szCs w:val="30"/>
        </w:rPr>
      </w:pPr>
      <w:bookmarkStart w:id="27" w:name="_Toc8904274"/>
      <w:r w:rsidRPr="00C1416A">
        <w:rPr>
          <w:rFonts w:ascii="黑体" w:eastAsia="黑体" w:hAnsi="黑体" w:cs="宋体" w:hint="eastAsia"/>
          <w:bCs/>
          <w:kern w:val="44"/>
          <w:sz w:val="30"/>
          <w:szCs w:val="30"/>
        </w:rPr>
        <w:lastRenderedPageBreak/>
        <w:t>第</w:t>
      </w:r>
      <w:r>
        <w:rPr>
          <w:rFonts w:ascii="黑体" w:eastAsia="黑体" w:hAnsi="黑体" w:cs="宋体" w:hint="eastAsia"/>
          <w:bCs/>
          <w:kern w:val="44"/>
          <w:sz w:val="30"/>
          <w:szCs w:val="30"/>
        </w:rPr>
        <w:t>二</w:t>
      </w:r>
      <w:r w:rsidRPr="00C1416A">
        <w:rPr>
          <w:rFonts w:ascii="黑体" w:eastAsia="黑体" w:hAnsi="黑体" w:cs="宋体" w:hint="eastAsia"/>
          <w:bCs/>
          <w:kern w:val="44"/>
          <w:sz w:val="30"/>
          <w:szCs w:val="30"/>
        </w:rPr>
        <w:t xml:space="preserve">章 </w:t>
      </w:r>
      <w:r w:rsidR="005723A7">
        <w:rPr>
          <w:rFonts w:ascii="黑体" w:eastAsia="黑体" w:hAnsi="黑体" w:cs="宋体" w:hint="eastAsia"/>
          <w:bCs/>
          <w:kern w:val="44"/>
          <w:sz w:val="30"/>
          <w:szCs w:val="30"/>
        </w:rPr>
        <w:t>体绘制</w:t>
      </w:r>
      <w:r w:rsidR="00213014">
        <w:rPr>
          <w:rFonts w:ascii="黑体" w:eastAsia="黑体" w:hAnsi="黑体" w:cs="宋体" w:hint="eastAsia"/>
          <w:bCs/>
          <w:kern w:val="44"/>
          <w:sz w:val="30"/>
          <w:szCs w:val="30"/>
        </w:rPr>
        <w:t>算法与传递函数</w:t>
      </w:r>
      <w:bookmarkEnd w:id="27"/>
    </w:p>
    <w:p w14:paraId="4E20FE81" w14:textId="2715035C" w:rsidR="007643C9" w:rsidRDefault="007643C9" w:rsidP="00421401">
      <w:pPr>
        <w:spacing w:line="400" w:lineRule="exact"/>
        <w:ind w:firstLineChars="200" w:firstLine="480"/>
        <w:rPr>
          <w:rFonts w:ascii="宋体" w:eastAsia="宋体" w:hAnsi="宋体"/>
          <w:sz w:val="24"/>
        </w:rPr>
      </w:pPr>
      <w:r w:rsidRPr="00FF27EA">
        <w:rPr>
          <w:rFonts w:ascii="宋体" w:eastAsia="宋体" w:hAnsi="宋体" w:hint="eastAsia"/>
          <w:sz w:val="24"/>
        </w:rPr>
        <w:t>三维体数据</w:t>
      </w:r>
      <w:r>
        <w:rPr>
          <w:rFonts w:ascii="宋体" w:eastAsia="宋体" w:hAnsi="宋体" w:hint="eastAsia"/>
          <w:sz w:val="24"/>
        </w:rPr>
        <w:t>场是</w:t>
      </w:r>
      <w:r w:rsidR="00D47EE1">
        <w:rPr>
          <w:rFonts w:ascii="宋体" w:eastAsia="宋体" w:hAnsi="宋体" w:hint="eastAsia"/>
          <w:sz w:val="24"/>
        </w:rPr>
        <w:t>通过对三维连续空间进行等距采样，得到的</w:t>
      </w:r>
      <w:r>
        <w:rPr>
          <w:rFonts w:ascii="宋体" w:eastAsia="宋体" w:hAnsi="宋体" w:hint="eastAsia"/>
          <w:sz w:val="24"/>
        </w:rPr>
        <w:t>一种</w:t>
      </w:r>
      <w:r w:rsidR="0043184D">
        <w:rPr>
          <w:rFonts w:ascii="宋体" w:eastAsia="宋体" w:hAnsi="宋体" w:hint="eastAsia"/>
          <w:sz w:val="24"/>
        </w:rPr>
        <w:t>规整</w:t>
      </w:r>
      <w:r w:rsidR="00421401">
        <w:rPr>
          <w:rFonts w:ascii="宋体" w:eastAsia="宋体" w:hAnsi="宋体" w:hint="eastAsia"/>
          <w:sz w:val="24"/>
        </w:rPr>
        <w:t>的结构化数据，</w:t>
      </w:r>
      <w:r w:rsidR="0043184D">
        <w:rPr>
          <w:rFonts w:ascii="宋体" w:eastAsia="宋体" w:hAnsi="宋体" w:hint="eastAsia"/>
          <w:sz w:val="24"/>
        </w:rPr>
        <w:t>如图2.1所示。每</w:t>
      </w:r>
      <w:r w:rsidR="002765E3">
        <w:rPr>
          <w:rFonts w:ascii="宋体" w:eastAsia="宋体" w:hAnsi="宋体" w:hint="eastAsia"/>
          <w:sz w:val="24"/>
        </w:rPr>
        <w:t>一个采样点称为</w:t>
      </w:r>
      <w:r w:rsidR="00421401">
        <w:rPr>
          <w:rFonts w:ascii="宋体" w:eastAsia="宋体" w:hAnsi="宋体" w:hint="eastAsia"/>
          <w:sz w:val="24"/>
        </w:rPr>
        <w:t>体素(</w:t>
      </w:r>
      <w:r w:rsidR="00421401">
        <w:rPr>
          <w:rFonts w:ascii="宋体" w:eastAsia="宋体" w:hAnsi="宋体"/>
          <w:sz w:val="24"/>
        </w:rPr>
        <w:t>Voxel</w:t>
      </w:r>
      <w:r w:rsidR="00421401">
        <w:rPr>
          <w:rFonts w:ascii="宋体" w:eastAsia="宋体" w:hAnsi="宋体" w:hint="eastAsia"/>
          <w:sz w:val="24"/>
        </w:rPr>
        <w:t>)，</w:t>
      </w:r>
      <w:r w:rsidR="002765E3">
        <w:rPr>
          <w:rFonts w:ascii="宋体" w:eastAsia="宋体" w:hAnsi="宋体" w:hint="eastAsia"/>
          <w:sz w:val="24"/>
        </w:rPr>
        <w:t>是三维体数据场的基本元素</w:t>
      </w:r>
      <w:r w:rsidR="0043184D">
        <w:rPr>
          <w:rFonts w:ascii="宋体" w:eastAsia="宋体" w:hAnsi="宋体" w:hint="eastAsia"/>
          <w:sz w:val="24"/>
        </w:rPr>
        <w:t>，体素均匀地分布在三维体数据场中</w:t>
      </w:r>
      <w:r w:rsidR="00421401">
        <w:rPr>
          <w:rFonts w:ascii="宋体" w:eastAsia="宋体" w:hAnsi="宋体" w:hint="eastAsia"/>
          <w:sz w:val="24"/>
        </w:rPr>
        <w:t>。</w:t>
      </w:r>
    </w:p>
    <w:p w14:paraId="65A5B9F4" w14:textId="135107D9" w:rsidR="00433557" w:rsidRDefault="002765E3" w:rsidP="00433557">
      <w:pPr>
        <w:keepNext/>
        <w:jc w:val="center"/>
      </w:pPr>
      <w:r>
        <w:rPr>
          <w:noProof/>
        </w:rPr>
        <w:drawing>
          <wp:inline distT="0" distB="0" distL="0" distR="0" wp14:anchorId="26A6C602" wp14:editId="50B2ECCD">
            <wp:extent cx="2508739" cy="1903954"/>
            <wp:effectExtent l="0" t="0" r="635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IM截图20190508203804.png"/>
                    <pic:cNvPicPr/>
                  </pic:nvPicPr>
                  <pic:blipFill>
                    <a:blip r:embed="rId10">
                      <a:extLst>
                        <a:ext uri="{28A0092B-C50C-407E-A947-70E740481C1C}">
                          <a14:useLocalDpi xmlns:a14="http://schemas.microsoft.com/office/drawing/2010/main" val="0"/>
                        </a:ext>
                      </a:extLst>
                    </a:blip>
                    <a:stretch>
                      <a:fillRect/>
                    </a:stretch>
                  </pic:blipFill>
                  <pic:spPr>
                    <a:xfrm>
                      <a:off x="0" y="0"/>
                      <a:ext cx="2533268" cy="1922570"/>
                    </a:xfrm>
                    <a:prstGeom prst="rect">
                      <a:avLst/>
                    </a:prstGeom>
                  </pic:spPr>
                </pic:pic>
              </a:graphicData>
            </a:graphic>
          </wp:inline>
        </w:drawing>
      </w:r>
    </w:p>
    <w:p w14:paraId="6E721EB1" w14:textId="0CB1F7D4" w:rsidR="00433557" w:rsidRPr="00DE11C0" w:rsidRDefault="00433557" w:rsidP="00C575F7">
      <w:pPr>
        <w:pStyle w:val="af3"/>
        <w:spacing w:line="400" w:lineRule="exact"/>
        <w:jc w:val="center"/>
        <w:rPr>
          <w:rFonts w:ascii="宋体" w:eastAsia="宋体" w:hAnsi="宋体"/>
          <w:sz w:val="21"/>
        </w:rPr>
      </w:pPr>
      <w:r w:rsidRPr="00DE11C0">
        <w:rPr>
          <w:rFonts w:ascii="宋体" w:eastAsia="宋体" w:hAnsi="宋体"/>
          <w:sz w:val="21"/>
        </w:rPr>
        <w:t>图</w:t>
      </w:r>
      <w:r w:rsidR="00DE11C0">
        <w:rPr>
          <w:rFonts w:ascii="宋体" w:eastAsia="宋体" w:hAnsi="宋体"/>
          <w:sz w:val="21"/>
        </w:rPr>
        <w:t xml:space="preserve">2.1 </w:t>
      </w:r>
      <w:r w:rsidR="00DE11C0">
        <w:rPr>
          <w:rFonts w:ascii="宋体" w:eastAsia="宋体" w:hAnsi="宋体" w:hint="eastAsia"/>
          <w:sz w:val="21"/>
        </w:rPr>
        <w:t>三维体数据场示意图</w:t>
      </w:r>
      <w:r w:rsidR="006A7529">
        <w:rPr>
          <w:rFonts w:ascii="宋体" w:eastAsia="宋体" w:hAnsi="宋体" w:hint="eastAsia"/>
          <w:sz w:val="21"/>
        </w:rPr>
        <w:t>。</w:t>
      </w:r>
    </w:p>
    <w:p w14:paraId="55BCF5EB" w14:textId="046A75FC" w:rsidR="00433557" w:rsidRPr="00DE11C0" w:rsidRDefault="00DE11C0" w:rsidP="00DE11C0">
      <w:pPr>
        <w:spacing w:line="400" w:lineRule="exact"/>
        <w:ind w:firstLineChars="200" w:firstLine="480"/>
        <w:rPr>
          <w:rFonts w:ascii="宋体" w:eastAsia="宋体" w:hAnsi="宋体"/>
          <w:sz w:val="24"/>
        </w:rPr>
      </w:pPr>
      <w:r w:rsidRPr="00DE11C0">
        <w:rPr>
          <w:rFonts w:ascii="宋体" w:eastAsia="宋体" w:hAnsi="宋体" w:hint="eastAsia"/>
          <w:sz w:val="24"/>
        </w:rPr>
        <w:t>直接体绘制算法</w:t>
      </w:r>
      <w:r>
        <w:rPr>
          <w:rFonts w:ascii="宋体" w:eastAsia="宋体" w:hAnsi="宋体" w:hint="eastAsia"/>
          <w:sz w:val="24"/>
        </w:rPr>
        <w:t>(以下简称体绘制算法</w:t>
      </w:r>
      <w:r>
        <w:rPr>
          <w:rFonts w:ascii="宋体" w:eastAsia="宋体" w:hAnsi="宋体"/>
          <w:sz w:val="24"/>
        </w:rPr>
        <w:t>)</w:t>
      </w:r>
      <w:r>
        <w:rPr>
          <w:rFonts w:ascii="宋体" w:eastAsia="宋体" w:hAnsi="宋体" w:hint="eastAsia"/>
          <w:sz w:val="24"/>
        </w:rPr>
        <w:t>以其高质量的成像品质，在三维体数据可视化领域中被广泛使用。</w:t>
      </w:r>
      <w:r w:rsidR="007A043A">
        <w:rPr>
          <w:rFonts w:ascii="宋体" w:eastAsia="宋体" w:hAnsi="宋体" w:hint="eastAsia"/>
          <w:sz w:val="24"/>
        </w:rPr>
        <w:t>本章将详细介绍</w:t>
      </w:r>
      <w:r w:rsidR="00AB0C37" w:rsidRPr="00B345F7">
        <w:rPr>
          <w:rFonts w:ascii="宋体" w:eastAsia="宋体" w:hAnsi="宋体" w:hint="eastAsia"/>
          <w:sz w:val="24"/>
          <w:szCs w:val="24"/>
        </w:rPr>
        <w:t>光线投射</w:t>
      </w:r>
      <w:r w:rsidR="00AB0C37">
        <w:rPr>
          <w:rFonts w:ascii="宋体" w:eastAsia="宋体" w:hAnsi="宋体" w:hint="eastAsia"/>
          <w:sz w:val="24"/>
          <w:szCs w:val="24"/>
        </w:rPr>
        <w:t>体绘制</w:t>
      </w:r>
      <w:r w:rsidR="00AB0C37" w:rsidRPr="00B345F7">
        <w:rPr>
          <w:rFonts w:ascii="宋体" w:eastAsia="宋体" w:hAnsi="宋体" w:hint="eastAsia"/>
          <w:sz w:val="24"/>
          <w:szCs w:val="24"/>
        </w:rPr>
        <w:t>算法</w:t>
      </w:r>
      <w:r w:rsidR="00AB0C37">
        <w:rPr>
          <w:rFonts w:ascii="宋体" w:eastAsia="宋体" w:hAnsi="宋体" w:hint="eastAsia"/>
          <w:sz w:val="24"/>
          <w:szCs w:val="24"/>
        </w:rPr>
        <w:t>，以及决定其绘制效果的传递函数的定义。</w:t>
      </w:r>
    </w:p>
    <w:p w14:paraId="1D4EE31C" w14:textId="519E29C5" w:rsidR="00C1416A" w:rsidRDefault="00C1416A" w:rsidP="00C1416A">
      <w:pPr>
        <w:pStyle w:val="2"/>
        <w:rPr>
          <w:rFonts w:ascii="黑体" w:eastAsia="黑体" w:hAnsi="黑体"/>
          <w:b w:val="0"/>
          <w:sz w:val="28"/>
          <w:szCs w:val="28"/>
        </w:rPr>
      </w:pPr>
      <w:bookmarkStart w:id="28" w:name="_Toc8904275"/>
      <w:r>
        <w:rPr>
          <w:rFonts w:ascii="黑体" w:eastAsia="黑体" w:hAnsi="黑体" w:hint="eastAsia"/>
          <w:b w:val="0"/>
          <w:sz w:val="28"/>
          <w:szCs w:val="28"/>
        </w:rPr>
        <w:t>2</w:t>
      </w:r>
      <w:r w:rsidRPr="00F74DAC">
        <w:rPr>
          <w:rFonts w:ascii="黑体" w:eastAsia="黑体" w:hAnsi="黑体" w:hint="eastAsia"/>
          <w:b w:val="0"/>
          <w:sz w:val="28"/>
          <w:szCs w:val="28"/>
        </w:rPr>
        <w:t>.</w:t>
      </w:r>
      <w:r>
        <w:rPr>
          <w:rFonts w:ascii="黑体" w:eastAsia="黑体" w:hAnsi="黑体" w:hint="eastAsia"/>
          <w:b w:val="0"/>
          <w:sz w:val="28"/>
          <w:szCs w:val="28"/>
        </w:rPr>
        <w:t>1</w:t>
      </w:r>
      <w:r w:rsidRPr="00F74DAC">
        <w:rPr>
          <w:rFonts w:ascii="黑体" w:eastAsia="黑体" w:hAnsi="黑体"/>
          <w:b w:val="0"/>
          <w:sz w:val="28"/>
          <w:szCs w:val="28"/>
        </w:rPr>
        <w:t xml:space="preserve"> </w:t>
      </w:r>
      <w:r w:rsidR="00FF27EA">
        <w:rPr>
          <w:rFonts w:ascii="黑体" w:eastAsia="黑体" w:hAnsi="黑体" w:hint="eastAsia"/>
          <w:b w:val="0"/>
          <w:sz w:val="28"/>
          <w:szCs w:val="28"/>
        </w:rPr>
        <w:t>光线投射</w:t>
      </w:r>
      <w:r>
        <w:rPr>
          <w:rFonts w:ascii="黑体" w:eastAsia="黑体" w:hAnsi="黑体" w:hint="eastAsia"/>
          <w:b w:val="0"/>
          <w:sz w:val="28"/>
          <w:szCs w:val="28"/>
        </w:rPr>
        <w:t>算法</w:t>
      </w:r>
      <w:bookmarkEnd w:id="28"/>
    </w:p>
    <w:p w14:paraId="0D123EDA" w14:textId="5FA07E5B" w:rsidR="00F24C04" w:rsidRDefault="006B1BAE" w:rsidP="008D42B6">
      <w:pPr>
        <w:spacing w:line="400" w:lineRule="exact"/>
        <w:ind w:firstLineChars="200" w:firstLine="480"/>
        <w:rPr>
          <w:rFonts w:ascii="宋体" w:eastAsia="宋体" w:hAnsi="宋体"/>
          <w:sz w:val="24"/>
        </w:rPr>
      </w:pPr>
      <w:r w:rsidRPr="006B1BAE">
        <w:rPr>
          <w:rFonts w:ascii="宋体" w:eastAsia="宋体" w:hAnsi="宋体" w:hint="eastAsia"/>
          <w:sz w:val="24"/>
        </w:rPr>
        <w:t>体绘制算法是将三维空间的离散数据按一定规则转化为二维离散信号，</w:t>
      </w:r>
      <w:r w:rsidR="00A7270E">
        <w:rPr>
          <w:rFonts w:ascii="宋体" w:eastAsia="宋体" w:hAnsi="宋体" w:hint="eastAsia"/>
          <w:sz w:val="24"/>
        </w:rPr>
        <w:t>绘制在屏幕上。</w:t>
      </w:r>
      <w:r w:rsidR="00011A99">
        <w:rPr>
          <w:rFonts w:ascii="宋体" w:eastAsia="宋体" w:hAnsi="宋体" w:hint="eastAsia"/>
          <w:sz w:val="24"/>
        </w:rPr>
        <w:t>光线投射体绘制算法</w:t>
      </w:r>
      <w:r w:rsidR="00F24C04">
        <w:rPr>
          <w:rFonts w:ascii="宋体" w:eastAsia="宋体" w:hAnsi="宋体" w:hint="eastAsia"/>
          <w:sz w:val="24"/>
        </w:rPr>
        <w:t>是M</w:t>
      </w:r>
      <w:r w:rsidR="00F24C04">
        <w:rPr>
          <w:rFonts w:ascii="宋体" w:eastAsia="宋体" w:hAnsi="宋体"/>
          <w:sz w:val="24"/>
        </w:rPr>
        <w:t>.Levoy</w:t>
      </w:r>
      <w:r w:rsidR="00F24C04">
        <w:rPr>
          <w:rFonts w:ascii="宋体" w:eastAsia="宋体" w:hAnsi="宋体" w:hint="eastAsia"/>
          <w:sz w:val="24"/>
        </w:rPr>
        <w:t>等人于1988年提出，是一种基于图像空间扫描，应用光学模型进行图像合成的体绘制方法</w:t>
      </w:r>
      <w:r w:rsidR="00F24C04" w:rsidRPr="00F24C04">
        <w:rPr>
          <w:rFonts w:ascii="宋体" w:eastAsia="宋体" w:hAnsi="宋体" w:hint="eastAsia"/>
          <w:sz w:val="24"/>
          <w:vertAlign w:val="superscript"/>
        </w:rPr>
        <w:t>[</w:t>
      </w:r>
      <w:r w:rsidR="00F24C04" w:rsidRPr="00F24C04">
        <w:rPr>
          <w:rFonts w:ascii="宋体" w:eastAsia="宋体" w:hAnsi="宋体"/>
          <w:sz w:val="24"/>
          <w:vertAlign w:val="superscript"/>
        </w:rPr>
        <w:t>2]</w:t>
      </w:r>
      <w:r w:rsidR="00F24C04">
        <w:rPr>
          <w:rFonts w:ascii="宋体" w:eastAsia="宋体" w:hAnsi="宋体" w:hint="eastAsia"/>
          <w:sz w:val="24"/>
        </w:rPr>
        <w:t>。本节将首先介绍常用的几种光学模型，在此基础上介绍光线投射算法的基本</w:t>
      </w:r>
      <w:r w:rsidR="00AE3888">
        <w:rPr>
          <w:rFonts w:ascii="宋体" w:eastAsia="宋体" w:hAnsi="宋体" w:hint="eastAsia"/>
          <w:sz w:val="24"/>
        </w:rPr>
        <w:t>原理</w:t>
      </w:r>
      <w:r w:rsidR="00F24C04">
        <w:rPr>
          <w:rFonts w:ascii="宋体" w:eastAsia="宋体" w:hAnsi="宋体" w:hint="eastAsia"/>
          <w:sz w:val="24"/>
        </w:rPr>
        <w:t>。</w:t>
      </w:r>
    </w:p>
    <w:p w14:paraId="6578AC03" w14:textId="46755419" w:rsidR="008D42B6" w:rsidRPr="008D42B6" w:rsidRDefault="008D42B6" w:rsidP="008D42B6">
      <w:pPr>
        <w:pStyle w:val="3"/>
        <w:rPr>
          <w:rFonts w:ascii="宋体" w:eastAsia="宋体" w:hAnsi="宋体"/>
          <w:sz w:val="24"/>
          <w:szCs w:val="24"/>
        </w:rPr>
      </w:pPr>
      <w:bookmarkStart w:id="29" w:name="_Toc8904276"/>
      <w:r w:rsidRPr="00AB0C37">
        <w:rPr>
          <w:rFonts w:ascii="宋体" w:eastAsia="宋体" w:hAnsi="宋体" w:hint="eastAsia"/>
          <w:sz w:val="24"/>
          <w:szCs w:val="24"/>
        </w:rPr>
        <w:t>2.1.1</w:t>
      </w:r>
      <w:r w:rsidRPr="00AB0C37">
        <w:rPr>
          <w:rFonts w:ascii="宋体" w:eastAsia="宋体" w:hAnsi="宋体"/>
          <w:sz w:val="24"/>
          <w:szCs w:val="24"/>
        </w:rPr>
        <w:t xml:space="preserve"> </w:t>
      </w:r>
      <w:r w:rsidRPr="00AB0C37">
        <w:rPr>
          <w:rFonts w:ascii="宋体" w:eastAsia="宋体" w:hAnsi="宋体" w:hint="eastAsia"/>
          <w:sz w:val="24"/>
          <w:szCs w:val="24"/>
        </w:rPr>
        <w:t>光</w:t>
      </w:r>
      <w:r>
        <w:rPr>
          <w:rFonts w:ascii="宋体" w:eastAsia="宋体" w:hAnsi="宋体" w:hint="eastAsia"/>
          <w:sz w:val="24"/>
          <w:szCs w:val="24"/>
        </w:rPr>
        <w:t>学</w:t>
      </w:r>
      <w:r w:rsidRPr="00AB0C37">
        <w:rPr>
          <w:rFonts w:ascii="宋体" w:eastAsia="宋体" w:hAnsi="宋体" w:hint="eastAsia"/>
          <w:sz w:val="24"/>
          <w:szCs w:val="24"/>
        </w:rPr>
        <w:t>模型</w:t>
      </w:r>
      <w:bookmarkEnd w:id="29"/>
    </w:p>
    <w:p w14:paraId="113ABDE4" w14:textId="5E724A3C" w:rsidR="008D42B6" w:rsidRPr="008D42B6" w:rsidRDefault="008D42B6" w:rsidP="00203CE1">
      <w:pPr>
        <w:spacing w:line="400" w:lineRule="exact"/>
        <w:ind w:firstLineChars="200" w:firstLine="480"/>
        <w:rPr>
          <w:rFonts w:ascii="宋体" w:eastAsia="宋体" w:hAnsi="宋体"/>
          <w:sz w:val="24"/>
        </w:rPr>
      </w:pPr>
      <w:r>
        <w:rPr>
          <w:rFonts w:ascii="宋体" w:eastAsia="宋体" w:hAnsi="宋体" w:hint="eastAsia"/>
          <w:sz w:val="24"/>
        </w:rPr>
        <w:t>三维体数据场中的数据原本不具备颜色属性，它们的颜色值通过传递函数进行映射的。</w:t>
      </w:r>
      <w:r w:rsidR="00203CE1">
        <w:rPr>
          <w:rFonts w:ascii="宋体" w:eastAsia="宋体" w:hAnsi="宋体" w:hint="eastAsia"/>
          <w:sz w:val="24"/>
        </w:rPr>
        <w:t>体绘制中，计算每个采样点对二维图像像素的贡献时，就是在计算每个像素的光强度值I</w:t>
      </w:r>
      <w:r w:rsidR="00203CE1">
        <w:rPr>
          <w:rFonts w:ascii="宋体" w:eastAsia="宋体" w:hAnsi="宋体"/>
          <w:sz w:val="24"/>
        </w:rPr>
        <w:t>(Intensity)</w:t>
      </w:r>
      <w:r w:rsidR="00203CE1">
        <w:rPr>
          <w:rFonts w:ascii="宋体" w:eastAsia="宋体" w:hAnsi="宋体" w:hint="eastAsia"/>
          <w:sz w:val="24"/>
        </w:rPr>
        <w:t>。在灰度图像中，I表示的就是灰度值，I</w:t>
      </w:r>
      <w:r w:rsidR="00203CE1">
        <w:rPr>
          <w:rFonts w:ascii="宋体" w:eastAsia="宋体" w:hAnsi="宋体"/>
          <w:sz w:val="24"/>
        </w:rPr>
        <w:t>=0</w:t>
      </w:r>
      <w:r w:rsidR="00203CE1">
        <w:rPr>
          <w:rFonts w:ascii="宋体" w:eastAsia="宋体" w:hAnsi="宋体" w:hint="eastAsia"/>
          <w:sz w:val="24"/>
        </w:rPr>
        <w:t>表示黑色，I</w:t>
      </w:r>
      <w:r w:rsidR="00203CE1">
        <w:rPr>
          <w:rFonts w:ascii="宋体" w:eastAsia="宋体" w:hAnsi="宋体"/>
          <w:sz w:val="24"/>
        </w:rPr>
        <w:t>=1</w:t>
      </w:r>
      <w:r w:rsidR="00203CE1">
        <w:rPr>
          <w:rFonts w:ascii="宋体" w:eastAsia="宋体" w:hAnsi="宋体" w:hint="eastAsia"/>
          <w:sz w:val="24"/>
        </w:rPr>
        <w:t>表示白色。在彩色图像中，红、绿、蓝三个分量都有各自的I值。</w:t>
      </w:r>
    </w:p>
    <w:p w14:paraId="0CB9CCE8" w14:textId="77777777" w:rsidR="00DF228F" w:rsidRDefault="00203CE1" w:rsidP="00203CE1">
      <w:pPr>
        <w:spacing w:line="400" w:lineRule="exact"/>
        <w:rPr>
          <w:rFonts w:ascii="宋体" w:eastAsia="宋体" w:hAnsi="宋体"/>
          <w:sz w:val="24"/>
        </w:rPr>
      </w:pPr>
      <w:r>
        <w:rPr>
          <w:rFonts w:ascii="宋体" w:eastAsia="宋体" w:hAnsi="宋体" w:hint="eastAsia"/>
          <w:sz w:val="24"/>
        </w:rPr>
        <w:t>为了计算各采样点光强对二维图像像素的贡献，我们需要给出光学模型，用来描述三维体数据场是如何产生、反射、散射以及吸收光线的。</w:t>
      </w:r>
    </w:p>
    <w:p w14:paraId="62B2209D" w14:textId="6A96C8AA" w:rsidR="00DF228F" w:rsidRDefault="00DE51C4" w:rsidP="00DF228F">
      <w:pPr>
        <w:spacing w:line="400" w:lineRule="exact"/>
        <w:ind w:firstLineChars="200" w:firstLine="480"/>
        <w:rPr>
          <w:rFonts w:ascii="宋体" w:eastAsia="宋体" w:hAnsi="宋体"/>
          <w:sz w:val="24"/>
        </w:rPr>
      </w:pPr>
      <w:r>
        <w:rPr>
          <w:rFonts w:ascii="宋体" w:eastAsia="宋体" w:hAnsi="宋体" w:hint="eastAsia"/>
          <w:sz w:val="24"/>
        </w:rPr>
        <w:t>N</w:t>
      </w:r>
      <w:r>
        <w:rPr>
          <w:rFonts w:ascii="宋体" w:eastAsia="宋体" w:hAnsi="宋体"/>
          <w:sz w:val="24"/>
        </w:rPr>
        <w:t>elson Max</w:t>
      </w:r>
      <w:r>
        <w:rPr>
          <w:rFonts w:ascii="宋体" w:eastAsia="宋体" w:hAnsi="宋体" w:hint="eastAsia"/>
          <w:sz w:val="24"/>
        </w:rPr>
        <w:t>在</w:t>
      </w:r>
      <w:r>
        <w:rPr>
          <w:rFonts w:ascii="宋体" w:eastAsia="宋体" w:hAnsi="宋体"/>
          <w:sz w:val="24"/>
        </w:rPr>
        <w:t>“</w:t>
      </w:r>
      <w:r w:rsidRPr="00DE51C4">
        <w:rPr>
          <w:rFonts w:ascii="宋体" w:eastAsia="宋体" w:hAnsi="宋体"/>
          <w:sz w:val="24"/>
        </w:rPr>
        <w:t>Optical models for direct volume rendering</w:t>
      </w:r>
      <w:r>
        <w:rPr>
          <w:rFonts w:ascii="宋体" w:eastAsia="宋体" w:hAnsi="宋体"/>
          <w:sz w:val="24"/>
        </w:rPr>
        <w:t>”</w:t>
      </w:r>
      <w:r>
        <w:rPr>
          <w:rFonts w:ascii="宋体" w:eastAsia="宋体" w:hAnsi="宋体" w:hint="eastAsia"/>
          <w:sz w:val="24"/>
        </w:rPr>
        <w:t>一文中</w:t>
      </w:r>
      <w:r>
        <w:rPr>
          <w:rFonts w:ascii="宋体" w:eastAsia="宋体" w:hAnsi="宋体" w:hint="eastAsia"/>
          <w:sz w:val="24"/>
        </w:rPr>
        <w:lastRenderedPageBreak/>
        <w:t>提出假设：三维</w:t>
      </w:r>
      <w:r w:rsidR="00A7270E">
        <w:rPr>
          <w:rFonts w:ascii="宋体" w:eastAsia="宋体" w:hAnsi="宋体" w:hint="eastAsia"/>
          <w:sz w:val="24"/>
        </w:rPr>
        <w:t>连续空间的</w:t>
      </w:r>
      <w:r>
        <w:rPr>
          <w:rFonts w:ascii="宋体" w:eastAsia="宋体" w:hAnsi="宋体" w:hint="eastAsia"/>
          <w:sz w:val="24"/>
        </w:rPr>
        <w:t>数据场中</w:t>
      </w:r>
      <w:r w:rsidR="00A7270E">
        <w:rPr>
          <w:rFonts w:ascii="宋体" w:eastAsia="宋体" w:hAnsi="宋体" w:hint="eastAsia"/>
          <w:sz w:val="24"/>
        </w:rPr>
        <w:t>，</w:t>
      </w:r>
      <w:r>
        <w:rPr>
          <w:rFonts w:ascii="宋体" w:eastAsia="宋体" w:hAnsi="宋体" w:hint="eastAsia"/>
          <w:sz w:val="24"/>
        </w:rPr>
        <w:t>充满着</w:t>
      </w:r>
      <w:r w:rsidR="00A7270E">
        <w:rPr>
          <w:rFonts w:ascii="宋体" w:eastAsia="宋体" w:hAnsi="宋体" w:hint="eastAsia"/>
          <w:sz w:val="24"/>
        </w:rPr>
        <w:t>能够发射、吸收与反射光线的</w:t>
      </w:r>
      <w:r>
        <w:rPr>
          <w:rFonts w:ascii="宋体" w:eastAsia="宋体" w:hAnsi="宋体" w:hint="eastAsia"/>
          <w:sz w:val="24"/>
        </w:rPr>
        <w:t>小粒子，这些小粒子使得</w:t>
      </w:r>
      <w:r w:rsidR="00A7270E">
        <w:rPr>
          <w:rFonts w:ascii="宋体" w:eastAsia="宋体" w:hAnsi="宋体" w:hint="eastAsia"/>
          <w:sz w:val="24"/>
        </w:rPr>
        <w:t>外部</w:t>
      </w:r>
      <w:r>
        <w:rPr>
          <w:rFonts w:ascii="宋体" w:eastAsia="宋体" w:hAnsi="宋体" w:hint="eastAsia"/>
          <w:sz w:val="24"/>
        </w:rPr>
        <w:t>光线通过三维数据场</w:t>
      </w:r>
      <w:r w:rsidR="00A7270E">
        <w:rPr>
          <w:rFonts w:ascii="宋体" w:eastAsia="宋体" w:hAnsi="宋体" w:hint="eastAsia"/>
          <w:sz w:val="24"/>
        </w:rPr>
        <w:t>后</w:t>
      </w:r>
      <w:r>
        <w:rPr>
          <w:rFonts w:ascii="宋体" w:eastAsia="宋体" w:hAnsi="宋体" w:hint="eastAsia"/>
          <w:sz w:val="24"/>
        </w:rPr>
        <w:t>发生了变化</w:t>
      </w:r>
      <w:r w:rsidR="00C16A9E" w:rsidRPr="00C16A9E">
        <w:rPr>
          <w:rFonts w:ascii="宋体" w:eastAsia="宋体" w:hAnsi="宋体" w:hint="eastAsia"/>
          <w:sz w:val="24"/>
          <w:vertAlign w:val="superscript"/>
        </w:rPr>
        <w:t>[</w:t>
      </w:r>
      <w:r w:rsidR="00C16A9E" w:rsidRPr="00C16A9E">
        <w:rPr>
          <w:rFonts w:ascii="宋体" w:eastAsia="宋体" w:hAnsi="宋体"/>
          <w:sz w:val="24"/>
          <w:vertAlign w:val="superscript"/>
        </w:rPr>
        <w:t>15]</w:t>
      </w:r>
      <w:r>
        <w:rPr>
          <w:rFonts w:ascii="宋体" w:eastAsia="宋体" w:hAnsi="宋体" w:hint="eastAsia"/>
          <w:sz w:val="24"/>
        </w:rPr>
        <w:t>。基于这一假设形成了几种不同的光学模型。</w:t>
      </w:r>
    </w:p>
    <w:p w14:paraId="5FD93250" w14:textId="698ECB67" w:rsidR="00DE51C4" w:rsidRPr="0065295A" w:rsidRDefault="00DE51C4" w:rsidP="00DE51C4">
      <w:pPr>
        <w:pStyle w:val="a7"/>
        <w:numPr>
          <w:ilvl w:val="0"/>
          <w:numId w:val="2"/>
        </w:numPr>
        <w:spacing w:line="400" w:lineRule="exact"/>
        <w:ind w:firstLineChars="0"/>
        <w:rPr>
          <w:rFonts w:ascii="宋体" w:eastAsia="宋体" w:hAnsi="宋体"/>
          <w:sz w:val="24"/>
        </w:rPr>
      </w:pPr>
      <w:r w:rsidRPr="0065295A">
        <w:rPr>
          <w:rFonts w:ascii="宋体" w:eastAsia="宋体" w:hAnsi="宋体" w:hint="eastAsia"/>
          <w:sz w:val="24"/>
        </w:rPr>
        <w:t>光线吸收模型</w:t>
      </w:r>
    </w:p>
    <w:p w14:paraId="188850D9" w14:textId="411C4D80" w:rsidR="00D14733" w:rsidRDefault="00DE51C4" w:rsidP="00D14733">
      <w:pPr>
        <w:spacing w:line="400" w:lineRule="exact"/>
        <w:ind w:firstLineChars="200" w:firstLine="480"/>
        <w:rPr>
          <w:rFonts w:ascii="宋体" w:eastAsia="宋体" w:hAnsi="宋体"/>
          <w:sz w:val="24"/>
        </w:rPr>
      </w:pPr>
      <w:r w:rsidRPr="00DE51C4">
        <w:rPr>
          <w:rFonts w:ascii="宋体" w:eastAsia="宋体" w:hAnsi="宋体" w:hint="eastAsia"/>
          <w:sz w:val="24"/>
        </w:rPr>
        <w:t>假设三维空间中的小粒子</w:t>
      </w:r>
      <w:r w:rsidR="00A7270E">
        <w:rPr>
          <w:rFonts w:ascii="宋体" w:eastAsia="宋体" w:hAnsi="宋体" w:hint="eastAsia"/>
          <w:sz w:val="24"/>
        </w:rPr>
        <w:t>只能吸收</w:t>
      </w:r>
      <w:r w:rsidRPr="00DE51C4">
        <w:rPr>
          <w:rFonts w:ascii="宋体" w:eastAsia="宋体" w:hAnsi="宋体" w:hint="eastAsia"/>
          <w:sz w:val="24"/>
        </w:rPr>
        <w:t>光线，而</w:t>
      </w:r>
      <w:r w:rsidR="00A7270E">
        <w:rPr>
          <w:rFonts w:ascii="宋体" w:eastAsia="宋体" w:hAnsi="宋体" w:hint="eastAsia"/>
          <w:sz w:val="24"/>
        </w:rPr>
        <w:t>无法</w:t>
      </w:r>
      <w:r w:rsidRPr="00DE51C4">
        <w:rPr>
          <w:rFonts w:ascii="宋体" w:eastAsia="宋体" w:hAnsi="宋体" w:hint="eastAsia"/>
          <w:sz w:val="24"/>
        </w:rPr>
        <w:t>发射或反射光线</w:t>
      </w:r>
      <w:r>
        <w:rPr>
          <w:rFonts w:ascii="宋体" w:eastAsia="宋体" w:hAnsi="宋体" w:hint="eastAsia"/>
          <w:sz w:val="24"/>
        </w:rPr>
        <w:t>。基于这一假设就构成了一个光线吸收模型</w:t>
      </w:r>
      <w:r w:rsidR="00DF228F">
        <w:rPr>
          <w:rFonts w:ascii="宋体" w:eastAsia="宋体" w:hAnsi="宋体" w:hint="eastAsia"/>
          <w:sz w:val="24"/>
        </w:rPr>
        <w:t>，这是最简单的一种光学模型。</w:t>
      </w:r>
      <w:r w:rsidR="00E62305">
        <w:rPr>
          <w:rFonts w:ascii="宋体" w:eastAsia="宋体" w:hAnsi="宋体" w:hint="eastAsia"/>
          <w:sz w:val="24"/>
        </w:rPr>
        <w:t>光线吸收模型中</w:t>
      </w:r>
      <w:r w:rsidR="00D14733">
        <w:rPr>
          <w:rFonts w:ascii="宋体" w:eastAsia="宋体" w:hAnsi="宋体" w:hint="eastAsia"/>
          <w:sz w:val="24"/>
        </w:rPr>
        <w:t>，光线通过三维数据场时，光强的表达式为：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63346B" w14:paraId="04778286" w14:textId="77777777" w:rsidTr="00EA5CB1">
        <w:tc>
          <w:tcPr>
            <w:tcW w:w="750" w:type="pct"/>
            <w:tcMar>
              <w:left w:w="0" w:type="dxa"/>
              <w:right w:w="0" w:type="dxa"/>
            </w:tcMar>
            <w:vAlign w:val="center"/>
          </w:tcPr>
          <w:p w14:paraId="72F89484" w14:textId="77777777" w:rsidR="0063346B" w:rsidRPr="00D14733" w:rsidRDefault="0063346B" w:rsidP="0063346B"/>
        </w:tc>
        <w:tc>
          <w:tcPr>
            <w:tcW w:w="3500" w:type="pct"/>
            <w:tcMar>
              <w:left w:w="0" w:type="dxa"/>
              <w:right w:w="0" w:type="dxa"/>
            </w:tcMar>
            <w:vAlign w:val="center"/>
          </w:tcPr>
          <w:p w14:paraId="45667F91" w14:textId="600540CD" w:rsidR="0063346B" w:rsidRDefault="00EA5CB1" w:rsidP="00EA5CB1">
            <w:pPr>
              <w:jc w:val="center"/>
            </w:pPr>
            <m:oMathPara>
              <m:oMath>
                <m:r>
                  <w:rPr>
                    <w:rFonts w:ascii="Cambria Math" w:hAnsi="Cambria Math"/>
                    <w:sz w:val="24"/>
                  </w:rPr>
                  <m:t>I(s)=</m:t>
                </m:r>
                <m:sSub>
                  <m:sSubPr>
                    <m:ctrlPr>
                      <w:rPr>
                        <w:rFonts w:ascii="Cambria Math" w:hAnsi="Cambria Math"/>
                        <w:i/>
                        <w:sz w:val="24"/>
                      </w:rPr>
                    </m:ctrlPr>
                  </m:sSubPr>
                  <m:e>
                    <m:r>
                      <w:rPr>
                        <w:rFonts w:ascii="Cambria Math" w:hAnsi="Cambria Math"/>
                        <w:sz w:val="24"/>
                      </w:rPr>
                      <m:t>I</m:t>
                    </m:r>
                  </m:e>
                  <m:sub>
                    <m:r>
                      <w:rPr>
                        <w:rFonts w:ascii="Cambria Math" w:hAnsi="Cambria Math"/>
                        <w:sz w:val="24"/>
                      </w:rPr>
                      <m:t>0</m:t>
                    </m:r>
                  </m:sub>
                </m:sSub>
                <m:func>
                  <m:funcPr>
                    <m:ctrlPr>
                      <w:rPr>
                        <w:rFonts w:ascii="Cambria Math" w:hAnsi="Cambria Math"/>
                        <w:i/>
                        <w:sz w:val="24"/>
                      </w:rPr>
                    </m:ctrlPr>
                  </m:funcPr>
                  <m:fName>
                    <m:r>
                      <w:rPr>
                        <w:rFonts w:ascii="Cambria Math" w:hAnsi="Cambria Math"/>
                        <w:sz w:val="24"/>
                      </w:rPr>
                      <m:t>exp</m:t>
                    </m:r>
                  </m:fName>
                  <m:e>
                    <m:d>
                      <m:dPr>
                        <m:ctrlPr>
                          <w:rPr>
                            <w:rFonts w:ascii="Cambria Math" w:hAnsi="Cambria Math"/>
                            <w:i/>
                            <w:sz w:val="24"/>
                          </w:rPr>
                        </m:ctrlPr>
                      </m:dPr>
                      <m:e>
                        <m:r>
                          <w:rPr>
                            <w:rFonts w:ascii="Cambria Math" w:hAnsi="Cambria Math"/>
                            <w:sz w:val="24"/>
                          </w:rPr>
                          <m:t>-</m:t>
                        </m:r>
                        <m:nary>
                          <m:naryPr>
                            <m:limLoc m:val="subSup"/>
                            <m:grow m:val="1"/>
                            <m:ctrlPr>
                              <w:rPr>
                                <w:rFonts w:ascii="Cambria Math" w:hAnsi="Cambria Math"/>
                                <w:i/>
                                <w:sz w:val="24"/>
                              </w:rPr>
                            </m:ctrlPr>
                          </m:naryPr>
                          <m:sub>
                            <m:r>
                              <w:rPr>
                                <w:rFonts w:ascii="Cambria Math" w:hAnsi="Cambria Math"/>
                                <w:sz w:val="24"/>
                              </w:rPr>
                              <m:t>0</m:t>
                            </m:r>
                          </m:sub>
                          <m:sup>
                            <m:r>
                              <w:rPr>
                                <w:rFonts w:ascii="Cambria Math" w:hAnsi="Cambria Math"/>
                                <w:sz w:val="24"/>
                              </w:rPr>
                              <m:t>s</m:t>
                            </m:r>
                          </m:sup>
                          <m:e>
                            <m:r>
                              <w:rPr>
                                <w:rFonts w:ascii="Cambria Math" w:hAnsi="Cambria Math"/>
                                <w:sz w:val="24"/>
                              </w:rPr>
                              <m:t>τ</m:t>
                            </m:r>
                            <m:d>
                              <m:dPr>
                                <m:ctrlPr>
                                  <w:rPr>
                                    <w:rFonts w:ascii="Cambria Math" w:hAnsi="Cambria Math"/>
                                    <w:i/>
                                    <w:sz w:val="24"/>
                                  </w:rPr>
                                </m:ctrlPr>
                              </m:dPr>
                              <m:e>
                                <m:r>
                                  <w:rPr>
                                    <w:rFonts w:ascii="Cambria Math" w:hAnsi="Cambria Math"/>
                                    <w:sz w:val="24"/>
                                  </w:rPr>
                                  <m:t>t</m:t>
                                </m:r>
                              </m:e>
                            </m:d>
                            <m:r>
                              <w:rPr>
                                <w:rFonts w:ascii="Cambria Math" w:hAnsi="Cambria Math"/>
                                <w:sz w:val="24"/>
                              </w:rPr>
                              <m:t>ⅆt</m:t>
                            </m:r>
                          </m:e>
                        </m:nary>
                      </m:e>
                    </m:d>
                  </m:e>
                </m:func>
              </m:oMath>
            </m:oMathPara>
          </w:p>
        </w:tc>
        <w:tc>
          <w:tcPr>
            <w:tcW w:w="750" w:type="pct"/>
            <w:tcMar>
              <w:left w:w="0" w:type="dxa"/>
              <w:right w:w="0" w:type="dxa"/>
            </w:tcMar>
            <w:vAlign w:val="center"/>
          </w:tcPr>
          <w:p w14:paraId="0838C202" w14:textId="5611B9ED" w:rsidR="0063346B" w:rsidRPr="00EA5CB1" w:rsidRDefault="00EA5CB1" w:rsidP="00EA5CB1">
            <w:pPr>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2.1)</w:t>
            </w:r>
          </w:p>
        </w:tc>
      </w:tr>
    </w:tbl>
    <w:p w14:paraId="4E842370" w14:textId="6F8383CD" w:rsidR="0063346B" w:rsidRDefault="00EA5CB1" w:rsidP="00EA5CB1">
      <w:pPr>
        <w:spacing w:line="400" w:lineRule="exact"/>
        <w:rPr>
          <w:rFonts w:ascii="宋体" w:eastAsia="宋体" w:hAnsi="宋体"/>
          <w:sz w:val="24"/>
        </w:rPr>
      </w:pPr>
      <w:r w:rsidRPr="00EA5CB1">
        <w:rPr>
          <w:rFonts w:ascii="宋体" w:eastAsia="宋体" w:hAnsi="宋体" w:hint="eastAsia"/>
          <w:sz w:val="24"/>
        </w:rPr>
        <w:t>式中</w:t>
      </w:r>
      <w:r>
        <w:rPr>
          <w:rFonts w:ascii="宋体" w:eastAsia="宋体" w:hAnsi="宋体" w:hint="eastAsia"/>
          <w:sz w:val="24"/>
        </w:rPr>
        <w:t>，</w:t>
      </w:r>
      <m:oMath>
        <m:r>
          <w:rPr>
            <w:rFonts w:ascii="Cambria Math" w:hAnsi="Cambria Math"/>
            <w:sz w:val="24"/>
          </w:rPr>
          <m:t>s</m:t>
        </m:r>
      </m:oMath>
      <w:r>
        <w:rPr>
          <w:rFonts w:ascii="宋体" w:eastAsia="宋体" w:hAnsi="宋体" w:hint="eastAsia"/>
          <w:sz w:val="24"/>
        </w:rPr>
        <w:t>为光线沿投射方向的行经长度，</w:t>
      </w:r>
      <m:oMath>
        <m:sSub>
          <m:sSubPr>
            <m:ctrlPr>
              <w:rPr>
                <w:rFonts w:ascii="Cambria Math" w:hAnsi="Cambria Math"/>
                <w:i/>
                <w:sz w:val="24"/>
              </w:rPr>
            </m:ctrlPr>
          </m:sSubPr>
          <m:e>
            <m:r>
              <w:rPr>
                <w:rFonts w:ascii="Cambria Math" w:hAnsi="Cambria Math"/>
                <w:sz w:val="24"/>
              </w:rPr>
              <m:t>I</m:t>
            </m:r>
          </m:e>
          <m:sub>
            <m:r>
              <w:rPr>
                <w:rFonts w:ascii="Cambria Math" w:hAnsi="Cambria Math"/>
                <w:sz w:val="24"/>
              </w:rPr>
              <m:t>0</m:t>
            </m:r>
          </m:sub>
        </m:sSub>
      </m:oMath>
      <w:r>
        <w:rPr>
          <w:rFonts w:ascii="宋体" w:eastAsia="宋体" w:hAnsi="宋体" w:hint="eastAsia"/>
          <w:sz w:val="24"/>
        </w:rPr>
        <w:t>表示</w:t>
      </w:r>
      <w:r w:rsidR="00436205">
        <w:rPr>
          <w:rFonts w:ascii="宋体" w:eastAsia="宋体" w:hAnsi="宋体" w:hint="eastAsia"/>
          <w:sz w:val="24"/>
        </w:rPr>
        <w:t>入射点的</w:t>
      </w:r>
      <w:r>
        <w:rPr>
          <w:rFonts w:ascii="宋体" w:eastAsia="宋体" w:hAnsi="宋体" w:hint="eastAsia"/>
          <w:sz w:val="24"/>
        </w:rPr>
        <w:t>初始光强，</w:t>
      </w:r>
      <m:oMath>
        <m:r>
          <w:rPr>
            <w:rFonts w:ascii="Cambria Math" w:hAnsi="Cambria Math"/>
            <w:sz w:val="24"/>
          </w:rPr>
          <m:t>I(s)</m:t>
        </m:r>
      </m:oMath>
      <w:r>
        <w:rPr>
          <w:rFonts w:ascii="宋体" w:eastAsia="宋体" w:hAnsi="宋体" w:hint="eastAsia"/>
          <w:sz w:val="24"/>
        </w:rPr>
        <w:t>表示光线</w:t>
      </w:r>
      <w:r w:rsidR="00436205">
        <w:rPr>
          <w:rFonts w:ascii="宋体" w:eastAsia="宋体" w:hAnsi="宋体" w:hint="eastAsia"/>
          <w:sz w:val="24"/>
        </w:rPr>
        <w:t>与入射点距离</w:t>
      </w:r>
      <m:oMath>
        <m:r>
          <w:rPr>
            <w:rFonts w:ascii="Cambria Math" w:hAnsi="Cambria Math"/>
            <w:sz w:val="24"/>
          </w:rPr>
          <m:t>s</m:t>
        </m:r>
      </m:oMath>
      <w:r w:rsidR="00436205">
        <w:rPr>
          <w:rFonts w:ascii="宋体" w:eastAsia="宋体" w:hAnsi="宋体" w:hint="eastAsia"/>
          <w:sz w:val="24"/>
        </w:rPr>
        <w:t>时的光强。</w:t>
      </w:r>
      <m:oMath>
        <m:r>
          <w:rPr>
            <w:rFonts w:ascii="Cambria Math" w:hAnsi="Cambria Math"/>
            <w:sz w:val="24"/>
          </w:rPr>
          <m:t>τ</m:t>
        </m:r>
        <m:r>
          <m:rPr>
            <m:sty m:val="p"/>
          </m:rPr>
          <w:rPr>
            <w:rFonts w:ascii="Cambria Math" w:eastAsia="宋体" w:hAnsi="Cambria Math"/>
            <w:sz w:val="24"/>
          </w:rPr>
          <m:t>=ρ⋅A</m:t>
        </m:r>
      </m:oMath>
      <w:r w:rsidR="00436205">
        <w:rPr>
          <w:rFonts w:ascii="宋体" w:eastAsia="宋体" w:hAnsi="宋体" w:hint="eastAsia"/>
          <w:sz w:val="24"/>
        </w:rPr>
        <w:t>是光强的衰减系数，与三维空间中的粒子密度</w:t>
      </w:r>
      <m:oMath>
        <m:r>
          <m:rPr>
            <m:sty m:val="p"/>
          </m:rPr>
          <w:rPr>
            <w:rFonts w:ascii="Cambria Math" w:eastAsia="宋体" w:hAnsi="Cambria Math"/>
            <w:sz w:val="24"/>
          </w:rPr>
          <m:t>ρ</m:t>
        </m:r>
      </m:oMath>
      <w:r w:rsidR="00436205">
        <w:rPr>
          <w:rFonts w:ascii="宋体" w:eastAsia="宋体" w:hAnsi="宋体" w:hint="eastAsia"/>
          <w:sz w:val="24"/>
        </w:rPr>
        <w:t>，以及每个粒子的投影面积</w:t>
      </w:r>
      <m:oMath>
        <m:r>
          <m:rPr>
            <m:sty m:val="p"/>
          </m:rPr>
          <w:rPr>
            <w:rFonts w:ascii="Cambria Math" w:eastAsia="宋体" w:hAnsi="Cambria Math"/>
            <w:sz w:val="24"/>
          </w:rPr>
          <m:t>A</m:t>
        </m:r>
      </m:oMath>
      <w:r w:rsidR="00436205">
        <w:rPr>
          <w:rFonts w:ascii="宋体" w:eastAsia="宋体" w:hAnsi="宋体" w:hint="eastAsia"/>
          <w:sz w:val="24"/>
        </w:rPr>
        <w:t>成正比。令</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436205" w14:paraId="16BC97E0" w14:textId="77777777" w:rsidTr="00D14733">
        <w:tc>
          <w:tcPr>
            <w:tcW w:w="750" w:type="pct"/>
            <w:tcMar>
              <w:left w:w="0" w:type="dxa"/>
              <w:right w:w="0" w:type="dxa"/>
            </w:tcMar>
            <w:vAlign w:val="center"/>
          </w:tcPr>
          <w:p w14:paraId="2C566DE8" w14:textId="77777777" w:rsidR="00436205" w:rsidRDefault="00436205" w:rsidP="00D14733"/>
        </w:tc>
        <w:tc>
          <w:tcPr>
            <w:tcW w:w="3500" w:type="pct"/>
            <w:tcMar>
              <w:left w:w="0" w:type="dxa"/>
              <w:right w:w="0" w:type="dxa"/>
            </w:tcMar>
            <w:vAlign w:val="center"/>
          </w:tcPr>
          <w:p w14:paraId="0AC31F5F" w14:textId="0D93741C" w:rsidR="00436205" w:rsidRDefault="00436205" w:rsidP="00D14733">
            <w:pPr>
              <w:jc w:val="center"/>
            </w:pPr>
            <m:oMathPara>
              <m:oMath>
                <m:r>
                  <w:rPr>
                    <w:rFonts w:ascii="Cambria Math" w:hAnsi="Cambria Math" w:hint="eastAsia"/>
                    <w:sz w:val="24"/>
                  </w:rPr>
                  <m:t>T</m:t>
                </m:r>
                <m:r>
                  <w:rPr>
                    <w:rFonts w:ascii="Cambria Math" w:hAnsi="Cambria Math"/>
                    <w:sz w:val="24"/>
                  </w:rPr>
                  <m:t>(s)=</m:t>
                </m:r>
                <m:func>
                  <m:funcPr>
                    <m:ctrlPr>
                      <w:rPr>
                        <w:rFonts w:ascii="Cambria Math" w:hAnsi="Cambria Math"/>
                        <w:i/>
                        <w:sz w:val="24"/>
                      </w:rPr>
                    </m:ctrlPr>
                  </m:funcPr>
                  <m:fName>
                    <m:r>
                      <w:rPr>
                        <w:rFonts w:ascii="Cambria Math" w:hAnsi="Cambria Math"/>
                        <w:sz w:val="24"/>
                      </w:rPr>
                      <m:t>exp</m:t>
                    </m:r>
                  </m:fName>
                  <m:e>
                    <m:d>
                      <m:dPr>
                        <m:ctrlPr>
                          <w:rPr>
                            <w:rFonts w:ascii="Cambria Math" w:hAnsi="Cambria Math"/>
                            <w:i/>
                            <w:sz w:val="24"/>
                          </w:rPr>
                        </m:ctrlPr>
                      </m:dPr>
                      <m:e>
                        <m:r>
                          <w:rPr>
                            <w:rFonts w:ascii="Cambria Math" w:hAnsi="Cambria Math"/>
                            <w:sz w:val="24"/>
                          </w:rPr>
                          <m:t>-</m:t>
                        </m:r>
                        <m:nary>
                          <m:naryPr>
                            <m:limLoc m:val="subSup"/>
                            <m:grow m:val="1"/>
                            <m:ctrlPr>
                              <w:rPr>
                                <w:rFonts w:ascii="Cambria Math" w:hAnsi="Cambria Math"/>
                                <w:i/>
                                <w:sz w:val="24"/>
                              </w:rPr>
                            </m:ctrlPr>
                          </m:naryPr>
                          <m:sub>
                            <m:r>
                              <w:rPr>
                                <w:rFonts w:ascii="Cambria Math" w:hAnsi="Cambria Math"/>
                                <w:sz w:val="24"/>
                              </w:rPr>
                              <m:t>0</m:t>
                            </m:r>
                          </m:sub>
                          <m:sup>
                            <m:r>
                              <w:rPr>
                                <w:rFonts w:ascii="Cambria Math" w:hAnsi="Cambria Math"/>
                                <w:sz w:val="24"/>
                              </w:rPr>
                              <m:t>s</m:t>
                            </m:r>
                          </m:sup>
                          <m:e>
                            <m:r>
                              <w:rPr>
                                <w:rFonts w:ascii="Cambria Math" w:hAnsi="Cambria Math"/>
                                <w:sz w:val="24"/>
                              </w:rPr>
                              <m:t>τ</m:t>
                            </m:r>
                            <m:d>
                              <m:dPr>
                                <m:ctrlPr>
                                  <w:rPr>
                                    <w:rFonts w:ascii="Cambria Math" w:hAnsi="Cambria Math"/>
                                    <w:i/>
                                    <w:sz w:val="24"/>
                                  </w:rPr>
                                </m:ctrlPr>
                              </m:dPr>
                              <m:e>
                                <m:r>
                                  <w:rPr>
                                    <w:rFonts w:ascii="Cambria Math" w:hAnsi="Cambria Math"/>
                                    <w:sz w:val="24"/>
                                  </w:rPr>
                                  <m:t>t</m:t>
                                </m:r>
                              </m:e>
                            </m:d>
                            <m:r>
                              <w:rPr>
                                <w:rFonts w:ascii="Cambria Math" w:hAnsi="Cambria Math"/>
                                <w:sz w:val="24"/>
                              </w:rPr>
                              <m:t>ⅆt</m:t>
                            </m:r>
                          </m:e>
                        </m:nary>
                      </m:e>
                    </m:d>
                  </m:e>
                </m:func>
              </m:oMath>
            </m:oMathPara>
          </w:p>
        </w:tc>
        <w:tc>
          <w:tcPr>
            <w:tcW w:w="750" w:type="pct"/>
            <w:tcMar>
              <w:left w:w="0" w:type="dxa"/>
              <w:right w:w="0" w:type="dxa"/>
            </w:tcMar>
            <w:vAlign w:val="center"/>
          </w:tcPr>
          <w:p w14:paraId="7A973AED" w14:textId="06883643" w:rsidR="00436205" w:rsidRPr="00EA5CB1" w:rsidRDefault="00436205" w:rsidP="00D14733">
            <w:pPr>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Pr>
                <w:rFonts w:ascii="宋体" w:eastAsia="宋体" w:hAnsi="宋体"/>
                <w:sz w:val="24"/>
              </w:rPr>
              <w:t>2</w:t>
            </w:r>
            <w:r w:rsidRPr="00EA5CB1">
              <w:rPr>
                <w:rFonts w:ascii="宋体" w:eastAsia="宋体" w:hAnsi="宋体"/>
                <w:sz w:val="24"/>
              </w:rPr>
              <w:t>)</w:t>
            </w:r>
          </w:p>
        </w:tc>
      </w:tr>
    </w:tbl>
    <w:p w14:paraId="236443D7" w14:textId="7C6851A2" w:rsidR="00436205" w:rsidRPr="00EA5CB1" w:rsidRDefault="00436205" w:rsidP="00EA5CB1">
      <w:pPr>
        <w:spacing w:line="400" w:lineRule="exact"/>
        <w:rPr>
          <w:rFonts w:ascii="宋体" w:eastAsia="宋体" w:hAnsi="宋体"/>
          <w:sz w:val="24"/>
        </w:rPr>
      </w:pPr>
      <w:r>
        <w:rPr>
          <w:rFonts w:ascii="宋体" w:eastAsia="宋体" w:hAnsi="宋体" w:hint="eastAsia"/>
          <w:sz w:val="24"/>
        </w:rPr>
        <w:t>表示光线穿越体数据场</w:t>
      </w:r>
      <m:oMath>
        <m:r>
          <w:rPr>
            <w:rFonts w:ascii="Cambria Math" w:hAnsi="Cambria Math"/>
            <w:sz w:val="24"/>
          </w:rPr>
          <m:t>s</m:t>
        </m:r>
      </m:oMath>
      <w:r>
        <w:rPr>
          <w:rFonts w:ascii="宋体" w:eastAsia="宋体" w:hAnsi="宋体" w:hint="eastAsia"/>
          <w:sz w:val="24"/>
        </w:rPr>
        <w:t>距离后的强度衰减率，也称为透明度。体绘制中，常使用</w:t>
      </w:r>
      <m:oMath>
        <m:r>
          <w:rPr>
            <w:rFonts w:ascii="Cambria Math" w:hAnsi="Cambria Math"/>
            <w:sz w:val="24"/>
          </w:rPr>
          <m:t>α</m:t>
        </m:r>
      </m:oMath>
      <w:r>
        <w:rPr>
          <w:rFonts w:ascii="宋体" w:eastAsia="宋体" w:hAnsi="宋体" w:hint="eastAsia"/>
          <w:sz w:val="24"/>
        </w:rPr>
        <w:t>来表示不透明度：</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014BA3" w14:paraId="018A4C68" w14:textId="77777777" w:rsidTr="00D14733">
        <w:tc>
          <w:tcPr>
            <w:tcW w:w="750" w:type="pct"/>
            <w:tcMar>
              <w:left w:w="0" w:type="dxa"/>
              <w:right w:w="0" w:type="dxa"/>
            </w:tcMar>
            <w:vAlign w:val="center"/>
          </w:tcPr>
          <w:p w14:paraId="6084BDDA" w14:textId="77777777" w:rsidR="00014BA3" w:rsidRDefault="00014BA3" w:rsidP="00D14733"/>
        </w:tc>
        <w:tc>
          <w:tcPr>
            <w:tcW w:w="3500" w:type="pct"/>
            <w:tcMar>
              <w:left w:w="0" w:type="dxa"/>
              <w:right w:w="0" w:type="dxa"/>
            </w:tcMar>
            <w:vAlign w:val="center"/>
          </w:tcPr>
          <w:p w14:paraId="5F744197" w14:textId="5A57251C" w:rsidR="00014BA3" w:rsidRDefault="00014BA3" w:rsidP="00D14733">
            <w:pPr>
              <w:jc w:val="center"/>
            </w:pPr>
            <m:oMathPara>
              <m:oMath>
                <m:r>
                  <w:rPr>
                    <w:rFonts w:ascii="Cambria Math" w:hAnsi="Cambria Math"/>
                    <w:sz w:val="24"/>
                  </w:rPr>
                  <m:t>α=1-T</m:t>
                </m:r>
                <m:d>
                  <m:dPr>
                    <m:ctrlPr>
                      <w:rPr>
                        <w:rFonts w:ascii="Cambria Math" w:hAnsi="Cambria Math"/>
                        <w:i/>
                        <w:sz w:val="24"/>
                      </w:rPr>
                    </m:ctrlPr>
                  </m:dPr>
                  <m:e>
                    <m:r>
                      <w:rPr>
                        <w:rFonts w:ascii="Cambria Math" w:hAnsi="Cambria Math"/>
                        <w:sz w:val="24"/>
                      </w:rPr>
                      <m:t>s</m:t>
                    </m:r>
                  </m:e>
                </m:d>
                <m:r>
                  <w:rPr>
                    <w:rFonts w:ascii="Cambria Math" w:hAnsi="Cambria Math"/>
                    <w:sz w:val="24"/>
                  </w:rPr>
                  <m:t>=</m:t>
                </m:r>
                <m:r>
                  <w:rPr>
                    <w:rFonts w:ascii="Cambria Math" w:hAnsi="Cambria Math" w:hint="eastAsia"/>
                    <w:sz w:val="24"/>
                  </w:rPr>
                  <m:t>1</m:t>
                </m:r>
                <m:r>
                  <w:rPr>
                    <w:rFonts w:ascii="微软雅黑" w:eastAsia="微软雅黑" w:hAnsi="微软雅黑" w:cs="微软雅黑" w:hint="eastAsia"/>
                    <w:sz w:val="24"/>
                  </w:rPr>
                  <m:t>-</m:t>
                </m:r>
                <m:func>
                  <m:funcPr>
                    <m:ctrlPr>
                      <w:rPr>
                        <w:rFonts w:ascii="Cambria Math" w:hAnsi="Cambria Math"/>
                        <w:i/>
                        <w:sz w:val="24"/>
                      </w:rPr>
                    </m:ctrlPr>
                  </m:funcPr>
                  <m:fName>
                    <m:r>
                      <w:rPr>
                        <w:rFonts w:ascii="Cambria Math" w:hAnsi="Cambria Math"/>
                        <w:sz w:val="24"/>
                      </w:rPr>
                      <m:t>exp</m:t>
                    </m:r>
                  </m:fName>
                  <m:e>
                    <m:d>
                      <m:dPr>
                        <m:ctrlPr>
                          <w:rPr>
                            <w:rFonts w:ascii="Cambria Math" w:hAnsi="Cambria Math"/>
                            <w:i/>
                            <w:sz w:val="24"/>
                          </w:rPr>
                        </m:ctrlPr>
                      </m:dPr>
                      <m:e>
                        <m:r>
                          <w:rPr>
                            <w:rFonts w:ascii="Cambria Math" w:hAnsi="Cambria Math"/>
                            <w:sz w:val="24"/>
                          </w:rPr>
                          <m:t>-</m:t>
                        </m:r>
                        <m:nary>
                          <m:naryPr>
                            <m:limLoc m:val="subSup"/>
                            <m:grow m:val="1"/>
                            <m:ctrlPr>
                              <w:rPr>
                                <w:rFonts w:ascii="Cambria Math" w:hAnsi="Cambria Math"/>
                                <w:i/>
                                <w:sz w:val="24"/>
                              </w:rPr>
                            </m:ctrlPr>
                          </m:naryPr>
                          <m:sub>
                            <m:r>
                              <w:rPr>
                                <w:rFonts w:ascii="Cambria Math" w:hAnsi="Cambria Math"/>
                                <w:sz w:val="24"/>
                              </w:rPr>
                              <m:t>0</m:t>
                            </m:r>
                          </m:sub>
                          <m:sup>
                            <m:r>
                              <w:rPr>
                                <w:rFonts w:ascii="Cambria Math" w:hAnsi="Cambria Math"/>
                                <w:sz w:val="24"/>
                              </w:rPr>
                              <m:t>s</m:t>
                            </m:r>
                          </m:sup>
                          <m:e>
                            <m:r>
                              <w:rPr>
                                <w:rFonts w:ascii="Cambria Math" w:hAnsi="Cambria Math"/>
                                <w:sz w:val="24"/>
                              </w:rPr>
                              <m:t>τ</m:t>
                            </m:r>
                            <m:d>
                              <m:dPr>
                                <m:ctrlPr>
                                  <w:rPr>
                                    <w:rFonts w:ascii="Cambria Math" w:hAnsi="Cambria Math"/>
                                    <w:i/>
                                    <w:sz w:val="24"/>
                                  </w:rPr>
                                </m:ctrlPr>
                              </m:dPr>
                              <m:e>
                                <m:r>
                                  <w:rPr>
                                    <w:rFonts w:ascii="Cambria Math" w:hAnsi="Cambria Math"/>
                                    <w:sz w:val="24"/>
                                  </w:rPr>
                                  <m:t>t</m:t>
                                </m:r>
                              </m:e>
                            </m:d>
                            <m:r>
                              <w:rPr>
                                <w:rFonts w:ascii="Cambria Math" w:hAnsi="Cambria Math"/>
                                <w:sz w:val="24"/>
                              </w:rPr>
                              <m:t>ⅆt</m:t>
                            </m:r>
                          </m:e>
                        </m:nary>
                      </m:e>
                    </m:d>
                  </m:e>
                </m:func>
              </m:oMath>
            </m:oMathPara>
          </w:p>
        </w:tc>
        <w:tc>
          <w:tcPr>
            <w:tcW w:w="750" w:type="pct"/>
            <w:tcMar>
              <w:left w:w="0" w:type="dxa"/>
              <w:right w:w="0" w:type="dxa"/>
            </w:tcMar>
            <w:vAlign w:val="center"/>
          </w:tcPr>
          <w:p w14:paraId="0A051F31" w14:textId="2C4F165B" w:rsidR="00014BA3" w:rsidRPr="00EA5CB1" w:rsidRDefault="00014BA3" w:rsidP="00D14733">
            <w:pPr>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Pr>
                <w:rFonts w:ascii="宋体" w:eastAsia="宋体" w:hAnsi="宋体" w:hint="eastAsia"/>
                <w:sz w:val="24"/>
              </w:rPr>
              <w:t>3</w:t>
            </w:r>
            <w:r w:rsidRPr="00EA5CB1">
              <w:rPr>
                <w:rFonts w:ascii="宋体" w:eastAsia="宋体" w:hAnsi="宋体"/>
                <w:sz w:val="24"/>
              </w:rPr>
              <w:t>)</w:t>
            </w:r>
          </w:p>
        </w:tc>
      </w:tr>
    </w:tbl>
    <w:p w14:paraId="516909CE" w14:textId="1738A649" w:rsidR="0063346B" w:rsidRPr="003E65E8" w:rsidRDefault="00014BA3" w:rsidP="003E65E8">
      <w:pPr>
        <w:spacing w:line="400" w:lineRule="exact"/>
        <w:ind w:firstLineChars="200" w:firstLine="480"/>
        <w:rPr>
          <w:rFonts w:ascii="宋体" w:eastAsia="宋体" w:hAnsi="宋体"/>
          <w:sz w:val="24"/>
        </w:rPr>
      </w:pPr>
      <w:r w:rsidRPr="00014BA3">
        <w:rPr>
          <w:rFonts w:ascii="宋体" w:eastAsia="宋体" w:hAnsi="宋体" w:hint="eastAsia"/>
          <w:sz w:val="24"/>
        </w:rPr>
        <w:t>体绘制中</w:t>
      </w:r>
      <w:r>
        <w:rPr>
          <w:rFonts w:ascii="宋体" w:eastAsia="宋体" w:hAnsi="宋体" w:hint="eastAsia"/>
          <w:sz w:val="24"/>
        </w:rPr>
        <w:t>，通过不透明度传递函数来指定三维体数据场中数据的不透明度。若将</w:t>
      </w:r>
      <m:oMath>
        <m:r>
          <w:rPr>
            <w:rFonts w:ascii="Cambria Math" w:hAnsi="Cambria Math"/>
            <w:sz w:val="24"/>
          </w:rPr>
          <m:t>α</m:t>
        </m:r>
      </m:oMath>
      <w:r>
        <w:rPr>
          <w:rFonts w:ascii="宋体" w:eastAsia="宋体" w:hAnsi="宋体" w:hint="eastAsia"/>
          <w:sz w:val="24"/>
        </w:rPr>
        <w:t>设为1，则表示该数据代表的物质完全不透明，穿过它的光线会被完全吸收，因此在绘制时，位于在该物质后面的物质会被遮挡而不可见。反之，若将</w:t>
      </w:r>
      <m:oMath>
        <m:r>
          <w:rPr>
            <w:rFonts w:ascii="Cambria Math" w:hAnsi="Cambria Math"/>
            <w:sz w:val="24"/>
          </w:rPr>
          <m:t>α</m:t>
        </m:r>
      </m:oMath>
      <w:r>
        <w:rPr>
          <w:rFonts w:ascii="宋体" w:eastAsia="宋体" w:hAnsi="宋体" w:hint="eastAsia"/>
          <w:sz w:val="24"/>
        </w:rPr>
        <w:t>设为0，则表示该数据代表的物质完全透明，绘制时该物质不可见。</w:t>
      </w:r>
    </w:p>
    <w:p w14:paraId="548EF90E" w14:textId="2EC5EE3D" w:rsidR="00DE51C4" w:rsidRPr="0065295A" w:rsidRDefault="00DE51C4" w:rsidP="0063346B">
      <w:pPr>
        <w:pStyle w:val="a7"/>
        <w:numPr>
          <w:ilvl w:val="0"/>
          <w:numId w:val="2"/>
        </w:numPr>
        <w:spacing w:line="400" w:lineRule="exact"/>
        <w:ind w:firstLineChars="0"/>
        <w:rPr>
          <w:rFonts w:ascii="宋体" w:eastAsia="宋体" w:hAnsi="宋体"/>
          <w:sz w:val="24"/>
        </w:rPr>
      </w:pPr>
      <w:r w:rsidRPr="0065295A">
        <w:rPr>
          <w:rFonts w:ascii="宋体" w:eastAsia="宋体" w:hAnsi="宋体" w:hint="eastAsia"/>
          <w:sz w:val="24"/>
        </w:rPr>
        <w:t>光线发射模型</w:t>
      </w:r>
    </w:p>
    <w:p w14:paraId="7A516011" w14:textId="449E4794" w:rsidR="003E65E8" w:rsidRDefault="003E65E8" w:rsidP="003E65E8">
      <w:pPr>
        <w:spacing w:line="400" w:lineRule="exact"/>
        <w:ind w:firstLineChars="200" w:firstLine="480"/>
        <w:rPr>
          <w:rFonts w:ascii="宋体" w:eastAsia="宋体" w:hAnsi="宋体"/>
          <w:sz w:val="24"/>
        </w:rPr>
      </w:pPr>
      <w:r>
        <w:rPr>
          <w:rFonts w:ascii="宋体" w:eastAsia="宋体" w:hAnsi="宋体" w:hint="eastAsia"/>
          <w:sz w:val="24"/>
        </w:rPr>
        <w:t>在例如火焰、高温气体等物质的可视化中，可以假设</w:t>
      </w:r>
      <w:r w:rsidRPr="00DE51C4">
        <w:rPr>
          <w:rFonts w:ascii="宋体" w:eastAsia="宋体" w:hAnsi="宋体" w:hint="eastAsia"/>
          <w:sz w:val="24"/>
        </w:rPr>
        <w:t>三维空间中的小粒子</w:t>
      </w:r>
      <w:r>
        <w:rPr>
          <w:rFonts w:ascii="宋体" w:eastAsia="宋体" w:hAnsi="宋体" w:hint="eastAsia"/>
          <w:sz w:val="24"/>
        </w:rPr>
        <w:t>是完全透明的，且自身可以发出光线，即小粒子只能发射光线，无法吸收光线。基于这一假设就构成了光线发射模型。光线发射模型中</w:t>
      </w:r>
      <w:r w:rsidR="00D14733">
        <w:rPr>
          <w:rFonts w:ascii="宋体" w:eastAsia="宋体" w:hAnsi="宋体" w:hint="eastAsia"/>
          <w:sz w:val="24"/>
        </w:rPr>
        <w:t>，光线通过三维数据场时，</w:t>
      </w:r>
      <w:r>
        <w:rPr>
          <w:rFonts w:ascii="宋体" w:eastAsia="宋体" w:hAnsi="宋体" w:hint="eastAsia"/>
          <w:sz w:val="24"/>
        </w:rPr>
        <w:t>光强的表达式为：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3E65E8" w14:paraId="305C9B9F" w14:textId="77777777" w:rsidTr="003E65E8">
        <w:tc>
          <w:tcPr>
            <w:tcW w:w="750" w:type="pct"/>
            <w:tcMar>
              <w:left w:w="0" w:type="dxa"/>
              <w:right w:w="0" w:type="dxa"/>
            </w:tcMar>
            <w:vAlign w:val="center"/>
          </w:tcPr>
          <w:p w14:paraId="0885028C" w14:textId="77777777" w:rsidR="003E65E8" w:rsidRDefault="003E65E8" w:rsidP="00D14733"/>
        </w:tc>
        <w:tc>
          <w:tcPr>
            <w:tcW w:w="3500" w:type="pct"/>
            <w:tcMar>
              <w:top w:w="28" w:type="dxa"/>
              <w:left w:w="0" w:type="dxa"/>
              <w:bottom w:w="28" w:type="dxa"/>
              <w:right w:w="0" w:type="dxa"/>
            </w:tcMar>
            <w:vAlign w:val="center"/>
          </w:tcPr>
          <w:p w14:paraId="71BF6CFA" w14:textId="1D196066" w:rsidR="003E65E8" w:rsidRDefault="003E65E8" w:rsidP="00D14733">
            <w:pPr>
              <w:jc w:val="center"/>
            </w:pPr>
            <m:oMathPara>
              <m:oMath>
                <m:r>
                  <w:rPr>
                    <w:rFonts w:ascii="Cambria Math" w:hAnsi="Cambria Math" w:hint="eastAsia"/>
                    <w:sz w:val="24"/>
                  </w:rPr>
                  <m:t>I</m:t>
                </m:r>
                <m:d>
                  <m:dPr>
                    <m:ctrlPr>
                      <w:rPr>
                        <w:rFonts w:ascii="Cambria Math" w:hAnsi="Cambria Math"/>
                        <w:i/>
                        <w:sz w:val="24"/>
                      </w:rPr>
                    </m:ctrlPr>
                  </m:dPr>
                  <m:e>
                    <m:r>
                      <w:rPr>
                        <w:rFonts w:ascii="Cambria Math" w:hAnsi="Cambria Math"/>
                        <w:sz w:val="24"/>
                      </w:rPr>
                      <m:t>s</m:t>
                    </m:r>
                  </m:e>
                </m:d>
                <m:r>
                  <w:rPr>
                    <w:rFonts w:ascii="Cambria Math" w:hAnsi="Cambria Math"/>
                    <w:sz w:val="24"/>
                  </w:rPr>
                  <m:t>=</m:t>
                </m:r>
                <m:sSub>
                  <m:sSubPr>
                    <m:ctrlPr>
                      <w:rPr>
                        <w:rFonts w:ascii="Cambria Math" w:hAnsi="Cambria Math"/>
                        <w:i/>
                        <w:sz w:val="24"/>
                      </w:rPr>
                    </m:ctrlPr>
                  </m:sSubPr>
                  <m:e>
                    <m:r>
                      <w:rPr>
                        <w:rFonts w:ascii="Cambria Math" w:hAnsi="Cambria Math"/>
                        <w:sz w:val="24"/>
                      </w:rPr>
                      <m:t>I</m:t>
                    </m:r>
                  </m:e>
                  <m:sub>
                    <m:r>
                      <w:rPr>
                        <w:rFonts w:ascii="Cambria Math" w:hAnsi="Cambria Math"/>
                        <w:sz w:val="24"/>
                      </w:rPr>
                      <m:t>0</m:t>
                    </m:r>
                  </m:sub>
                </m:sSub>
                <m:r>
                  <w:rPr>
                    <w:rFonts w:ascii="Cambria Math" w:hAnsi="Cambria Math"/>
                    <w:sz w:val="24"/>
                  </w:rPr>
                  <m:t>+</m:t>
                </m:r>
                <m:nary>
                  <m:naryPr>
                    <m:limLoc m:val="subSup"/>
                    <m:grow m:val="1"/>
                    <m:ctrlPr>
                      <w:rPr>
                        <w:rFonts w:ascii="Cambria Math" w:hAnsi="Cambria Math"/>
                        <w:i/>
                        <w:sz w:val="24"/>
                      </w:rPr>
                    </m:ctrlPr>
                  </m:naryPr>
                  <m:sub>
                    <m:r>
                      <w:rPr>
                        <w:rFonts w:ascii="Cambria Math" w:hAnsi="Cambria Math"/>
                        <w:sz w:val="24"/>
                      </w:rPr>
                      <m:t>0</m:t>
                    </m:r>
                  </m:sub>
                  <m:sup>
                    <m:r>
                      <w:rPr>
                        <w:rFonts w:ascii="Cambria Math" w:hAnsi="Cambria Math"/>
                        <w:sz w:val="24"/>
                      </w:rPr>
                      <m:t>s</m:t>
                    </m:r>
                  </m:sup>
                  <m:e>
                    <m:r>
                      <w:rPr>
                        <w:rFonts w:ascii="Cambria Math" w:hAnsi="Cambria Math" w:hint="eastAsia"/>
                        <w:sz w:val="24"/>
                      </w:rPr>
                      <m:t>g</m:t>
                    </m:r>
                    <m:d>
                      <m:dPr>
                        <m:ctrlPr>
                          <w:rPr>
                            <w:rFonts w:ascii="Cambria Math" w:hAnsi="Cambria Math"/>
                            <w:i/>
                            <w:sz w:val="24"/>
                          </w:rPr>
                        </m:ctrlPr>
                      </m:dPr>
                      <m:e>
                        <m:r>
                          <w:rPr>
                            <w:rFonts w:ascii="Cambria Math" w:hAnsi="Cambria Math"/>
                            <w:sz w:val="24"/>
                          </w:rPr>
                          <m:t>t</m:t>
                        </m:r>
                      </m:e>
                    </m:d>
                    <m:r>
                      <w:rPr>
                        <w:rFonts w:ascii="Cambria Math" w:hAnsi="Cambria Math"/>
                        <w:sz w:val="24"/>
                      </w:rPr>
                      <m:t>ⅆt</m:t>
                    </m:r>
                  </m:e>
                </m:nary>
              </m:oMath>
            </m:oMathPara>
          </w:p>
        </w:tc>
        <w:tc>
          <w:tcPr>
            <w:tcW w:w="750" w:type="pct"/>
            <w:tcMar>
              <w:left w:w="0" w:type="dxa"/>
              <w:right w:w="0" w:type="dxa"/>
            </w:tcMar>
            <w:vAlign w:val="center"/>
          </w:tcPr>
          <w:p w14:paraId="57C4B4E5" w14:textId="61473FC9" w:rsidR="003E65E8" w:rsidRPr="00EA5CB1" w:rsidRDefault="003E65E8" w:rsidP="00D14733">
            <w:pPr>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Pr>
                <w:rFonts w:ascii="宋体" w:eastAsia="宋体" w:hAnsi="宋体" w:hint="eastAsia"/>
                <w:sz w:val="24"/>
              </w:rPr>
              <w:t>4</w:t>
            </w:r>
            <w:r w:rsidRPr="00EA5CB1">
              <w:rPr>
                <w:rFonts w:ascii="宋体" w:eastAsia="宋体" w:hAnsi="宋体"/>
                <w:sz w:val="24"/>
              </w:rPr>
              <w:t>)</w:t>
            </w:r>
          </w:p>
        </w:tc>
      </w:tr>
    </w:tbl>
    <w:p w14:paraId="1E5A47E6" w14:textId="67A41A76" w:rsidR="003E65E8" w:rsidRPr="003E65E8" w:rsidRDefault="00B03FA8" w:rsidP="003E65E8">
      <w:pPr>
        <w:spacing w:line="400" w:lineRule="exact"/>
        <w:rPr>
          <w:rFonts w:ascii="宋体" w:eastAsia="宋体" w:hAnsi="宋体"/>
          <w:sz w:val="24"/>
        </w:rPr>
      </w:pPr>
      <w:r>
        <w:rPr>
          <w:rFonts w:ascii="宋体" w:eastAsia="宋体" w:hAnsi="宋体" w:hint="eastAsia"/>
          <w:sz w:val="24"/>
        </w:rPr>
        <w:t>式中，</w:t>
      </w:r>
      <m:oMath>
        <m:r>
          <w:rPr>
            <w:rFonts w:ascii="Cambria Math" w:hAnsi="Cambria Math" w:hint="eastAsia"/>
            <w:sz w:val="24"/>
          </w:rPr>
          <m:t>g=</m:t>
        </m:r>
        <m:r>
          <w:rPr>
            <w:rFonts w:ascii="Cambria Math" w:hAnsi="Cambria Math"/>
            <w:sz w:val="24"/>
          </w:rPr>
          <m:t>C⋅ρ⋅A</m:t>
        </m:r>
      </m:oMath>
      <w:r>
        <w:rPr>
          <w:rFonts w:ascii="宋体" w:eastAsia="宋体" w:hAnsi="宋体" w:hint="eastAsia"/>
          <w:sz w:val="24"/>
        </w:rPr>
        <w:t>表示光强的增加率，与三维空间中的粒子密度</w:t>
      </w:r>
      <m:oMath>
        <m:r>
          <m:rPr>
            <m:sty m:val="p"/>
          </m:rPr>
          <w:rPr>
            <w:rFonts w:ascii="Cambria Math" w:eastAsia="宋体" w:hAnsi="Cambria Math"/>
            <w:sz w:val="24"/>
          </w:rPr>
          <m:t>ρ</m:t>
        </m:r>
      </m:oMath>
      <w:r>
        <w:rPr>
          <w:rFonts w:ascii="宋体" w:eastAsia="宋体" w:hAnsi="宋体" w:hint="eastAsia"/>
          <w:sz w:val="24"/>
        </w:rPr>
        <w:t>，每个粒子的投影面积</w:t>
      </w:r>
      <m:oMath>
        <m:r>
          <m:rPr>
            <m:sty m:val="p"/>
          </m:rPr>
          <w:rPr>
            <w:rFonts w:ascii="Cambria Math" w:eastAsia="宋体" w:hAnsi="Cambria Math"/>
            <w:sz w:val="24"/>
          </w:rPr>
          <m:t>A</m:t>
        </m:r>
      </m:oMath>
      <w:r>
        <w:rPr>
          <w:rFonts w:ascii="宋体" w:eastAsia="宋体" w:hAnsi="宋体" w:hint="eastAsia"/>
          <w:sz w:val="24"/>
        </w:rPr>
        <w:t>，以及</w:t>
      </w:r>
      <w:r w:rsidR="00D14733">
        <w:rPr>
          <w:rFonts w:ascii="宋体" w:eastAsia="宋体" w:hAnsi="宋体" w:hint="eastAsia"/>
          <w:sz w:val="24"/>
        </w:rPr>
        <w:t>每个粒子所发出的光强C成正比。</w:t>
      </w:r>
    </w:p>
    <w:p w14:paraId="66E80A85" w14:textId="1F97D580" w:rsidR="008D42B6" w:rsidRPr="0065295A" w:rsidRDefault="00DE51C4" w:rsidP="00D14733">
      <w:pPr>
        <w:pStyle w:val="a7"/>
        <w:numPr>
          <w:ilvl w:val="0"/>
          <w:numId w:val="2"/>
        </w:numPr>
        <w:spacing w:line="400" w:lineRule="exact"/>
        <w:ind w:firstLineChars="0"/>
        <w:rPr>
          <w:rFonts w:ascii="宋体" w:eastAsia="宋体" w:hAnsi="宋体"/>
          <w:sz w:val="24"/>
        </w:rPr>
      </w:pPr>
      <w:r w:rsidRPr="0065295A">
        <w:rPr>
          <w:rFonts w:ascii="宋体" w:eastAsia="宋体" w:hAnsi="宋体" w:hint="eastAsia"/>
          <w:sz w:val="24"/>
        </w:rPr>
        <w:t>光线吸收与发射模型</w:t>
      </w:r>
    </w:p>
    <w:p w14:paraId="1EE650B1" w14:textId="6E4E32D2" w:rsidR="00D14733" w:rsidRDefault="00D14733" w:rsidP="00E70D60">
      <w:pPr>
        <w:spacing w:line="400" w:lineRule="exact"/>
        <w:ind w:firstLineChars="200" w:firstLine="480"/>
        <w:rPr>
          <w:rFonts w:ascii="宋体" w:eastAsia="宋体" w:hAnsi="宋体"/>
          <w:sz w:val="24"/>
        </w:rPr>
      </w:pPr>
      <w:r>
        <w:rPr>
          <w:rFonts w:ascii="宋体" w:eastAsia="宋体" w:hAnsi="宋体" w:hint="eastAsia"/>
          <w:sz w:val="24"/>
        </w:rPr>
        <w:t>将</w:t>
      </w:r>
      <w:r w:rsidR="009D3BC7">
        <w:rPr>
          <w:rFonts w:ascii="宋体" w:eastAsia="宋体" w:hAnsi="宋体" w:hint="eastAsia"/>
          <w:sz w:val="24"/>
        </w:rPr>
        <w:t>前两个光线模型</w:t>
      </w:r>
      <w:r>
        <w:rPr>
          <w:rFonts w:ascii="宋体" w:eastAsia="宋体" w:hAnsi="宋体" w:hint="eastAsia"/>
          <w:sz w:val="24"/>
        </w:rPr>
        <w:t>组合在一起，可构成光线吸收与发射模型，即三维数据场中的小粒子既可以吸收光线，也可以发射光线</w:t>
      </w:r>
      <w:r w:rsidR="00F812AE">
        <w:rPr>
          <w:rFonts w:ascii="宋体" w:eastAsia="宋体" w:hAnsi="宋体" w:hint="eastAsia"/>
          <w:sz w:val="24"/>
        </w:rPr>
        <w:t>，该模型可以更加真实地反映出光</w:t>
      </w:r>
      <w:r w:rsidR="00F812AE">
        <w:rPr>
          <w:rFonts w:ascii="宋体" w:eastAsia="宋体" w:hAnsi="宋体" w:hint="eastAsia"/>
          <w:sz w:val="24"/>
        </w:rPr>
        <w:lastRenderedPageBreak/>
        <w:t>线在充满粒子的三维空间中的变化。</w:t>
      </w:r>
      <w:r w:rsidR="00B83A81">
        <w:rPr>
          <w:rFonts w:ascii="宋体" w:eastAsia="宋体" w:hAnsi="宋体" w:hint="eastAsia"/>
          <w:sz w:val="24"/>
        </w:rPr>
        <w:t>光线吸收与发射模型中，光强的表达式为：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B83A81" w14:paraId="3B55E3DA" w14:textId="77777777" w:rsidTr="00F855E3">
        <w:tc>
          <w:tcPr>
            <w:tcW w:w="750" w:type="pct"/>
            <w:tcMar>
              <w:left w:w="0" w:type="dxa"/>
              <w:right w:w="0" w:type="dxa"/>
            </w:tcMar>
            <w:vAlign w:val="center"/>
          </w:tcPr>
          <w:p w14:paraId="1A21AD80" w14:textId="77777777" w:rsidR="00B83A81" w:rsidRDefault="00B83A81" w:rsidP="00E70D60">
            <w:pPr>
              <w:spacing w:line="400" w:lineRule="exact"/>
            </w:pPr>
          </w:p>
        </w:tc>
        <w:tc>
          <w:tcPr>
            <w:tcW w:w="3500" w:type="pct"/>
            <w:tcMar>
              <w:top w:w="28" w:type="dxa"/>
              <w:left w:w="0" w:type="dxa"/>
              <w:bottom w:w="28" w:type="dxa"/>
              <w:right w:w="0" w:type="dxa"/>
            </w:tcMar>
            <w:vAlign w:val="center"/>
          </w:tcPr>
          <w:p w14:paraId="1909BBE1" w14:textId="7D719EA0" w:rsidR="00B83A81" w:rsidRDefault="00B83A81" w:rsidP="00E70D60">
            <w:pPr>
              <w:spacing w:line="400" w:lineRule="exact"/>
              <w:jc w:val="center"/>
            </w:pPr>
            <m:oMathPara>
              <m:oMath>
                <m:r>
                  <w:rPr>
                    <w:rFonts w:ascii="Cambria Math" w:hAnsi="Cambria Math" w:hint="eastAsia"/>
                    <w:sz w:val="24"/>
                  </w:rPr>
                  <m:t>I</m:t>
                </m:r>
                <m:d>
                  <m:dPr>
                    <m:ctrlPr>
                      <w:rPr>
                        <w:rFonts w:ascii="Cambria Math" w:hAnsi="Cambria Math"/>
                        <w:i/>
                        <w:sz w:val="24"/>
                      </w:rPr>
                    </m:ctrlPr>
                  </m:dPr>
                  <m:e>
                    <m:r>
                      <w:rPr>
                        <w:rFonts w:ascii="Cambria Math" w:hAnsi="Cambria Math"/>
                        <w:sz w:val="24"/>
                      </w:rPr>
                      <m:t>s</m:t>
                    </m:r>
                  </m:e>
                </m:d>
                <m:r>
                  <w:rPr>
                    <w:rFonts w:ascii="Cambria Math" w:hAnsi="Cambria Math"/>
                    <w:sz w:val="24"/>
                  </w:rPr>
                  <m:t>=</m:t>
                </m:r>
                <m:sSub>
                  <m:sSubPr>
                    <m:ctrlPr>
                      <w:rPr>
                        <w:rFonts w:ascii="Cambria Math" w:hAnsi="Cambria Math"/>
                        <w:i/>
                        <w:sz w:val="24"/>
                      </w:rPr>
                    </m:ctrlPr>
                  </m:sSubPr>
                  <m:e>
                    <m:r>
                      <w:rPr>
                        <w:rFonts w:ascii="Cambria Math" w:hAnsi="Cambria Math"/>
                        <w:sz w:val="24"/>
                      </w:rPr>
                      <m:t>I</m:t>
                    </m:r>
                  </m:e>
                  <m:sub>
                    <m:r>
                      <w:rPr>
                        <w:rFonts w:ascii="Cambria Math" w:hAnsi="Cambria Math"/>
                        <w:sz w:val="24"/>
                      </w:rPr>
                      <m:t>0</m:t>
                    </m:r>
                  </m:sub>
                </m:sSub>
                <m:r>
                  <w:rPr>
                    <w:rFonts w:ascii="Cambria Math" w:hAnsi="Cambria Math" w:hint="eastAsia"/>
                    <w:sz w:val="24"/>
                  </w:rPr>
                  <m:t>T</m:t>
                </m:r>
                <m:r>
                  <w:rPr>
                    <w:rFonts w:ascii="Cambria Math" w:hAnsi="Cambria Math"/>
                    <w:sz w:val="24"/>
                  </w:rPr>
                  <m:t>(s)+C(1-T(s))</m:t>
                </m:r>
              </m:oMath>
            </m:oMathPara>
          </w:p>
        </w:tc>
        <w:tc>
          <w:tcPr>
            <w:tcW w:w="750" w:type="pct"/>
            <w:tcMar>
              <w:left w:w="0" w:type="dxa"/>
              <w:right w:w="0" w:type="dxa"/>
            </w:tcMar>
            <w:vAlign w:val="center"/>
          </w:tcPr>
          <w:p w14:paraId="257958F1" w14:textId="7955769D" w:rsidR="00B83A81" w:rsidRPr="00EA5CB1" w:rsidRDefault="00B83A81" w:rsidP="00E70D60">
            <w:pPr>
              <w:spacing w:line="400" w:lineRule="exact"/>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Pr>
                <w:rFonts w:ascii="宋体" w:eastAsia="宋体" w:hAnsi="宋体"/>
                <w:sz w:val="24"/>
              </w:rPr>
              <w:t>5</w:t>
            </w:r>
            <w:r w:rsidRPr="00EA5CB1">
              <w:rPr>
                <w:rFonts w:ascii="宋体" w:eastAsia="宋体" w:hAnsi="宋体"/>
                <w:sz w:val="24"/>
              </w:rPr>
              <w:t>)</w:t>
            </w:r>
          </w:p>
        </w:tc>
      </w:tr>
    </w:tbl>
    <w:p w14:paraId="13B8E32D" w14:textId="3EF936E6" w:rsidR="00B83A81" w:rsidRPr="00D14733" w:rsidRDefault="00B83A81" w:rsidP="00E70D60">
      <w:pPr>
        <w:spacing w:line="400" w:lineRule="exact"/>
        <w:rPr>
          <w:rFonts w:ascii="宋体" w:eastAsia="宋体" w:hAnsi="宋体"/>
          <w:sz w:val="24"/>
        </w:rPr>
      </w:pPr>
      <w:r>
        <w:rPr>
          <w:rFonts w:ascii="宋体" w:eastAsia="宋体" w:hAnsi="宋体" w:hint="eastAsia"/>
          <w:sz w:val="24"/>
        </w:rPr>
        <w:t>式中，</w:t>
      </w:r>
      <m:oMath>
        <m:r>
          <w:rPr>
            <w:rFonts w:ascii="Cambria Math" w:hAnsi="Cambria Math"/>
            <w:sz w:val="24"/>
          </w:rPr>
          <m:t>(1-T(s))</m:t>
        </m:r>
      </m:oMath>
      <w:r>
        <w:rPr>
          <w:rFonts w:ascii="宋体" w:eastAsia="宋体" w:hAnsi="宋体" w:hint="eastAsia"/>
          <w:sz w:val="24"/>
        </w:rPr>
        <w:t>表示不透明度</w:t>
      </w:r>
      <m:oMath>
        <m:r>
          <w:rPr>
            <w:rFonts w:ascii="Cambria Math" w:hAnsi="Cambria Math"/>
            <w:sz w:val="24"/>
          </w:rPr>
          <m:t>α</m:t>
        </m:r>
      </m:oMath>
      <w:r>
        <w:rPr>
          <w:rFonts w:ascii="宋体" w:eastAsia="宋体" w:hAnsi="宋体" w:hint="eastAsia"/>
          <w:sz w:val="24"/>
        </w:rPr>
        <w:t>。该式表示初始光强为</w:t>
      </w:r>
      <m:oMath>
        <m:sSub>
          <m:sSubPr>
            <m:ctrlPr>
              <w:rPr>
                <w:rFonts w:ascii="Cambria Math" w:hAnsi="Cambria Math"/>
                <w:i/>
                <w:sz w:val="24"/>
              </w:rPr>
            </m:ctrlPr>
          </m:sSubPr>
          <m:e>
            <m:r>
              <w:rPr>
                <w:rFonts w:ascii="Cambria Math" w:hAnsi="Cambria Math"/>
                <w:sz w:val="24"/>
              </w:rPr>
              <m:t>I</m:t>
            </m:r>
          </m:e>
          <m:sub>
            <m:r>
              <w:rPr>
                <w:rFonts w:ascii="Cambria Math" w:hAnsi="Cambria Math"/>
                <w:sz w:val="24"/>
              </w:rPr>
              <m:t>0</m:t>
            </m:r>
          </m:sub>
        </m:sSub>
      </m:oMath>
      <w:r>
        <w:rPr>
          <w:rFonts w:ascii="宋体" w:eastAsia="宋体" w:hAnsi="宋体" w:hint="eastAsia"/>
          <w:sz w:val="24"/>
        </w:rPr>
        <w:t>的光线，通过所赋颜色值为</w:t>
      </w:r>
      <m:oMath>
        <m:r>
          <w:rPr>
            <w:rFonts w:ascii="Cambria Math" w:hAnsi="Cambria Math"/>
            <w:sz w:val="24"/>
          </w:rPr>
          <m:t>C</m:t>
        </m:r>
      </m:oMath>
      <w:r>
        <w:rPr>
          <w:rFonts w:ascii="宋体" w:eastAsia="宋体" w:hAnsi="宋体" w:hint="eastAsia"/>
          <w:sz w:val="24"/>
        </w:rPr>
        <w:t>，透明度为</w:t>
      </w:r>
      <m:oMath>
        <m:r>
          <w:rPr>
            <w:rFonts w:ascii="Cambria Math" w:hAnsi="Cambria Math" w:hint="eastAsia"/>
            <w:sz w:val="24"/>
          </w:rPr>
          <m:t>T</m:t>
        </m:r>
        <m:r>
          <w:rPr>
            <w:rFonts w:ascii="Cambria Math" w:hAnsi="Cambria Math"/>
            <w:sz w:val="24"/>
          </w:rPr>
          <m:t>(s)</m:t>
        </m:r>
      </m:oMath>
      <w:r>
        <w:rPr>
          <w:rFonts w:ascii="宋体" w:eastAsia="宋体" w:hAnsi="宋体" w:hint="eastAsia"/>
          <w:sz w:val="24"/>
        </w:rPr>
        <w:t>的物质后的光强。该模型可有效应用于通过CT或者MRI测量得到的三维医学数据的可视化中。</w:t>
      </w:r>
    </w:p>
    <w:p w14:paraId="08D55BF7" w14:textId="479DD845" w:rsidR="00AB0C37" w:rsidRDefault="00AB0C37" w:rsidP="00AB0C37">
      <w:pPr>
        <w:pStyle w:val="3"/>
        <w:rPr>
          <w:rFonts w:ascii="宋体" w:eastAsia="宋体" w:hAnsi="宋体"/>
          <w:sz w:val="24"/>
          <w:szCs w:val="24"/>
        </w:rPr>
      </w:pPr>
      <w:bookmarkStart w:id="30" w:name="_Toc8904277"/>
      <w:bookmarkStart w:id="31" w:name="OLE_LINK5"/>
      <w:r w:rsidRPr="00AB0C37">
        <w:rPr>
          <w:rFonts w:ascii="宋体" w:eastAsia="宋体" w:hAnsi="宋体" w:hint="eastAsia"/>
          <w:sz w:val="24"/>
          <w:szCs w:val="24"/>
        </w:rPr>
        <w:t>2.1.</w:t>
      </w:r>
      <w:r>
        <w:rPr>
          <w:rFonts w:ascii="宋体" w:eastAsia="宋体" w:hAnsi="宋体" w:hint="eastAsia"/>
          <w:sz w:val="24"/>
          <w:szCs w:val="24"/>
        </w:rPr>
        <w:t>2</w:t>
      </w:r>
      <w:r w:rsidRPr="00AB0C37">
        <w:rPr>
          <w:rFonts w:ascii="宋体" w:eastAsia="宋体" w:hAnsi="宋体"/>
          <w:sz w:val="24"/>
          <w:szCs w:val="24"/>
        </w:rPr>
        <w:t xml:space="preserve"> </w:t>
      </w:r>
      <w:r>
        <w:rPr>
          <w:rFonts w:ascii="宋体" w:eastAsia="宋体" w:hAnsi="宋体" w:hint="eastAsia"/>
          <w:sz w:val="24"/>
          <w:szCs w:val="24"/>
        </w:rPr>
        <w:t>基本原理</w:t>
      </w:r>
      <w:bookmarkEnd w:id="30"/>
    </w:p>
    <w:p w14:paraId="30202A69" w14:textId="54007EB4" w:rsidR="002F1638" w:rsidRDefault="0086568E" w:rsidP="002F1638">
      <w:pPr>
        <w:spacing w:line="400" w:lineRule="exact"/>
        <w:ind w:firstLineChars="200" w:firstLine="480"/>
        <w:rPr>
          <w:rFonts w:ascii="宋体" w:eastAsia="宋体" w:hAnsi="宋体"/>
          <w:sz w:val="24"/>
        </w:rPr>
      </w:pPr>
      <w:r w:rsidRPr="0086568E">
        <w:rPr>
          <w:rFonts w:ascii="宋体" w:eastAsia="宋体" w:hAnsi="宋体" w:hint="eastAsia"/>
          <w:sz w:val="24"/>
        </w:rPr>
        <w:t>光线投射体绘制算法</w:t>
      </w:r>
      <w:r>
        <w:rPr>
          <w:rFonts w:ascii="宋体" w:eastAsia="宋体" w:hAnsi="宋体" w:hint="eastAsia"/>
          <w:sz w:val="24"/>
        </w:rPr>
        <w:t>的流程图如下图所示。</w:t>
      </w:r>
    </w:p>
    <w:p w14:paraId="2F4249ED" w14:textId="77777777" w:rsidR="002F1638" w:rsidRDefault="002F1638" w:rsidP="002F1638">
      <w:pPr>
        <w:keepNext/>
        <w:jc w:val="center"/>
      </w:pPr>
      <w:r>
        <w:rPr>
          <w:rFonts w:hint="eastAsia"/>
          <w:noProof/>
        </w:rPr>
        <w:drawing>
          <wp:inline distT="0" distB="0" distL="0" distR="0" wp14:anchorId="7E413E48" wp14:editId="0F236E0D">
            <wp:extent cx="4583723" cy="4286272"/>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M截图20190509134834.png"/>
                    <pic:cNvPicPr/>
                  </pic:nvPicPr>
                  <pic:blipFill>
                    <a:blip r:embed="rId11">
                      <a:extLst>
                        <a:ext uri="{28A0092B-C50C-407E-A947-70E740481C1C}">
                          <a14:useLocalDpi xmlns:a14="http://schemas.microsoft.com/office/drawing/2010/main" val="0"/>
                        </a:ext>
                      </a:extLst>
                    </a:blip>
                    <a:stretch>
                      <a:fillRect/>
                    </a:stretch>
                  </pic:blipFill>
                  <pic:spPr>
                    <a:xfrm>
                      <a:off x="0" y="0"/>
                      <a:ext cx="4611062" cy="4311837"/>
                    </a:xfrm>
                    <a:prstGeom prst="rect">
                      <a:avLst/>
                    </a:prstGeom>
                  </pic:spPr>
                </pic:pic>
              </a:graphicData>
            </a:graphic>
          </wp:inline>
        </w:drawing>
      </w:r>
    </w:p>
    <w:p w14:paraId="7B180FDF" w14:textId="37B09787" w:rsidR="0086568E" w:rsidRDefault="002F1638" w:rsidP="00C575F7">
      <w:pPr>
        <w:pStyle w:val="af3"/>
        <w:spacing w:line="400" w:lineRule="exact"/>
        <w:jc w:val="center"/>
        <w:rPr>
          <w:rFonts w:ascii="宋体" w:eastAsia="宋体" w:hAnsi="宋体"/>
          <w:sz w:val="21"/>
          <w:szCs w:val="21"/>
        </w:rPr>
      </w:pPr>
      <w:r w:rsidRPr="002F1638">
        <w:rPr>
          <w:rFonts w:ascii="宋体" w:eastAsia="宋体" w:hAnsi="宋体"/>
          <w:sz w:val="21"/>
          <w:szCs w:val="21"/>
        </w:rPr>
        <w:t>图2.</w:t>
      </w:r>
      <w:r>
        <w:rPr>
          <w:rFonts w:ascii="宋体" w:eastAsia="宋体" w:hAnsi="宋体" w:hint="eastAsia"/>
          <w:sz w:val="21"/>
          <w:szCs w:val="21"/>
        </w:rPr>
        <w:t>2</w:t>
      </w:r>
      <w:r>
        <w:rPr>
          <w:rFonts w:ascii="宋体" w:eastAsia="宋体" w:hAnsi="宋体"/>
          <w:sz w:val="21"/>
          <w:szCs w:val="21"/>
        </w:rPr>
        <w:t xml:space="preserve"> </w:t>
      </w:r>
      <w:r>
        <w:rPr>
          <w:rFonts w:ascii="宋体" w:eastAsia="宋体" w:hAnsi="宋体" w:hint="eastAsia"/>
          <w:sz w:val="21"/>
          <w:szCs w:val="21"/>
        </w:rPr>
        <w:t>光线投影算法流程图</w:t>
      </w:r>
      <w:r w:rsidR="006A7529">
        <w:rPr>
          <w:rFonts w:ascii="宋体" w:eastAsia="宋体" w:hAnsi="宋体" w:hint="eastAsia"/>
          <w:sz w:val="21"/>
          <w:szCs w:val="21"/>
        </w:rPr>
        <w:t>。</w:t>
      </w:r>
    </w:p>
    <w:p w14:paraId="31FDC215" w14:textId="2933D297" w:rsidR="002F1638" w:rsidRDefault="002F1638" w:rsidP="00574BBE">
      <w:pPr>
        <w:spacing w:line="400" w:lineRule="exact"/>
        <w:ind w:firstLineChars="200" w:firstLine="480"/>
        <w:rPr>
          <w:rFonts w:ascii="宋体" w:eastAsia="宋体" w:hAnsi="宋体"/>
          <w:sz w:val="24"/>
        </w:rPr>
      </w:pPr>
      <w:r w:rsidRPr="002F1638">
        <w:rPr>
          <w:rFonts w:ascii="宋体" w:eastAsia="宋体" w:hAnsi="宋体" w:hint="eastAsia"/>
          <w:sz w:val="24"/>
        </w:rPr>
        <w:t>数据预处理包括</w:t>
      </w:r>
      <w:r>
        <w:rPr>
          <w:rFonts w:ascii="宋体" w:eastAsia="宋体" w:hAnsi="宋体" w:hint="eastAsia"/>
          <w:sz w:val="24"/>
        </w:rPr>
        <w:t>数据格式转换，冗余数据去除等操作。</w:t>
      </w:r>
      <w:r w:rsidR="009D3BC7" w:rsidRPr="009D3BC7">
        <w:rPr>
          <w:rFonts w:ascii="宋体" w:eastAsia="宋体" w:hAnsi="宋体" w:hint="eastAsia"/>
          <w:sz w:val="24"/>
        </w:rPr>
        <w:t>数据分类是根据三维体数据场中的数据特征将其划分为若干个类</w:t>
      </w:r>
      <w:r w:rsidR="009D3BC7" w:rsidRPr="009D3BC7">
        <w:rPr>
          <w:rFonts w:ascii="宋体" w:eastAsia="宋体" w:hAnsi="宋体"/>
          <w:sz w:val="24"/>
        </w:rPr>
        <w:t>,</w:t>
      </w:r>
      <w:r w:rsidR="009D3BC7">
        <w:rPr>
          <w:rFonts w:ascii="宋体" w:eastAsia="宋体" w:hAnsi="宋体" w:hint="eastAsia"/>
          <w:sz w:val="24"/>
        </w:rPr>
        <w:t>为</w:t>
      </w:r>
      <w:r w:rsidR="009D3BC7" w:rsidRPr="009D3BC7">
        <w:rPr>
          <w:rFonts w:ascii="宋体" w:eastAsia="宋体" w:hAnsi="宋体"/>
          <w:sz w:val="24"/>
        </w:rPr>
        <w:t>每一类赋予不同的光学属性,从而在可视化时表现出同一物质的不同属性，或者多种物质的不同分布</w:t>
      </w:r>
      <w:r w:rsidR="00574BBE">
        <w:rPr>
          <w:rFonts w:ascii="宋体" w:eastAsia="宋体" w:hAnsi="宋体" w:hint="eastAsia"/>
          <w:sz w:val="24"/>
        </w:rPr>
        <w:t>，具体的实现由传递函数来完成。接下来两个步骤是重采样与图像合成。</w:t>
      </w:r>
    </w:p>
    <w:p w14:paraId="5B9C8491" w14:textId="0F790706" w:rsidR="00FD44B0" w:rsidRPr="0065295A" w:rsidRDefault="00FD44B0" w:rsidP="00FD44B0">
      <w:pPr>
        <w:pStyle w:val="a7"/>
        <w:numPr>
          <w:ilvl w:val="0"/>
          <w:numId w:val="3"/>
        </w:numPr>
        <w:spacing w:line="400" w:lineRule="exact"/>
        <w:ind w:firstLineChars="0"/>
        <w:rPr>
          <w:rFonts w:ascii="宋体" w:eastAsia="宋体" w:hAnsi="宋体"/>
          <w:sz w:val="24"/>
        </w:rPr>
      </w:pPr>
      <w:r w:rsidRPr="0065295A">
        <w:rPr>
          <w:rFonts w:ascii="宋体" w:eastAsia="宋体" w:hAnsi="宋体" w:hint="eastAsia"/>
          <w:sz w:val="24"/>
        </w:rPr>
        <w:t>重采样</w:t>
      </w:r>
    </w:p>
    <w:p w14:paraId="42554A3E" w14:textId="68C0CDE5" w:rsidR="00A56C5A" w:rsidRDefault="00574BBE" w:rsidP="00A56C5A">
      <w:pPr>
        <w:spacing w:line="400" w:lineRule="exact"/>
        <w:ind w:firstLineChars="200" w:firstLine="480"/>
        <w:rPr>
          <w:rFonts w:ascii="宋体" w:eastAsia="宋体" w:hAnsi="宋体"/>
          <w:sz w:val="24"/>
        </w:rPr>
      </w:pPr>
      <w:r>
        <w:rPr>
          <w:rFonts w:ascii="宋体" w:eastAsia="宋体" w:hAnsi="宋体" w:hint="eastAsia"/>
          <w:sz w:val="24"/>
        </w:rPr>
        <w:t>使用光线投射算法进行可视化时，是从</w:t>
      </w:r>
      <w:r w:rsidR="009D3BC7">
        <w:rPr>
          <w:rFonts w:ascii="宋体" w:eastAsia="宋体" w:hAnsi="宋体" w:hint="eastAsia"/>
          <w:sz w:val="24"/>
        </w:rPr>
        <w:t>绘制窗口</w:t>
      </w:r>
      <w:r>
        <w:rPr>
          <w:rFonts w:ascii="宋体" w:eastAsia="宋体" w:hAnsi="宋体" w:hint="eastAsia"/>
          <w:sz w:val="24"/>
        </w:rPr>
        <w:t>的每一个像素点</w:t>
      </w:r>
      <w:r w:rsidR="009D3BC7">
        <w:rPr>
          <w:rFonts w:ascii="宋体" w:eastAsia="宋体" w:hAnsi="宋体" w:hint="eastAsia"/>
          <w:sz w:val="24"/>
        </w:rPr>
        <w:t>出发</w:t>
      </w:r>
      <w:r>
        <w:rPr>
          <w:rFonts w:ascii="宋体" w:eastAsia="宋体" w:hAnsi="宋体" w:hint="eastAsia"/>
          <w:sz w:val="24"/>
        </w:rPr>
        <w:t>，</w:t>
      </w:r>
      <w:r w:rsidR="006C764B">
        <w:rPr>
          <w:rFonts w:ascii="宋体" w:eastAsia="宋体" w:hAnsi="宋体" w:hint="eastAsia"/>
          <w:sz w:val="24"/>
        </w:rPr>
        <w:t>沿着视线方向引出一条</w:t>
      </w:r>
      <w:r w:rsidR="009D3BC7">
        <w:rPr>
          <w:rFonts w:ascii="宋体" w:eastAsia="宋体" w:hAnsi="宋体" w:hint="eastAsia"/>
          <w:sz w:val="24"/>
        </w:rPr>
        <w:t>穿越三维体数据场的</w:t>
      </w:r>
      <w:r w:rsidR="006C764B">
        <w:rPr>
          <w:rFonts w:ascii="宋体" w:eastAsia="宋体" w:hAnsi="宋体" w:hint="eastAsia"/>
          <w:sz w:val="24"/>
        </w:rPr>
        <w:t>射线。由于原始采样点是离散且均匀地分</w:t>
      </w:r>
      <w:r w:rsidR="006C764B">
        <w:rPr>
          <w:rFonts w:ascii="宋体" w:eastAsia="宋体" w:hAnsi="宋体" w:hint="eastAsia"/>
          <w:sz w:val="24"/>
        </w:rPr>
        <w:lastRenderedPageBreak/>
        <w:t>布</w:t>
      </w:r>
      <w:r w:rsidR="0043184D">
        <w:rPr>
          <w:rFonts w:ascii="宋体" w:eastAsia="宋体" w:hAnsi="宋体" w:hint="eastAsia"/>
          <w:sz w:val="24"/>
        </w:rPr>
        <w:t>在三维体数据场中的</w:t>
      </w:r>
      <w:r w:rsidR="006C764B">
        <w:rPr>
          <w:rFonts w:ascii="宋体" w:eastAsia="宋体" w:hAnsi="宋体" w:hint="eastAsia"/>
          <w:sz w:val="24"/>
        </w:rPr>
        <w:t>，穿越体数据场的射线不一定与原始采样点相交，因此要对三维体数据场进行重采样，以得到该射线与三维体数据场的交点。</w:t>
      </w:r>
      <w:r w:rsidR="00D47EE1">
        <w:rPr>
          <w:rFonts w:ascii="宋体" w:eastAsia="宋体" w:hAnsi="宋体" w:hint="eastAsia"/>
          <w:sz w:val="24"/>
        </w:rPr>
        <w:t>重采样时，沿着射线</w:t>
      </w:r>
      <w:r w:rsidR="009D3BC7">
        <w:rPr>
          <w:rFonts w:ascii="宋体" w:eastAsia="宋体" w:hAnsi="宋体" w:hint="eastAsia"/>
          <w:sz w:val="24"/>
        </w:rPr>
        <w:t>在体数据场中</w:t>
      </w:r>
      <w:r w:rsidR="00D47EE1">
        <w:rPr>
          <w:rFonts w:ascii="宋体" w:eastAsia="宋体" w:hAnsi="宋体" w:hint="eastAsia"/>
          <w:sz w:val="24"/>
        </w:rPr>
        <w:t>选择K各等距的重采样点，某个重采样点的颜色与不透明度通过插值计算得到。</w:t>
      </w:r>
      <w:r w:rsidR="00A56C5A">
        <w:rPr>
          <w:rFonts w:ascii="宋体" w:eastAsia="宋体" w:hAnsi="宋体" w:hint="eastAsia"/>
          <w:sz w:val="24"/>
        </w:rPr>
        <w:t>图</w:t>
      </w:r>
      <w:r w:rsidR="00374AD2">
        <w:rPr>
          <w:rFonts w:ascii="宋体" w:eastAsia="宋体" w:hAnsi="宋体" w:hint="eastAsia"/>
          <w:sz w:val="24"/>
        </w:rPr>
        <w:t>2.3</w:t>
      </w:r>
      <w:r w:rsidR="00A56C5A">
        <w:rPr>
          <w:rFonts w:ascii="宋体" w:eastAsia="宋体" w:hAnsi="宋体" w:hint="eastAsia"/>
          <w:sz w:val="24"/>
        </w:rPr>
        <w:t>是重采样的二维形式图解。</w:t>
      </w:r>
    </w:p>
    <w:p w14:paraId="082BE694" w14:textId="28D880F5" w:rsidR="00CC0FB1" w:rsidRDefault="00EB63C2" w:rsidP="00CC0FB1">
      <w:pPr>
        <w:keepNext/>
        <w:jc w:val="center"/>
      </w:pPr>
      <w:r>
        <w:rPr>
          <w:noProof/>
        </w:rPr>
        <w:drawing>
          <wp:inline distT="0" distB="0" distL="0" distR="0" wp14:anchorId="14D7EDEE" wp14:editId="49B8ED17">
            <wp:extent cx="5274310" cy="240030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M截图20190509145934.png"/>
                    <pic:cNvPicPr/>
                  </pic:nvPicPr>
                  <pic:blipFill>
                    <a:blip r:embed="rId12">
                      <a:extLst>
                        <a:ext uri="{28A0092B-C50C-407E-A947-70E740481C1C}">
                          <a14:useLocalDpi xmlns:a14="http://schemas.microsoft.com/office/drawing/2010/main" val="0"/>
                        </a:ext>
                      </a:extLst>
                    </a:blip>
                    <a:stretch>
                      <a:fillRect/>
                    </a:stretch>
                  </pic:blipFill>
                  <pic:spPr>
                    <a:xfrm>
                      <a:off x="0" y="0"/>
                      <a:ext cx="5274310" cy="2400300"/>
                    </a:xfrm>
                    <a:prstGeom prst="rect">
                      <a:avLst/>
                    </a:prstGeom>
                  </pic:spPr>
                </pic:pic>
              </a:graphicData>
            </a:graphic>
          </wp:inline>
        </w:drawing>
      </w:r>
    </w:p>
    <w:p w14:paraId="60E4F904" w14:textId="628D7DC4" w:rsidR="00CC0FB1" w:rsidRDefault="00CC0FB1" w:rsidP="00C575F7">
      <w:pPr>
        <w:pStyle w:val="af3"/>
        <w:spacing w:line="400" w:lineRule="exact"/>
        <w:jc w:val="center"/>
        <w:rPr>
          <w:rFonts w:ascii="宋体" w:eastAsia="宋体" w:hAnsi="宋体"/>
          <w:sz w:val="21"/>
          <w:szCs w:val="21"/>
        </w:rPr>
      </w:pPr>
      <w:r w:rsidRPr="00CC0FB1">
        <w:rPr>
          <w:rFonts w:ascii="宋体" w:eastAsia="宋体" w:hAnsi="宋体"/>
          <w:sz w:val="21"/>
          <w:szCs w:val="21"/>
        </w:rPr>
        <w:t>图2.</w:t>
      </w:r>
      <w:r w:rsidRPr="00CC0FB1">
        <w:rPr>
          <w:rFonts w:ascii="宋体" w:eastAsia="宋体" w:hAnsi="宋体" w:hint="eastAsia"/>
          <w:sz w:val="21"/>
          <w:szCs w:val="21"/>
        </w:rPr>
        <w:t>3</w:t>
      </w:r>
      <w:r>
        <w:rPr>
          <w:rFonts w:ascii="宋体" w:eastAsia="宋体" w:hAnsi="宋体"/>
          <w:sz w:val="21"/>
          <w:szCs w:val="21"/>
        </w:rPr>
        <w:t xml:space="preserve"> </w:t>
      </w:r>
      <w:r>
        <w:rPr>
          <w:rFonts w:ascii="宋体" w:eastAsia="宋体" w:hAnsi="宋体" w:hint="eastAsia"/>
          <w:sz w:val="21"/>
          <w:szCs w:val="21"/>
        </w:rPr>
        <w:t>重采样图解</w:t>
      </w:r>
      <w:r w:rsidR="006A7529">
        <w:rPr>
          <w:rFonts w:ascii="宋体" w:eastAsia="宋体" w:hAnsi="宋体" w:hint="eastAsia"/>
          <w:sz w:val="21"/>
          <w:szCs w:val="21"/>
        </w:rPr>
        <w:t>。</w:t>
      </w:r>
    </w:p>
    <w:p w14:paraId="5AADC9F7" w14:textId="77777777" w:rsidR="000B148D" w:rsidRDefault="000B148D" w:rsidP="000B148D">
      <w:pPr>
        <w:keepNext/>
        <w:jc w:val="center"/>
      </w:pPr>
      <w:r>
        <w:rPr>
          <w:noProof/>
        </w:rPr>
        <w:drawing>
          <wp:inline distT="0" distB="0" distL="0" distR="0" wp14:anchorId="59F42C10" wp14:editId="074B4CF7">
            <wp:extent cx="2583781" cy="2233246"/>
            <wp:effectExtent l="0" t="0" r="762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IM截图20190509152309.png"/>
                    <pic:cNvPicPr/>
                  </pic:nvPicPr>
                  <pic:blipFill>
                    <a:blip r:embed="rId13">
                      <a:extLst>
                        <a:ext uri="{28A0092B-C50C-407E-A947-70E740481C1C}">
                          <a14:useLocalDpi xmlns:a14="http://schemas.microsoft.com/office/drawing/2010/main" val="0"/>
                        </a:ext>
                      </a:extLst>
                    </a:blip>
                    <a:stretch>
                      <a:fillRect/>
                    </a:stretch>
                  </pic:blipFill>
                  <pic:spPr>
                    <a:xfrm>
                      <a:off x="0" y="0"/>
                      <a:ext cx="2649708" cy="2290229"/>
                    </a:xfrm>
                    <a:prstGeom prst="rect">
                      <a:avLst/>
                    </a:prstGeom>
                  </pic:spPr>
                </pic:pic>
              </a:graphicData>
            </a:graphic>
          </wp:inline>
        </w:drawing>
      </w:r>
    </w:p>
    <w:p w14:paraId="691EB90B" w14:textId="6ED44977" w:rsidR="000B148D" w:rsidRPr="000B148D" w:rsidRDefault="000B148D" w:rsidP="000B148D">
      <w:pPr>
        <w:pStyle w:val="af3"/>
        <w:spacing w:line="400" w:lineRule="exact"/>
        <w:jc w:val="center"/>
        <w:rPr>
          <w:rFonts w:ascii="宋体" w:eastAsia="宋体" w:hAnsi="宋体"/>
          <w:sz w:val="21"/>
        </w:rPr>
      </w:pPr>
      <w:r w:rsidRPr="000D3CF5">
        <w:rPr>
          <w:rFonts w:ascii="宋体" w:eastAsia="宋体" w:hAnsi="宋体"/>
          <w:sz w:val="21"/>
        </w:rPr>
        <w:t>图2.</w:t>
      </w:r>
      <w:r w:rsidRPr="000D3CF5">
        <w:rPr>
          <w:rFonts w:ascii="宋体" w:eastAsia="宋体" w:hAnsi="宋体" w:hint="eastAsia"/>
          <w:sz w:val="21"/>
        </w:rPr>
        <w:t>4</w:t>
      </w:r>
      <w:r w:rsidRPr="000D3CF5">
        <w:rPr>
          <w:rFonts w:ascii="宋体" w:eastAsia="宋体" w:hAnsi="宋体"/>
          <w:sz w:val="21"/>
        </w:rPr>
        <w:t xml:space="preserve"> 使用三次线性插值进行重采样</w:t>
      </w:r>
      <w:r>
        <w:rPr>
          <w:rFonts w:ascii="宋体" w:eastAsia="宋体" w:hAnsi="宋体" w:hint="eastAsia"/>
          <w:sz w:val="21"/>
        </w:rPr>
        <w:t>。</w:t>
      </w:r>
    </w:p>
    <w:p w14:paraId="707EEA44" w14:textId="43CFCCC9" w:rsidR="000D3CF5" w:rsidRDefault="00D47EE1" w:rsidP="000B148D">
      <w:pPr>
        <w:spacing w:line="400" w:lineRule="exact"/>
        <w:ind w:firstLineChars="200" w:firstLine="480"/>
        <w:rPr>
          <w:rFonts w:ascii="宋体" w:eastAsia="宋体" w:hAnsi="宋体"/>
          <w:sz w:val="24"/>
        </w:rPr>
      </w:pPr>
      <w:r>
        <w:rPr>
          <w:rFonts w:ascii="宋体" w:eastAsia="宋体" w:hAnsi="宋体" w:hint="eastAsia"/>
          <w:sz w:val="24"/>
        </w:rPr>
        <w:t>三维体绘制中较为常用的插值方法有最近邻插值与三次线性插值。最近邻插值是将与重采样点最近的</w:t>
      </w:r>
      <w:r w:rsidR="00246A76">
        <w:rPr>
          <w:rFonts w:ascii="宋体" w:eastAsia="宋体" w:hAnsi="宋体" w:hint="eastAsia"/>
          <w:sz w:val="24"/>
        </w:rPr>
        <w:t>体素</w:t>
      </w:r>
      <w:r w:rsidR="00034C05">
        <w:rPr>
          <w:rFonts w:ascii="宋体" w:eastAsia="宋体" w:hAnsi="宋体" w:hint="eastAsia"/>
          <w:sz w:val="24"/>
        </w:rPr>
        <w:t>颜色值及不透明度值赋给该采样点</w:t>
      </w:r>
      <w:r w:rsidR="00246A76">
        <w:rPr>
          <w:rFonts w:ascii="宋体" w:eastAsia="宋体" w:hAnsi="宋体" w:hint="eastAsia"/>
          <w:sz w:val="24"/>
        </w:rPr>
        <w:t>。</w:t>
      </w:r>
      <w:r w:rsidR="00034C05">
        <w:rPr>
          <w:rFonts w:ascii="宋体" w:eastAsia="宋体" w:hAnsi="宋体" w:hint="eastAsia"/>
          <w:sz w:val="24"/>
        </w:rPr>
        <w:t>该插值方法计算量小，但可能造成数据值的不连续，从而在绘制图上出现锯齿；三次线性插值是首先定位到与重采样点距离最近的8个体数据点，</w:t>
      </w:r>
      <w:r w:rsidR="00830E63">
        <w:rPr>
          <w:rFonts w:ascii="宋体" w:eastAsia="宋体" w:hAnsi="宋体" w:hint="eastAsia"/>
          <w:sz w:val="24"/>
        </w:rPr>
        <w:t>然后</w:t>
      </w:r>
      <w:r w:rsidR="00CC0FB1">
        <w:rPr>
          <w:rFonts w:ascii="宋体" w:eastAsia="宋体" w:hAnsi="宋体" w:hint="eastAsia"/>
          <w:sz w:val="24"/>
        </w:rPr>
        <w:t>根据</w:t>
      </w:r>
      <w:r w:rsidR="00830E63">
        <w:rPr>
          <w:rFonts w:ascii="宋体" w:eastAsia="宋体" w:hAnsi="宋体" w:hint="eastAsia"/>
          <w:sz w:val="24"/>
        </w:rPr>
        <w:t>距离对8个体数据点的值进行加权平均，得到重采样点的值</w:t>
      </w:r>
      <w:r w:rsidR="000D3CF5">
        <w:rPr>
          <w:rFonts w:ascii="宋体" w:eastAsia="宋体" w:hAnsi="宋体" w:hint="eastAsia"/>
          <w:sz w:val="24"/>
        </w:rPr>
        <w:t>。</w:t>
      </w:r>
      <w:r w:rsidR="001A4621">
        <w:rPr>
          <w:rFonts w:ascii="宋体" w:eastAsia="宋体" w:hAnsi="宋体" w:hint="eastAsia"/>
          <w:sz w:val="24"/>
        </w:rPr>
        <w:t>图2.4</w:t>
      </w:r>
      <w:r w:rsidR="000D3CF5">
        <w:rPr>
          <w:rFonts w:ascii="宋体" w:eastAsia="宋体" w:hAnsi="宋体" w:hint="eastAsia"/>
          <w:sz w:val="24"/>
        </w:rPr>
        <w:t>是使用三次线性插值进行重采样</w:t>
      </w:r>
      <w:r w:rsidR="001A4621">
        <w:rPr>
          <w:rFonts w:ascii="宋体" w:eastAsia="宋体" w:hAnsi="宋体" w:hint="eastAsia"/>
          <w:sz w:val="24"/>
        </w:rPr>
        <w:t>的示意图</w:t>
      </w:r>
      <w:r w:rsidR="000D3CF5">
        <w:rPr>
          <w:rFonts w:ascii="宋体" w:eastAsia="宋体" w:hAnsi="宋体" w:hint="eastAsia"/>
          <w:sz w:val="24"/>
        </w:rPr>
        <w:t>。</w:t>
      </w:r>
      <w:r w:rsidR="000D3CF5" w:rsidRPr="000D3CF5">
        <w:rPr>
          <w:rFonts w:ascii="宋体" w:eastAsia="宋体" w:hAnsi="宋体" w:hint="eastAsia"/>
          <w:sz w:val="24"/>
        </w:rPr>
        <w:t>对应的插值公式为</w:t>
      </w:r>
      <w:r w:rsidR="000D3CF5">
        <w:rPr>
          <w:rFonts w:ascii="宋体" w:eastAsia="宋体" w:hAnsi="宋体" w:hint="eastAsia"/>
          <w:sz w:val="24"/>
        </w:rPr>
        <w:t>：</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0D3CF5" w14:paraId="4E1A84B2" w14:textId="77777777" w:rsidTr="00F855E3">
        <w:tc>
          <w:tcPr>
            <w:tcW w:w="750" w:type="pct"/>
            <w:tcMar>
              <w:left w:w="0" w:type="dxa"/>
              <w:right w:w="0" w:type="dxa"/>
            </w:tcMar>
            <w:vAlign w:val="center"/>
          </w:tcPr>
          <w:p w14:paraId="720C57DB" w14:textId="77777777" w:rsidR="000D3CF5" w:rsidRDefault="000D3CF5" w:rsidP="00F855E3"/>
        </w:tc>
        <w:tc>
          <w:tcPr>
            <w:tcW w:w="3500" w:type="pct"/>
            <w:tcMar>
              <w:top w:w="28" w:type="dxa"/>
              <w:left w:w="0" w:type="dxa"/>
              <w:bottom w:w="28" w:type="dxa"/>
              <w:right w:w="0" w:type="dxa"/>
            </w:tcMar>
            <w:vAlign w:val="center"/>
          </w:tcPr>
          <w:p w14:paraId="5E935DB3" w14:textId="2424D982" w:rsidR="000D3CF5" w:rsidRPr="000D3CF5" w:rsidRDefault="003A2E8A" w:rsidP="000D3CF5">
            <w:pPr>
              <w:rPr>
                <w:rFonts w:ascii="宋体" w:eastAsia="宋体" w:hAnsi="宋体"/>
                <w:sz w:val="24"/>
              </w:rPr>
            </w:pPr>
            <m:oMathPara>
              <m:oMath>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v</m:t>
                    </m:r>
                  </m:sub>
                </m:sSub>
                <m:r>
                  <w:rPr>
                    <w:rFonts w:ascii="Cambria Math" w:eastAsia="宋体" w:hAnsi="Cambria Math"/>
                    <w:sz w:val="24"/>
                  </w:rPr>
                  <m:t>=</m:t>
                </m:r>
                <m:nary>
                  <m:naryPr>
                    <m:chr m:val="∑"/>
                    <m:limLoc m:val="undOvr"/>
                    <m:grow m:val="1"/>
                    <m:ctrlPr>
                      <w:rPr>
                        <w:rFonts w:ascii="Cambria Math" w:eastAsia="宋体" w:hAnsi="Cambria Math"/>
                        <w:i/>
                        <w:sz w:val="24"/>
                      </w:rPr>
                    </m:ctrlPr>
                  </m:naryPr>
                  <m:sub>
                    <m:r>
                      <w:rPr>
                        <w:rFonts w:ascii="Cambria Math" w:eastAsia="宋体" w:hAnsi="Cambria Math"/>
                        <w:sz w:val="24"/>
                      </w:rPr>
                      <m:t>i=1</m:t>
                    </m:r>
                  </m:sub>
                  <m:sup>
                    <m:r>
                      <w:rPr>
                        <w:rFonts w:ascii="Cambria Math" w:eastAsia="宋体" w:hAnsi="Cambria Math"/>
                        <w:sz w:val="24"/>
                      </w:rPr>
                      <m:t>8</m:t>
                    </m:r>
                  </m:sup>
                  <m:e>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i</m:t>
                        </m:r>
                      </m:sub>
                    </m:sSub>
                  </m:e>
                </m:nary>
                <m:r>
                  <w:rPr>
                    <w:rFonts w:ascii="Cambria Math" w:eastAsia="宋体" w:hAnsi="Cambria Math"/>
                    <w:sz w:val="24"/>
                  </w:rPr>
                  <m:t>⋅</m:t>
                </m:r>
                <m:d>
                  <m:dPr>
                    <m:ctrlPr>
                      <w:rPr>
                        <w:rFonts w:ascii="Cambria Math" w:eastAsia="宋体" w:hAnsi="Cambria Math"/>
                        <w:i/>
                        <w:sz w:val="24"/>
                      </w:rPr>
                    </m:ctrlPr>
                  </m:dPr>
                  <m:e>
                    <m:r>
                      <w:rPr>
                        <w:rFonts w:ascii="Cambria Math" w:eastAsia="宋体" w:hAnsi="Cambria Math"/>
                        <w:sz w:val="24"/>
                      </w:rPr>
                      <m:t>1-</m:t>
                    </m:r>
                    <m:sSub>
                      <m:sSubPr>
                        <m:ctrlPr>
                          <w:rPr>
                            <w:rFonts w:ascii="Cambria Math" w:eastAsia="宋体" w:hAnsi="Cambria Math"/>
                            <w:i/>
                            <w:sz w:val="24"/>
                          </w:rPr>
                        </m:ctrlPr>
                      </m:sSubPr>
                      <m:e>
                        <m:r>
                          <w:rPr>
                            <w:rFonts w:ascii="Cambria Math" w:eastAsia="宋体" w:hAnsi="Cambria Math"/>
                            <w:sz w:val="24"/>
                          </w:rPr>
                          <m:t>ⅆ</m:t>
                        </m:r>
                      </m:e>
                      <m:sub>
                        <m:r>
                          <w:rPr>
                            <w:rFonts w:ascii="Cambria Math" w:eastAsia="宋体" w:hAnsi="Cambria Math" w:hint="eastAsia"/>
                            <w:sz w:val="24"/>
                          </w:rPr>
                          <m:t>i</m:t>
                        </m:r>
                        <m:r>
                          <w:rPr>
                            <w:rFonts w:ascii="Cambria Math" w:eastAsia="宋体" w:hAnsi="Cambria Math"/>
                            <w:sz w:val="24"/>
                          </w:rPr>
                          <m:t>x</m:t>
                        </m:r>
                      </m:sub>
                    </m:sSub>
                    <m:r>
                      <w:rPr>
                        <w:rFonts w:ascii="Cambria Math" w:eastAsia="宋体" w:hAnsi="Cambria Math"/>
                        <w:sz w:val="24"/>
                      </w:rPr>
                      <m:t>/a</m:t>
                    </m:r>
                  </m:e>
                </m:d>
                <m:r>
                  <w:rPr>
                    <w:rFonts w:ascii="Cambria Math" w:eastAsia="宋体" w:hAnsi="Cambria Math"/>
                    <w:sz w:val="24"/>
                  </w:rPr>
                  <m:t>⋅</m:t>
                </m:r>
                <m:d>
                  <m:dPr>
                    <m:ctrlPr>
                      <w:rPr>
                        <w:rFonts w:ascii="Cambria Math" w:eastAsia="宋体" w:hAnsi="Cambria Math"/>
                        <w:i/>
                        <w:sz w:val="24"/>
                      </w:rPr>
                    </m:ctrlPr>
                  </m:dPr>
                  <m:e>
                    <m:r>
                      <w:rPr>
                        <w:rFonts w:ascii="Cambria Math" w:eastAsia="宋体" w:hAnsi="Cambria Math"/>
                        <w:sz w:val="24"/>
                      </w:rPr>
                      <m:t>1-</m:t>
                    </m:r>
                    <m:sSub>
                      <m:sSubPr>
                        <m:ctrlPr>
                          <w:rPr>
                            <w:rFonts w:ascii="Cambria Math" w:eastAsia="宋体" w:hAnsi="Cambria Math"/>
                            <w:i/>
                            <w:sz w:val="24"/>
                          </w:rPr>
                        </m:ctrlPr>
                      </m:sSubPr>
                      <m:e>
                        <m:r>
                          <w:rPr>
                            <w:rFonts w:ascii="Cambria Math" w:eastAsia="宋体" w:hAnsi="Cambria Math"/>
                            <w:sz w:val="24"/>
                          </w:rPr>
                          <m:t>ⅆ</m:t>
                        </m:r>
                      </m:e>
                      <m:sub>
                        <m:r>
                          <w:rPr>
                            <w:rFonts w:ascii="Cambria Math" w:eastAsia="宋体" w:hAnsi="Cambria Math"/>
                            <w:sz w:val="24"/>
                          </w:rPr>
                          <m:t>iy</m:t>
                        </m:r>
                      </m:sub>
                    </m:sSub>
                    <m:r>
                      <w:rPr>
                        <w:rFonts w:ascii="Cambria Math" w:eastAsia="宋体" w:hAnsi="Cambria Math"/>
                        <w:sz w:val="24"/>
                      </w:rPr>
                      <m:t>/a</m:t>
                    </m:r>
                  </m:e>
                </m:d>
                <m:r>
                  <w:rPr>
                    <w:rFonts w:ascii="Cambria Math" w:eastAsia="宋体" w:hAnsi="Cambria Math"/>
                    <w:sz w:val="24"/>
                  </w:rPr>
                  <m:t>⋅</m:t>
                </m:r>
                <m:d>
                  <m:dPr>
                    <m:ctrlPr>
                      <w:rPr>
                        <w:rFonts w:ascii="Cambria Math" w:eastAsia="宋体" w:hAnsi="Cambria Math"/>
                        <w:i/>
                        <w:sz w:val="24"/>
                      </w:rPr>
                    </m:ctrlPr>
                  </m:dPr>
                  <m:e>
                    <m:r>
                      <w:rPr>
                        <w:rFonts w:ascii="Cambria Math" w:eastAsia="宋体" w:hAnsi="Cambria Math"/>
                        <w:sz w:val="24"/>
                      </w:rPr>
                      <m:t>1-</m:t>
                    </m:r>
                    <m:sSub>
                      <m:sSubPr>
                        <m:ctrlPr>
                          <w:rPr>
                            <w:rFonts w:ascii="Cambria Math" w:eastAsia="宋体" w:hAnsi="Cambria Math"/>
                            <w:i/>
                            <w:sz w:val="24"/>
                          </w:rPr>
                        </m:ctrlPr>
                      </m:sSubPr>
                      <m:e>
                        <m:r>
                          <w:rPr>
                            <w:rFonts w:ascii="Cambria Math" w:eastAsia="宋体" w:hAnsi="Cambria Math"/>
                            <w:sz w:val="24"/>
                          </w:rPr>
                          <m:t>ⅆ</m:t>
                        </m:r>
                      </m:e>
                      <m:sub>
                        <m:r>
                          <w:rPr>
                            <w:rFonts w:ascii="Cambria Math" w:eastAsia="宋体" w:hAnsi="Cambria Math"/>
                            <w:sz w:val="24"/>
                          </w:rPr>
                          <m:t>iz</m:t>
                        </m:r>
                      </m:sub>
                    </m:sSub>
                    <m:r>
                      <w:rPr>
                        <w:rFonts w:ascii="Cambria Math" w:eastAsia="宋体" w:hAnsi="Cambria Math"/>
                        <w:sz w:val="24"/>
                      </w:rPr>
                      <m:t>/a</m:t>
                    </m:r>
                  </m:e>
                </m:d>
              </m:oMath>
            </m:oMathPara>
          </w:p>
        </w:tc>
        <w:tc>
          <w:tcPr>
            <w:tcW w:w="750" w:type="pct"/>
            <w:tcMar>
              <w:left w:w="0" w:type="dxa"/>
              <w:right w:w="0" w:type="dxa"/>
            </w:tcMar>
            <w:vAlign w:val="center"/>
          </w:tcPr>
          <w:p w14:paraId="567E80A8" w14:textId="3DF3012B" w:rsidR="000D3CF5" w:rsidRPr="00EA5CB1" w:rsidRDefault="000D3CF5" w:rsidP="00F855E3">
            <w:pPr>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Pr>
                <w:rFonts w:ascii="宋体" w:eastAsia="宋体" w:hAnsi="宋体" w:hint="eastAsia"/>
                <w:sz w:val="24"/>
              </w:rPr>
              <w:t>6</w:t>
            </w:r>
            <w:r w:rsidRPr="00EA5CB1">
              <w:rPr>
                <w:rFonts w:ascii="宋体" w:eastAsia="宋体" w:hAnsi="宋体"/>
                <w:sz w:val="24"/>
              </w:rPr>
              <w:t>)</w:t>
            </w:r>
          </w:p>
        </w:tc>
      </w:tr>
    </w:tbl>
    <w:p w14:paraId="10A055E8" w14:textId="38ADC52B" w:rsidR="000D3CF5" w:rsidRDefault="000D3CF5" w:rsidP="006706B7">
      <w:pPr>
        <w:spacing w:line="400" w:lineRule="exact"/>
        <w:rPr>
          <w:rFonts w:ascii="宋体" w:eastAsia="宋体" w:hAnsi="宋体"/>
          <w:sz w:val="24"/>
        </w:rPr>
      </w:pPr>
      <w:r>
        <w:rPr>
          <w:rFonts w:ascii="宋体" w:eastAsia="宋体" w:hAnsi="宋体" w:hint="eastAsia"/>
          <w:sz w:val="24"/>
        </w:rPr>
        <w:lastRenderedPageBreak/>
        <w:t>式中，</w:t>
      </w:r>
      <m:oMath>
        <m:sSub>
          <m:sSubPr>
            <m:ctrlPr>
              <w:rPr>
                <w:rFonts w:ascii="Cambria Math" w:eastAsia="宋体" w:hAnsi="Cambria Math"/>
                <w:i/>
                <w:sz w:val="24"/>
              </w:rPr>
            </m:ctrlPr>
          </m:sSubPr>
          <m:e>
            <m:r>
              <w:rPr>
                <w:rFonts w:ascii="Cambria Math" w:eastAsia="宋体" w:hAnsi="Cambria Math"/>
                <w:sz w:val="24"/>
              </w:rPr>
              <m:t>ⅆ</m:t>
            </m:r>
          </m:e>
          <m:sub>
            <m:r>
              <w:rPr>
                <w:rFonts w:ascii="Cambria Math" w:eastAsia="宋体" w:hAnsi="Cambria Math" w:hint="eastAsia"/>
                <w:sz w:val="24"/>
              </w:rPr>
              <m:t>i</m:t>
            </m:r>
            <m:r>
              <w:rPr>
                <w:rFonts w:ascii="Cambria Math" w:eastAsia="宋体" w:hAnsi="Cambria Math"/>
                <w:sz w:val="24"/>
              </w:rPr>
              <m:t>x</m:t>
            </m:r>
          </m:sub>
        </m:sSub>
      </m:oMath>
      <w:r>
        <w:rPr>
          <w:rFonts w:ascii="宋体" w:eastAsia="宋体" w:hAnsi="宋体" w:hint="eastAsia"/>
          <w:sz w:val="24"/>
        </w:rPr>
        <w:t>，</w:t>
      </w:r>
      <m:oMath>
        <m:sSub>
          <m:sSubPr>
            <m:ctrlPr>
              <w:rPr>
                <w:rFonts w:ascii="Cambria Math" w:eastAsia="宋体" w:hAnsi="Cambria Math"/>
                <w:i/>
                <w:sz w:val="24"/>
              </w:rPr>
            </m:ctrlPr>
          </m:sSubPr>
          <m:e>
            <m:r>
              <w:rPr>
                <w:rFonts w:ascii="Cambria Math" w:eastAsia="宋体" w:hAnsi="Cambria Math"/>
                <w:sz w:val="24"/>
              </w:rPr>
              <m:t>ⅆ</m:t>
            </m:r>
          </m:e>
          <m:sub>
            <m:r>
              <w:rPr>
                <w:rFonts w:ascii="Cambria Math" w:eastAsia="宋体" w:hAnsi="Cambria Math"/>
                <w:sz w:val="24"/>
              </w:rPr>
              <m:t>iy</m:t>
            </m:r>
          </m:sub>
        </m:sSub>
      </m:oMath>
      <w:r>
        <w:rPr>
          <w:rFonts w:ascii="宋体" w:eastAsia="宋体" w:hAnsi="宋体" w:hint="eastAsia"/>
          <w:sz w:val="24"/>
        </w:rPr>
        <w:t>，</w:t>
      </w:r>
      <m:oMath>
        <m:sSub>
          <m:sSubPr>
            <m:ctrlPr>
              <w:rPr>
                <w:rFonts w:ascii="Cambria Math" w:eastAsia="宋体" w:hAnsi="Cambria Math"/>
                <w:i/>
                <w:sz w:val="24"/>
              </w:rPr>
            </m:ctrlPr>
          </m:sSubPr>
          <m:e>
            <m:r>
              <w:rPr>
                <w:rFonts w:ascii="Cambria Math" w:eastAsia="宋体" w:hAnsi="Cambria Math"/>
                <w:sz w:val="24"/>
              </w:rPr>
              <m:t>ⅆ</m:t>
            </m:r>
          </m:e>
          <m:sub>
            <m:r>
              <w:rPr>
                <w:rFonts w:ascii="Cambria Math" w:eastAsia="宋体" w:hAnsi="Cambria Math"/>
                <w:sz w:val="24"/>
              </w:rPr>
              <m:t>iz</m:t>
            </m:r>
          </m:sub>
        </m:sSub>
      </m:oMath>
      <w:r w:rsidR="00FD44B0">
        <w:rPr>
          <w:rFonts w:ascii="宋体" w:eastAsia="宋体" w:hAnsi="宋体" w:hint="eastAsia"/>
          <w:sz w:val="24"/>
        </w:rPr>
        <w:t>分别表示第</w:t>
      </w:r>
      <m:oMath>
        <m:r>
          <w:rPr>
            <w:rFonts w:ascii="Cambria Math" w:eastAsia="宋体" w:hAnsi="Cambria Math"/>
            <w:sz w:val="24"/>
          </w:rPr>
          <m:t>i</m:t>
        </m:r>
      </m:oMath>
      <w:r w:rsidR="00FD44B0">
        <w:rPr>
          <w:rFonts w:ascii="宋体" w:eastAsia="宋体" w:hAnsi="宋体" w:hint="eastAsia"/>
          <w:sz w:val="24"/>
        </w:rPr>
        <w:t>个采样点与重采样点</w:t>
      </w:r>
      <m:oMath>
        <m:r>
          <w:rPr>
            <w:rFonts w:ascii="Cambria Math" w:eastAsia="宋体" w:hAnsi="Cambria Math"/>
            <w:sz w:val="24"/>
          </w:rPr>
          <m:t>v</m:t>
        </m:r>
      </m:oMath>
      <w:r w:rsidR="00FD44B0">
        <w:rPr>
          <w:rFonts w:ascii="宋体" w:eastAsia="宋体" w:hAnsi="宋体" w:hint="eastAsia"/>
          <w:sz w:val="24"/>
        </w:rPr>
        <w:t>在</w:t>
      </w:r>
      <m:oMath>
        <m:r>
          <w:rPr>
            <w:rFonts w:ascii="Cambria Math" w:eastAsia="宋体" w:hAnsi="Cambria Math" w:hint="eastAsia"/>
            <w:sz w:val="24"/>
          </w:rPr>
          <m:t>x</m:t>
        </m:r>
      </m:oMath>
      <w:r w:rsidR="00FD44B0">
        <w:rPr>
          <w:rFonts w:ascii="宋体" w:eastAsia="宋体" w:hAnsi="宋体" w:hint="eastAsia"/>
          <w:sz w:val="24"/>
        </w:rPr>
        <w:t>，</w:t>
      </w:r>
      <m:oMath>
        <m:r>
          <w:rPr>
            <w:rFonts w:ascii="Cambria Math" w:eastAsia="宋体" w:hAnsi="Cambria Math"/>
            <w:sz w:val="24"/>
          </w:rPr>
          <m:t>y</m:t>
        </m:r>
      </m:oMath>
      <w:r w:rsidR="00FD44B0">
        <w:rPr>
          <w:rFonts w:ascii="宋体" w:eastAsia="宋体" w:hAnsi="宋体" w:hint="eastAsia"/>
          <w:sz w:val="24"/>
        </w:rPr>
        <w:t>，</w:t>
      </w:r>
      <m:oMath>
        <m:r>
          <w:rPr>
            <w:rFonts w:ascii="Cambria Math" w:eastAsia="宋体" w:hAnsi="Cambria Math"/>
            <w:sz w:val="24"/>
          </w:rPr>
          <m:t>z</m:t>
        </m:r>
      </m:oMath>
      <w:r w:rsidR="00FD44B0">
        <w:rPr>
          <w:rFonts w:ascii="宋体" w:eastAsia="宋体" w:hAnsi="宋体" w:hint="eastAsia"/>
          <w:sz w:val="24"/>
        </w:rPr>
        <w:t>轴上的距离，例如</w:t>
      </w:r>
      <m:oMath>
        <m:sSub>
          <m:sSubPr>
            <m:ctrlPr>
              <w:rPr>
                <w:rFonts w:ascii="Cambria Math" w:eastAsia="宋体" w:hAnsi="Cambria Math"/>
                <w:i/>
                <w:sz w:val="24"/>
              </w:rPr>
            </m:ctrlPr>
          </m:sSubPr>
          <m:e>
            <m:r>
              <w:rPr>
                <w:rFonts w:ascii="Cambria Math" w:eastAsia="宋体" w:hAnsi="Cambria Math"/>
                <w:sz w:val="24"/>
              </w:rPr>
              <m:t>ⅆ</m:t>
            </m:r>
          </m:e>
          <m:sub>
            <m:r>
              <w:rPr>
                <w:rFonts w:ascii="Cambria Math" w:eastAsia="宋体" w:hAnsi="Cambria Math" w:hint="eastAsia"/>
                <w:sz w:val="24"/>
              </w:rPr>
              <m:t>1</m:t>
            </m:r>
            <m:r>
              <w:rPr>
                <w:rFonts w:ascii="Cambria Math" w:eastAsia="宋体" w:hAnsi="Cambria Math"/>
                <w:sz w:val="24"/>
              </w:rPr>
              <m:t>x</m:t>
            </m:r>
          </m:sub>
        </m:sSub>
        <m:r>
          <w:rPr>
            <w:rFonts w:ascii="Cambria Math" w:eastAsia="宋体" w:hAnsi="Cambria Math" w:hint="eastAsia"/>
            <w:sz w:val="24"/>
          </w:rPr>
          <m:t>=p</m:t>
        </m:r>
      </m:oMath>
      <w:r w:rsidR="00FD44B0">
        <w:rPr>
          <w:rFonts w:ascii="宋体" w:eastAsia="宋体" w:hAnsi="宋体" w:hint="eastAsia"/>
          <w:sz w:val="24"/>
        </w:rPr>
        <w:t>，</w:t>
      </w:r>
      <m:oMath>
        <m:sSub>
          <m:sSubPr>
            <m:ctrlPr>
              <w:rPr>
                <w:rFonts w:ascii="Cambria Math" w:eastAsia="宋体" w:hAnsi="Cambria Math"/>
                <w:i/>
                <w:sz w:val="24"/>
              </w:rPr>
            </m:ctrlPr>
          </m:sSubPr>
          <m:e>
            <m:r>
              <w:rPr>
                <w:rFonts w:ascii="Cambria Math" w:eastAsia="宋体" w:hAnsi="Cambria Math"/>
                <w:sz w:val="24"/>
              </w:rPr>
              <m:t>ⅆ</m:t>
            </m:r>
          </m:e>
          <m:sub>
            <m:r>
              <w:rPr>
                <w:rFonts w:ascii="Cambria Math" w:eastAsia="宋体" w:hAnsi="Cambria Math" w:hint="eastAsia"/>
                <w:sz w:val="24"/>
              </w:rPr>
              <m:t>8z</m:t>
            </m:r>
          </m:sub>
        </m:sSub>
        <m:r>
          <w:rPr>
            <w:rFonts w:ascii="Cambria Math" w:eastAsia="宋体" w:hAnsi="Cambria Math" w:hint="eastAsia"/>
            <w:sz w:val="24"/>
          </w:rPr>
          <m:t>=</m:t>
        </m:r>
        <m:r>
          <w:rPr>
            <w:rFonts w:ascii="Cambria Math" w:eastAsia="宋体" w:hAnsi="Cambria Math"/>
            <w:sz w:val="24"/>
          </w:rPr>
          <m:t>a-r</m:t>
        </m:r>
      </m:oMath>
      <w:r w:rsidR="00FD44B0">
        <w:rPr>
          <w:rFonts w:ascii="宋体" w:eastAsia="宋体" w:hAnsi="宋体" w:hint="eastAsia"/>
          <w:sz w:val="24"/>
        </w:rPr>
        <w:t>。</w:t>
      </w:r>
    </w:p>
    <w:p w14:paraId="7D71DB7C" w14:textId="6D06D32B" w:rsidR="006706B7" w:rsidRPr="0065295A" w:rsidRDefault="006706B7" w:rsidP="006706B7">
      <w:pPr>
        <w:pStyle w:val="a7"/>
        <w:numPr>
          <w:ilvl w:val="0"/>
          <w:numId w:val="3"/>
        </w:numPr>
        <w:spacing w:line="400" w:lineRule="exact"/>
        <w:ind w:firstLineChars="0"/>
        <w:rPr>
          <w:rFonts w:ascii="宋体" w:eastAsia="宋体" w:hAnsi="宋体"/>
          <w:sz w:val="24"/>
        </w:rPr>
      </w:pPr>
      <w:r w:rsidRPr="0065295A">
        <w:rPr>
          <w:rFonts w:ascii="宋体" w:eastAsia="宋体" w:hAnsi="宋体" w:hint="eastAsia"/>
          <w:sz w:val="24"/>
        </w:rPr>
        <w:t>图像合成</w:t>
      </w:r>
    </w:p>
    <w:p w14:paraId="3F4006EF" w14:textId="72B4B48F" w:rsidR="00FD44B0" w:rsidRDefault="00FD44B0" w:rsidP="006706B7">
      <w:pPr>
        <w:spacing w:line="400" w:lineRule="exact"/>
        <w:ind w:firstLineChars="200" w:firstLine="480"/>
        <w:rPr>
          <w:rFonts w:ascii="宋体" w:eastAsia="宋体" w:hAnsi="宋体"/>
          <w:sz w:val="24"/>
        </w:rPr>
      </w:pPr>
      <w:r>
        <w:rPr>
          <w:rFonts w:ascii="宋体" w:eastAsia="宋体" w:hAnsi="宋体" w:hint="eastAsia"/>
          <w:sz w:val="24"/>
        </w:rPr>
        <w:t>通过插值计算得到一条射线上所有重采样点的颜色值与不透明度值之后，还需要将这些值</w:t>
      </w:r>
      <w:r w:rsidR="006706B7">
        <w:rPr>
          <w:rFonts w:ascii="宋体" w:eastAsia="宋体" w:hAnsi="宋体" w:hint="eastAsia"/>
          <w:sz w:val="24"/>
        </w:rPr>
        <w:t>由后向前</w:t>
      </w:r>
      <w:r>
        <w:rPr>
          <w:rFonts w:ascii="宋体" w:eastAsia="宋体" w:hAnsi="宋体" w:hint="eastAsia"/>
          <w:sz w:val="24"/>
        </w:rPr>
        <w:t>或者</w:t>
      </w:r>
      <w:r w:rsidR="006706B7">
        <w:rPr>
          <w:rFonts w:ascii="宋体" w:eastAsia="宋体" w:hAnsi="宋体" w:hint="eastAsia"/>
          <w:sz w:val="24"/>
        </w:rPr>
        <w:t>由前向后</w:t>
      </w:r>
      <w:r>
        <w:rPr>
          <w:rFonts w:ascii="宋体" w:eastAsia="宋体" w:hAnsi="宋体" w:hint="eastAsia"/>
          <w:sz w:val="24"/>
        </w:rPr>
        <w:t>进行合成，合成方法遵从光线吸收与发射模型。</w:t>
      </w:r>
      <w:r w:rsidR="00C575F7">
        <w:rPr>
          <w:rFonts w:ascii="宋体" w:eastAsia="宋体" w:hAnsi="宋体" w:hint="eastAsia"/>
          <w:sz w:val="24"/>
        </w:rPr>
        <w:t>设第</w:t>
      </w:r>
      <m:oMath>
        <m:r>
          <w:rPr>
            <w:rFonts w:ascii="Cambria Math" w:eastAsia="宋体" w:hAnsi="Cambria Math"/>
            <w:sz w:val="24"/>
          </w:rPr>
          <m:t>k</m:t>
        </m:r>
      </m:oMath>
      <w:r w:rsidR="00C575F7">
        <w:rPr>
          <w:rFonts w:ascii="宋体" w:eastAsia="宋体" w:hAnsi="宋体" w:hint="eastAsia"/>
          <w:sz w:val="24"/>
        </w:rPr>
        <w:t>个重采样点的颜色值为</w:t>
      </w:r>
      <m:oMath>
        <m:sSub>
          <m:sSubPr>
            <m:ctrlPr>
              <w:rPr>
                <w:rFonts w:ascii="Cambria Math" w:eastAsia="宋体" w:hAnsi="Cambria Math"/>
                <w:i/>
                <w:sz w:val="24"/>
              </w:rPr>
            </m:ctrlPr>
          </m:sSubPr>
          <m:e>
            <m:r>
              <w:rPr>
                <w:rFonts w:ascii="Cambria Math" w:eastAsia="宋体" w:hAnsi="Cambria Math"/>
                <w:sz w:val="24"/>
              </w:rPr>
              <m:t>C</m:t>
            </m:r>
          </m:e>
          <m:sub>
            <m:r>
              <w:rPr>
                <w:rFonts w:ascii="Cambria Math" w:eastAsia="宋体" w:hAnsi="Cambria Math"/>
                <w:sz w:val="24"/>
              </w:rPr>
              <m:t>k</m:t>
            </m:r>
          </m:sub>
        </m:sSub>
      </m:oMath>
      <w:r w:rsidR="00C575F7">
        <w:rPr>
          <w:rFonts w:ascii="宋体" w:eastAsia="宋体" w:hAnsi="宋体" w:hint="eastAsia"/>
          <w:sz w:val="24"/>
        </w:rPr>
        <w:t>，不透明度值为</w:t>
      </w:r>
      <m:oMath>
        <m:sSub>
          <m:sSubPr>
            <m:ctrlPr>
              <w:rPr>
                <w:rFonts w:ascii="Cambria Math" w:eastAsia="宋体" w:hAnsi="Cambria Math"/>
                <w:i/>
                <w:sz w:val="24"/>
              </w:rPr>
            </m:ctrlPr>
          </m:sSubPr>
          <m:e>
            <m:r>
              <w:rPr>
                <w:rFonts w:ascii="Cambria Math" w:eastAsia="宋体" w:hAnsi="Cambria Math"/>
                <w:sz w:val="24"/>
              </w:rPr>
              <m:t>α</m:t>
            </m:r>
          </m:e>
          <m:sub>
            <m:r>
              <w:rPr>
                <w:rFonts w:ascii="Cambria Math" w:eastAsia="宋体" w:hAnsi="Cambria Math"/>
                <w:sz w:val="24"/>
              </w:rPr>
              <m:t>k</m:t>
            </m:r>
          </m:sub>
        </m:sSub>
      </m:oMath>
      <w:r w:rsidR="00C575F7">
        <w:rPr>
          <w:rFonts w:ascii="宋体" w:eastAsia="宋体" w:hAnsi="宋体" w:hint="eastAsia"/>
          <w:sz w:val="24"/>
        </w:rPr>
        <w:t>；进入第</w:t>
      </w:r>
      <m:oMath>
        <m:r>
          <w:rPr>
            <w:rFonts w:ascii="Cambria Math" w:eastAsia="宋体" w:hAnsi="Cambria Math"/>
            <w:sz w:val="24"/>
          </w:rPr>
          <m:t>k</m:t>
        </m:r>
      </m:oMath>
      <w:r w:rsidR="00C575F7">
        <w:rPr>
          <w:rFonts w:ascii="宋体" w:eastAsia="宋体" w:hAnsi="宋体" w:hint="eastAsia"/>
          <w:sz w:val="24"/>
        </w:rPr>
        <w:t>个重采样点的光线的颜色值为</w:t>
      </w:r>
      <m:oMath>
        <m:sSubSup>
          <m:sSubSupPr>
            <m:ctrlPr>
              <w:rPr>
                <w:rFonts w:ascii="Cambria Math" w:eastAsia="宋体" w:hAnsi="Cambria Math"/>
                <w:i/>
                <w:sz w:val="24"/>
              </w:rPr>
            </m:ctrlPr>
          </m:sSubSupPr>
          <m:e>
            <m:r>
              <w:rPr>
                <w:rFonts w:ascii="Cambria Math" w:eastAsia="宋体" w:hAnsi="Cambria Math"/>
                <w:sz w:val="24"/>
              </w:rPr>
              <m:t>C</m:t>
            </m:r>
          </m:e>
          <m:sub>
            <m:r>
              <w:rPr>
                <w:rFonts w:ascii="Cambria Math" w:eastAsia="宋体" w:hAnsi="Cambria Math"/>
                <w:sz w:val="24"/>
              </w:rPr>
              <m:t>k</m:t>
            </m:r>
          </m:sub>
          <m:sup>
            <m:r>
              <w:rPr>
                <w:rFonts w:ascii="Cambria Math" w:eastAsia="宋体" w:hAnsi="Cambria Math"/>
                <w:sz w:val="24"/>
              </w:rPr>
              <m:t>in</m:t>
            </m:r>
          </m:sup>
        </m:sSubSup>
      </m:oMath>
      <w:r w:rsidR="00C575F7">
        <w:rPr>
          <w:rFonts w:ascii="宋体" w:eastAsia="宋体" w:hAnsi="宋体" w:hint="eastAsia"/>
          <w:sz w:val="24"/>
        </w:rPr>
        <w:t>，不透明度值为</w:t>
      </w:r>
      <m:oMath>
        <m:sSubSup>
          <m:sSubSupPr>
            <m:ctrlPr>
              <w:rPr>
                <w:rFonts w:ascii="Cambria Math" w:eastAsia="宋体" w:hAnsi="Cambria Math"/>
                <w:i/>
                <w:sz w:val="24"/>
              </w:rPr>
            </m:ctrlPr>
          </m:sSubSupPr>
          <m:e>
            <m:r>
              <w:rPr>
                <w:rFonts w:ascii="Cambria Math" w:eastAsia="宋体" w:hAnsi="Cambria Math" w:hint="eastAsia"/>
                <w:sz w:val="24"/>
              </w:rPr>
              <m:t>α</m:t>
            </m:r>
          </m:e>
          <m:sub>
            <m:r>
              <w:rPr>
                <w:rFonts w:ascii="Cambria Math" w:eastAsia="宋体" w:hAnsi="Cambria Math"/>
                <w:sz w:val="24"/>
              </w:rPr>
              <m:t>k</m:t>
            </m:r>
          </m:sub>
          <m:sup>
            <m:r>
              <w:rPr>
                <w:rFonts w:ascii="Cambria Math" w:eastAsia="宋体" w:hAnsi="Cambria Math"/>
                <w:sz w:val="24"/>
              </w:rPr>
              <m:t>in</m:t>
            </m:r>
          </m:sup>
        </m:sSubSup>
      </m:oMath>
      <w:r w:rsidR="00C575F7">
        <w:rPr>
          <w:rFonts w:ascii="宋体" w:eastAsia="宋体" w:hAnsi="宋体" w:hint="eastAsia"/>
          <w:sz w:val="24"/>
        </w:rPr>
        <w:t>；从第</w:t>
      </w:r>
      <m:oMath>
        <m:r>
          <w:rPr>
            <w:rFonts w:ascii="Cambria Math" w:eastAsia="宋体" w:hAnsi="Cambria Math"/>
            <w:sz w:val="24"/>
          </w:rPr>
          <m:t>k</m:t>
        </m:r>
      </m:oMath>
      <w:r w:rsidR="00C575F7">
        <w:rPr>
          <w:rFonts w:ascii="宋体" w:eastAsia="宋体" w:hAnsi="宋体" w:hint="eastAsia"/>
          <w:sz w:val="24"/>
        </w:rPr>
        <w:t>个重采样点出来的光线的颜色值为</w:t>
      </w:r>
      <m:oMath>
        <m:sSubSup>
          <m:sSubSupPr>
            <m:ctrlPr>
              <w:rPr>
                <w:rFonts w:ascii="Cambria Math" w:eastAsia="宋体" w:hAnsi="Cambria Math"/>
                <w:i/>
                <w:sz w:val="24"/>
              </w:rPr>
            </m:ctrlPr>
          </m:sSubSupPr>
          <m:e>
            <m:r>
              <w:rPr>
                <w:rFonts w:ascii="Cambria Math" w:eastAsia="宋体" w:hAnsi="Cambria Math"/>
                <w:sz w:val="24"/>
              </w:rPr>
              <m:t>C</m:t>
            </m:r>
          </m:e>
          <m:sub>
            <m:r>
              <w:rPr>
                <w:rFonts w:ascii="Cambria Math" w:eastAsia="宋体" w:hAnsi="Cambria Math"/>
                <w:sz w:val="24"/>
              </w:rPr>
              <m:t>k</m:t>
            </m:r>
          </m:sub>
          <m:sup>
            <m:r>
              <w:rPr>
                <w:rFonts w:ascii="Cambria Math" w:eastAsia="宋体" w:hAnsi="Cambria Math" w:hint="eastAsia"/>
                <w:sz w:val="24"/>
              </w:rPr>
              <m:t>out</m:t>
            </m:r>
          </m:sup>
        </m:sSubSup>
      </m:oMath>
      <w:r w:rsidR="00C575F7">
        <w:rPr>
          <w:rFonts w:ascii="宋体" w:eastAsia="宋体" w:hAnsi="宋体" w:hint="eastAsia"/>
          <w:sz w:val="24"/>
        </w:rPr>
        <w:t>，不透明度值为</w:t>
      </w:r>
      <m:oMath>
        <m:sSubSup>
          <m:sSubSupPr>
            <m:ctrlPr>
              <w:rPr>
                <w:rFonts w:ascii="Cambria Math" w:eastAsia="宋体" w:hAnsi="Cambria Math"/>
                <w:i/>
                <w:sz w:val="24"/>
              </w:rPr>
            </m:ctrlPr>
          </m:sSubSupPr>
          <m:e>
            <m:r>
              <w:rPr>
                <w:rFonts w:ascii="Cambria Math" w:eastAsia="宋体" w:hAnsi="Cambria Math" w:hint="eastAsia"/>
                <w:sz w:val="24"/>
              </w:rPr>
              <m:t>α</m:t>
            </m:r>
          </m:e>
          <m:sub>
            <m:r>
              <w:rPr>
                <w:rFonts w:ascii="Cambria Math" w:eastAsia="宋体" w:hAnsi="Cambria Math"/>
                <w:sz w:val="24"/>
              </w:rPr>
              <m:t>k</m:t>
            </m:r>
          </m:sub>
          <m:sup>
            <m:r>
              <w:rPr>
                <w:rFonts w:ascii="Cambria Math" w:eastAsia="宋体" w:hAnsi="Cambria Math" w:hint="eastAsia"/>
                <w:sz w:val="24"/>
              </w:rPr>
              <m:t>out</m:t>
            </m:r>
          </m:sup>
        </m:sSubSup>
      </m:oMath>
      <w:r w:rsidR="00C575F7">
        <w:rPr>
          <w:rFonts w:ascii="宋体" w:eastAsia="宋体" w:hAnsi="宋体" w:hint="eastAsia"/>
          <w:sz w:val="24"/>
        </w:rPr>
        <w:t>。</w:t>
      </w:r>
    </w:p>
    <w:p w14:paraId="40A52DB2" w14:textId="53370E2E" w:rsidR="00F855E3" w:rsidRDefault="00246A76" w:rsidP="00C575F7">
      <w:pPr>
        <w:keepNext/>
        <w:jc w:val="center"/>
      </w:pPr>
      <w:r>
        <w:rPr>
          <w:noProof/>
        </w:rPr>
        <w:drawing>
          <wp:inline distT="0" distB="0" distL="0" distR="0" wp14:anchorId="0227D108" wp14:editId="730662AF">
            <wp:extent cx="5108055" cy="1736714"/>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15314" cy="1739182"/>
                    </a:xfrm>
                    <a:prstGeom prst="rect">
                      <a:avLst/>
                    </a:prstGeom>
                  </pic:spPr>
                </pic:pic>
              </a:graphicData>
            </a:graphic>
          </wp:inline>
        </w:drawing>
      </w:r>
    </w:p>
    <w:p w14:paraId="359DBE2A" w14:textId="5704BFB2" w:rsidR="00F855E3" w:rsidRPr="00C575F7" w:rsidRDefault="00F855E3" w:rsidP="00C575F7">
      <w:pPr>
        <w:pStyle w:val="af3"/>
        <w:spacing w:line="400" w:lineRule="exact"/>
        <w:jc w:val="center"/>
        <w:rPr>
          <w:rFonts w:ascii="宋体" w:eastAsia="宋体" w:hAnsi="宋体"/>
          <w:sz w:val="21"/>
          <w:szCs w:val="21"/>
        </w:rPr>
      </w:pPr>
      <w:bookmarkStart w:id="32" w:name="OLE_LINK13"/>
      <w:r w:rsidRPr="00C575F7">
        <w:rPr>
          <w:rFonts w:ascii="宋体" w:eastAsia="宋体" w:hAnsi="宋体"/>
          <w:sz w:val="21"/>
          <w:szCs w:val="21"/>
        </w:rPr>
        <w:t>图2.</w:t>
      </w:r>
      <w:r w:rsidR="00C575F7">
        <w:rPr>
          <w:rFonts w:ascii="宋体" w:eastAsia="宋体" w:hAnsi="宋体" w:hint="eastAsia"/>
          <w:sz w:val="21"/>
          <w:szCs w:val="21"/>
        </w:rPr>
        <w:t>5</w:t>
      </w:r>
      <w:r w:rsidRPr="00C575F7">
        <w:rPr>
          <w:rFonts w:ascii="宋体" w:eastAsia="宋体" w:hAnsi="宋体"/>
          <w:sz w:val="21"/>
          <w:szCs w:val="21"/>
        </w:rPr>
        <w:t xml:space="preserve"> </w:t>
      </w:r>
      <w:r w:rsidR="00C575F7" w:rsidRPr="00C575F7">
        <w:rPr>
          <w:rFonts w:ascii="宋体" w:eastAsia="宋体" w:hAnsi="宋体" w:hint="eastAsia"/>
          <w:sz w:val="21"/>
          <w:szCs w:val="21"/>
        </w:rPr>
        <w:t>图像合成示意图。</w:t>
      </w:r>
    </w:p>
    <w:bookmarkEnd w:id="32"/>
    <w:p w14:paraId="612ADBE0" w14:textId="3A1E7E8F" w:rsidR="006706B7" w:rsidRDefault="006706B7" w:rsidP="00E70D60">
      <w:pPr>
        <w:spacing w:line="400" w:lineRule="exact"/>
        <w:ind w:firstLineChars="200" w:firstLine="480"/>
        <w:rPr>
          <w:rFonts w:ascii="宋体" w:eastAsia="宋体" w:hAnsi="宋体"/>
          <w:sz w:val="24"/>
        </w:rPr>
      </w:pPr>
      <w:r>
        <w:rPr>
          <w:rFonts w:ascii="宋体" w:eastAsia="宋体" w:hAnsi="宋体" w:hint="eastAsia"/>
          <w:sz w:val="24"/>
        </w:rPr>
        <w:t>由后向前图像合成是</w:t>
      </w:r>
      <w:r w:rsidR="00246A76">
        <w:rPr>
          <w:rFonts w:ascii="宋体" w:eastAsia="宋体" w:hAnsi="宋体" w:hint="eastAsia"/>
          <w:sz w:val="24"/>
        </w:rPr>
        <w:t>将</w:t>
      </w:r>
      <m:oMath>
        <m:sSub>
          <m:sSubPr>
            <m:ctrlPr>
              <w:rPr>
                <w:rFonts w:ascii="Cambria Math" w:eastAsia="宋体" w:hAnsi="Cambria Math"/>
                <w:i/>
                <w:sz w:val="24"/>
              </w:rPr>
            </m:ctrlPr>
          </m:sSubPr>
          <m:e>
            <m:r>
              <w:rPr>
                <w:rFonts w:ascii="Cambria Math" w:eastAsia="宋体" w:hAnsi="Cambria Math"/>
                <w:sz w:val="24"/>
              </w:rPr>
              <m:t>C</m:t>
            </m:r>
          </m:e>
          <m:sub>
            <m:r>
              <w:rPr>
                <w:rFonts w:ascii="Cambria Math" w:eastAsia="宋体" w:hAnsi="Cambria Math"/>
                <w:sz w:val="24"/>
              </w:rPr>
              <m:t>k</m:t>
            </m:r>
          </m:sub>
        </m:sSub>
      </m:oMath>
      <w:r w:rsidR="00246A76">
        <w:rPr>
          <w:rFonts w:ascii="宋体" w:eastAsia="宋体" w:hAnsi="宋体" w:hint="eastAsia"/>
          <w:sz w:val="24"/>
        </w:rPr>
        <w:t>与</w:t>
      </w:r>
      <m:oMath>
        <m:sSub>
          <m:sSubPr>
            <m:ctrlPr>
              <w:rPr>
                <w:rFonts w:ascii="Cambria Math" w:eastAsia="宋体" w:hAnsi="Cambria Math"/>
                <w:i/>
                <w:sz w:val="24"/>
              </w:rPr>
            </m:ctrlPr>
          </m:sSubPr>
          <m:e>
            <m:r>
              <w:rPr>
                <w:rFonts w:ascii="Cambria Math" w:eastAsia="宋体" w:hAnsi="Cambria Math"/>
                <w:sz w:val="24"/>
              </w:rPr>
              <m:t>α</m:t>
            </m:r>
          </m:e>
          <m:sub>
            <m:r>
              <w:rPr>
                <w:rFonts w:ascii="Cambria Math" w:eastAsia="宋体" w:hAnsi="Cambria Math"/>
                <w:sz w:val="24"/>
              </w:rPr>
              <m:t>k</m:t>
            </m:r>
          </m:sub>
        </m:sSub>
      </m:oMath>
      <w:r>
        <w:rPr>
          <w:rFonts w:ascii="宋体" w:eastAsia="宋体" w:hAnsi="宋体" w:hint="eastAsia"/>
          <w:sz w:val="24"/>
        </w:rPr>
        <w:t>沿着与射线相反的方向进行合成，如</w:t>
      </w:r>
      <w:r w:rsidR="00374AD2">
        <w:rPr>
          <w:rFonts w:ascii="宋体" w:eastAsia="宋体" w:hAnsi="宋体" w:hint="eastAsia"/>
          <w:sz w:val="24"/>
        </w:rPr>
        <w:t>图</w:t>
      </w:r>
      <w:r w:rsidR="00C575F7">
        <w:rPr>
          <w:rFonts w:ascii="宋体" w:eastAsia="宋体" w:hAnsi="宋体" w:hint="eastAsia"/>
          <w:sz w:val="24"/>
        </w:rPr>
        <w:t>2</w:t>
      </w:r>
      <w:r w:rsidR="00C575F7">
        <w:rPr>
          <w:rFonts w:ascii="宋体" w:eastAsia="宋体" w:hAnsi="宋体"/>
          <w:sz w:val="24"/>
        </w:rPr>
        <w:t>.</w:t>
      </w:r>
      <w:r w:rsidR="00C575F7">
        <w:rPr>
          <w:rFonts w:ascii="宋体" w:eastAsia="宋体" w:hAnsi="宋体" w:hint="eastAsia"/>
          <w:sz w:val="24"/>
        </w:rPr>
        <w:t>5</w:t>
      </w:r>
      <w:r w:rsidR="00C575F7">
        <w:rPr>
          <w:rFonts w:ascii="宋体" w:eastAsia="宋体" w:hAnsi="宋体"/>
          <w:sz w:val="24"/>
        </w:rPr>
        <w:t>(a)</w:t>
      </w:r>
      <w:r>
        <w:rPr>
          <w:rFonts w:ascii="宋体" w:eastAsia="宋体" w:hAnsi="宋体" w:hint="eastAsia"/>
          <w:sz w:val="24"/>
        </w:rPr>
        <w:t>所示。</w:t>
      </w:r>
      <w:r w:rsidR="00E70D60">
        <w:rPr>
          <w:rFonts w:ascii="宋体" w:eastAsia="宋体" w:hAnsi="宋体" w:hint="eastAsia"/>
          <w:sz w:val="24"/>
        </w:rPr>
        <w:t>则依照式(</w:t>
      </w:r>
      <w:r w:rsidR="00E70D60">
        <w:rPr>
          <w:rFonts w:ascii="宋体" w:eastAsia="宋体" w:hAnsi="宋体"/>
          <w:sz w:val="24"/>
        </w:rPr>
        <w:t>2.5)</w:t>
      </w:r>
      <w:r w:rsidR="00E70D60">
        <w:rPr>
          <w:rFonts w:ascii="宋体" w:eastAsia="宋体" w:hAnsi="宋体" w:hint="eastAsia"/>
          <w:sz w:val="24"/>
        </w:rPr>
        <w:t>可以得到</w:t>
      </w:r>
      <w:r w:rsidR="00C575F7">
        <w:rPr>
          <w:rFonts w:ascii="宋体" w:eastAsia="宋体" w:hAnsi="宋体" w:hint="eastAsia"/>
          <w:sz w:val="24"/>
        </w:rPr>
        <w:t>合成公式</w:t>
      </w:r>
      <w:r w:rsidR="00E70D60">
        <w:rPr>
          <w:rFonts w:ascii="宋体" w:eastAsia="宋体" w:hAnsi="宋体" w:hint="eastAsia"/>
          <w:sz w:val="24"/>
        </w:rPr>
        <w:t>：</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E70D60" w14:paraId="6A5571AC" w14:textId="77777777" w:rsidTr="00F855E3">
        <w:tc>
          <w:tcPr>
            <w:tcW w:w="750" w:type="pct"/>
            <w:tcMar>
              <w:left w:w="0" w:type="dxa"/>
              <w:right w:w="0" w:type="dxa"/>
            </w:tcMar>
            <w:vAlign w:val="center"/>
          </w:tcPr>
          <w:p w14:paraId="146B4882" w14:textId="77777777" w:rsidR="00E70D60" w:rsidRDefault="00E70D60" w:rsidP="00E70D60">
            <w:pPr>
              <w:spacing w:line="400" w:lineRule="exact"/>
            </w:pPr>
            <w:bookmarkStart w:id="33" w:name="OLE_LINK6"/>
          </w:p>
        </w:tc>
        <w:tc>
          <w:tcPr>
            <w:tcW w:w="3500" w:type="pct"/>
            <w:tcMar>
              <w:top w:w="28" w:type="dxa"/>
              <w:left w:w="0" w:type="dxa"/>
              <w:bottom w:w="28" w:type="dxa"/>
              <w:right w:w="0" w:type="dxa"/>
            </w:tcMar>
            <w:vAlign w:val="center"/>
          </w:tcPr>
          <w:p w14:paraId="72C968FB" w14:textId="35CEFDDA" w:rsidR="00E70D60" w:rsidRDefault="003A2E8A" w:rsidP="00E70D60">
            <w:pPr>
              <w:spacing w:line="400" w:lineRule="exact"/>
              <w:jc w:val="center"/>
            </w:pPr>
            <m:oMathPara>
              <m:oMath>
                <m:sSubSup>
                  <m:sSubSupPr>
                    <m:ctrlPr>
                      <w:rPr>
                        <w:rFonts w:ascii="Cambria Math" w:eastAsia="宋体" w:hAnsi="Cambria Math"/>
                        <w:i/>
                        <w:sz w:val="24"/>
                      </w:rPr>
                    </m:ctrlPr>
                  </m:sSubSupPr>
                  <m:e>
                    <m:r>
                      <w:rPr>
                        <w:rFonts w:ascii="Cambria Math" w:eastAsia="宋体" w:hAnsi="Cambria Math"/>
                        <w:sz w:val="24"/>
                      </w:rPr>
                      <m:t>C</m:t>
                    </m:r>
                  </m:e>
                  <m:sub>
                    <m:r>
                      <w:rPr>
                        <w:rFonts w:ascii="Cambria Math" w:eastAsia="宋体" w:hAnsi="Cambria Math"/>
                        <w:sz w:val="24"/>
                      </w:rPr>
                      <m:t>k</m:t>
                    </m:r>
                  </m:sub>
                  <m:sup>
                    <m:r>
                      <w:rPr>
                        <w:rFonts w:ascii="Cambria Math" w:eastAsia="宋体" w:hAnsi="Cambria Math" w:hint="eastAsia"/>
                        <w:sz w:val="24"/>
                      </w:rPr>
                      <m:t>out</m:t>
                    </m:r>
                  </m:sup>
                </m:sSubSup>
                <m:r>
                  <w:rPr>
                    <w:rFonts w:ascii="Cambria Math" w:hAnsi="Cambria Math"/>
                    <w:sz w:val="24"/>
                  </w:rPr>
                  <m:t>=</m:t>
                </m:r>
                <m:sSubSup>
                  <m:sSubSupPr>
                    <m:ctrlPr>
                      <w:rPr>
                        <w:rFonts w:ascii="Cambria Math" w:eastAsia="宋体" w:hAnsi="Cambria Math"/>
                        <w:i/>
                        <w:sz w:val="24"/>
                      </w:rPr>
                    </m:ctrlPr>
                  </m:sSubSupPr>
                  <m:e>
                    <m:r>
                      <w:rPr>
                        <w:rFonts w:ascii="Cambria Math" w:eastAsia="宋体" w:hAnsi="Cambria Math"/>
                        <w:sz w:val="24"/>
                      </w:rPr>
                      <m:t>C</m:t>
                    </m:r>
                  </m:e>
                  <m:sub>
                    <m:r>
                      <w:rPr>
                        <w:rFonts w:ascii="Cambria Math" w:eastAsia="宋体" w:hAnsi="Cambria Math"/>
                        <w:sz w:val="24"/>
                      </w:rPr>
                      <m:t>k</m:t>
                    </m:r>
                  </m:sub>
                  <m:sup>
                    <m:r>
                      <w:rPr>
                        <w:rFonts w:ascii="Cambria Math" w:eastAsia="宋体" w:hAnsi="Cambria Math"/>
                        <w:sz w:val="24"/>
                      </w:rPr>
                      <m:t>in</m:t>
                    </m:r>
                  </m:sup>
                </m:sSubSup>
                <m:r>
                  <w:rPr>
                    <w:rFonts w:ascii="Cambria Math" w:hAnsi="Cambria Math"/>
                    <w:sz w:val="24"/>
                  </w:rPr>
                  <m:t>(</m:t>
                </m:r>
                <m:r>
                  <w:rPr>
                    <w:rFonts w:ascii="Cambria Math" w:hAnsi="Cambria Math" w:hint="eastAsia"/>
                    <w:sz w:val="24"/>
                  </w:rPr>
                  <m:t>1</m:t>
                </m:r>
                <m:r>
                  <w:rPr>
                    <w:rFonts w:ascii="微软雅黑" w:eastAsia="微软雅黑" w:hAnsi="微软雅黑" w:cs="微软雅黑" w:hint="eastAsia"/>
                    <w:sz w:val="24"/>
                  </w:rPr>
                  <m:t>-</m:t>
                </m:r>
                <m:sSub>
                  <m:sSubPr>
                    <m:ctrlPr>
                      <w:rPr>
                        <w:rFonts w:ascii="Cambria Math" w:eastAsia="宋体" w:hAnsi="Cambria Math"/>
                        <w:i/>
                        <w:sz w:val="24"/>
                      </w:rPr>
                    </m:ctrlPr>
                  </m:sSubPr>
                  <m:e>
                    <m:r>
                      <w:rPr>
                        <w:rFonts w:ascii="Cambria Math" w:eastAsia="宋体" w:hAnsi="Cambria Math"/>
                        <w:sz w:val="24"/>
                      </w:rPr>
                      <m:t>α</m:t>
                    </m:r>
                  </m:e>
                  <m:sub>
                    <m:r>
                      <w:rPr>
                        <w:rFonts w:ascii="Cambria Math" w:eastAsia="宋体" w:hAnsi="Cambria Math"/>
                        <w:sz w:val="24"/>
                      </w:rPr>
                      <m:t>k</m:t>
                    </m:r>
                  </m:sub>
                </m:sSub>
                <m:r>
                  <w:rPr>
                    <w:rFonts w:ascii="Cambria Math" w:hAnsi="Cambria Math"/>
                    <w:sz w:val="24"/>
                  </w:rPr>
                  <m:t>)+</m:t>
                </m:r>
                <m:sSub>
                  <m:sSubPr>
                    <m:ctrlPr>
                      <w:rPr>
                        <w:rFonts w:ascii="Cambria Math" w:eastAsia="宋体" w:hAnsi="Cambria Math"/>
                        <w:i/>
                        <w:sz w:val="24"/>
                      </w:rPr>
                    </m:ctrlPr>
                  </m:sSubPr>
                  <m:e>
                    <m:r>
                      <w:rPr>
                        <w:rFonts w:ascii="Cambria Math" w:eastAsia="宋体" w:hAnsi="Cambria Math"/>
                        <w:sz w:val="24"/>
                      </w:rPr>
                      <m:t>C</m:t>
                    </m:r>
                  </m:e>
                  <m:sub>
                    <m:r>
                      <w:rPr>
                        <w:rFonts w:ascii="Cambria Math" w:eastAsia="宋体" w:hAnsi="Cambria Math"/>
                        <w:sz w:val="24"/>
                      </w:rPr>
                      <m:t>k</m:t>
                    </m:r>
                  </m:sub>
                </m:sSub>
                <m:sSub>
                  <m:sSubPr>
                    <m:ctrlPr>
                      <w:rPr>
                        <w:rFonts w:ascii="Cambria Math" w:eastAsia="宋体" w:hAnsi="Cambria Math"/>
                        <w:i/>
                        <w:sz w:val="24"/>
                      </w:rPr>
                    </m:ctrlPr>
                  </m:sSubPr>
                  <m:e>
                    <m:r>
                      <w:rPr>
                        <w:rFonts w:ascii="Cambria Math" w:eastAsia="宋体" w:hAnsi="Cambria Math"/>
                        <w:sz w:val="24"/>
                      </w:rPr>
                      <m:t>α</m:t>
                    </m:r>
                  </m:e>
                  <m:sub>
                    <m:r>
                      <w:rPr>
                        <w:rFonts w:ascii="Cambria Math" w:eastAsia="宋体" w:hAnsi="Cambria Math"/>
                        <w:sz w:val="24"/>
                      </w:rPr>
                      <m:t>k</m:t>
                    </m:r>
                  </m:sub>
                </m:sSub>
              </m:oMath>
            </m:oMathPara>
          </w:p>
        </w:tc>
        <w:tc>
          <w:tcPr>
            <w:tcW w:w="750" w:type="pct"/>
            <w:tcMar>
              <w:left w:w="0" w:type="dxa"/>
              <w:right w:w="0" w:type="dxa"/>
            </w:tcMar>
            <w:vAlign w:val="center"/>
          </w:tcPr>
          <w:p w14:paraId="33CD6982" w14:textId="51DBBDFB" w:rsidR="00E70D60" w:rsidRPr="00EA5CB1" w:rsidRDefault="00E70D60" w:rsidP="00E70D60">
            <w:pPr>
              <w:spacing w:line="400" w:lineRule="exact"/>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Pr>
                <w:rFonts w:ascii="宋体" w:eastAsia="宋体" w:hAnsi="宋体" w:hint="eastAsia"/>
                <w:sz w:val="24"/>
              </w:rPr>
              <w:t>7</w:t>
            </w:r>
            <w:r w:rsidRPr="00EA5CB1">
              <w:rPr>
                <w:rFonts w:ascii="宋体" w:eastAsia="宋体" w:hAnsi="宋体"/>
                <w:sz w:val="24"/>
              </w:rPr>
              <w:t>)</w:t>
            </w:r>
          </w:p>
        </w:tc>
      </w:tr>
    </w:tbl>
    <w:bookmarkEnd w:id="33"/>
    <w:p w14:paraId="058F8400" w14:textId="1A44BE87" w:rsidR="00E70D60" w:rsidRDefault="00E70D60" w:rsidP="00E70D60">
      <w:pPr>
        <w:spacing w:line="400" w:lineRule="exact"/>
        <w:rPr>
          <w:rFonts w:ascii="宋体" w:eastAsia="宋体" w:hAnsi="宋体"/>
          <w:sz w:val="24"/>
        </w:rPr>
      </w:pPr>
      <w:r>
        <w:rPr>
          <w:rFonts w:ascii="宋体" w:eastAsia="宋体" w:hAnsi="宋体" w:hint="eastAsia"/>
          <w:sz w:val="24"/>
        </w:rPr>
        <w:t>设初始颜色值为</w:t>
      </w:r>
      <m:oMath>
        <m:sSub>
          <m:sSubPr>
            <m:ctrlPr>
              <w:rPr>
                <w:rFonts w:ascii="Cambria Math" w:eastAsia="宋体" w:hAnsi="Cambria Math"/>
                <w:i/>
                <w:sz w:val="24"/>
              </w:rPr>
            </m:ctrlPr>
          </m:sSubPr>
          <m:e>
            <m:r>
              <w:rPr>
                <w:rFonts w:ascii="Cambria Math" w:eastAsia="宋体" w:hAnsi="Cambria Math"/>
                <w:sz w:val="24"/>
              </w:rPr>
              <m:t>C</m:t>
            </m:r>
          </m:e>
          <m:sub>
            <m:r>
              <w:rPr>
                <w:rFonts w:ascii="Cambria Math" w:eastAsia="宋体" w:hAnsi="Cambria Math" w:hint="eastAsia"/>
                <w:sz w:val="24"/>
              </w:rPr>
              <m:t>0</m:t>
            </m:r>
          </m:sub>
        </m:sSub>
      </m:oMath>
      <w:r>
        <w:rPr>
          <w:rFonts w:ascii="宋体" w:eastAsia="宋体" w:hAnsi="宋体" w:hint="eastAsia"/>
          <w:sz w:val="24"/>
        </w:rPr>
        <w:t>，</w:t>
      </w:r>
      <w:r w:rsidR="00CE57F4">
        <w:rPr>
          <w:rFonts w:ascii="宋体" w:eastAsia="宋体" w:hAnsi="宋体" w:hint="eastAsia"/>
          <w:sz w:val="24"/>
        </w:rPr>
        <w:t>第</w:t>
      </w:r>
      <m:oMath>
        <m:r>
          <w:rPr>
            <w:rFonts w:ascii="Cambria Math" w:eastAsia="宋体" w:hAnsi="Cambria Math"/>
            <w:sz w:val="24"/>
          </w:rPr>
          <m:t>k</m:t>
        </m:r>
      </m:oMath>
      <w:r w:rsidR="00CE57F4">
        <w:rPr>
          <w:rFonts w:ascii="宋体" w:eastAsia="宋体" w:hAnsi="宋体" w:hint="eastAsia"/>
          <w:sz w:val="24"/>
        </w:rPr>
        <w:t>个重采样点的透明度</w:t>
      </w:r>
      <m:oMath>
        <m:sSub>
          <m:sSubPr>
            <m:ctrlPr>
              <w:rPr>
                <w:rFonts w:ascii="Cambria Math" w:eastAsia="宋体" w:hAnsi="Cambria Math"/>
                <w:i/>
                <w:sz w:val="24"/>
              </w:rPr>
            </m:ctrlPr>
          </m:sSubPr>
          <m:e>
            <m:r>
              <w:rPr>
                <w:rFonts w:ascii="Cambria Math" w:eastAsia="宋体" w:hAnsi="Cambria Math"/>
                <w:sz w:val="24"/>
              </w:rPr>
              <m:t>β</m:t>
            </m:r>
          </m:e>
          <m:sub>
            <m:r>
              <w:rPr>
                <w:rFonts w:ascii="Cambria Math" w:eastAsia="宋体" w:hAnsi="Cambria Math" w:hint="eastAsia"/>
                <w:sz w:val="24"/>
              </w:rPr>
              <m:t>k</m:t>
            </m:r>
          </m:sub>
        </m:sSub>
        <m:r>
          <w:rPr>
            <w:rFonts w:ascii="Cambria Math" w:eastAsia="宋体" w:hAnsi="Cambria Math"/>
            <w:sz w:val="24"/>
          </w:rPr>
          <m:t>=1-</m:t>
        </m:r>
        <m:sSub>
          <m:sSubPr>
            <m:ctrlPr>
              <w:rPr>
                <w:rFonts w:ascii="Cambria Math" w:eastAsia="宋体" w:hAnsi="Cambria Math"/>
                <w:i/>
                <w:sz w:val="24"/>
              </w:rPr>
            </m:ctrlPr>
          </m:sSubPr>
          <m:e>
            <m:r>
              <w:rPr>
                <w:rFonts w:ascii="Cambria Math" w:eastAsia="宋体" w:hAnsi="Cambria Math"/>
                <w:sz w:val="24"/>
              </w:rPr>
              <m:t>α</m:t>
            </m:r>
          </m:e>
          <m:sub>
            <m:r>
              <w:rPr>
                <w:rFonts w:ascii="Cambria Math" w:eastAsia="宋体" w:hAnsi="Cambria Math"/>
                <w:sz w:val="24"/>
              </w:rPr>
              <m:t>k</m:t>
            </m:r>
          </m:sub>
        </m:sSub>
      </m:oMath>
      <w:r w:rsidR="00B706EB">
        <w:rPr>
          <w:rFonts w:ascii="宋体" w:eastAsia="宋体" w:hAnsi="宋体" w:hint="eastAsia"/>
          <w:sz w:val="24"/>
        </w:rPr>
        <w:t>，</w:t>
      </w:r>
      <w:r>
        <w:rPr>
          <w:rFonts w:ascii="宋体" w:eastAsia="宋体" w:hAnsi="宋体" w:hint="eastAsia"/>
          <w:sz w:val="24"/>
        </w:rPr>
        <w:t>将式(</w:t>
      </w:r>
      <w:r>
        <w:rPr>
          <w:rFonts w:ascii="宋体" w:eastAsia="宋体" w:hAnsi="宋体"/>
          <w:sz w:val="24"/>
        </w:rPr>
        <w:t>2.7)</w:t>
      </w:r>
      <w:r>
        <w:rPr>
          <w:rFonts w:ascii="宋体" w:eastAsia="宋体" w:hAnsi="宋体" w:hint="eastAsia"/>
          <w:sz w:val="24"/>
        </w:rPr>
        <w:t>应用于所有重采样点后，可以得到最终合成的颜色值为</w:t>
      </w:r>
      <m:oMath>
        <m:r>
          <w:rPr>
            <w:rFonts w:ascii="Cambria Math" w:eastAsia="宋体" w:hAnsi="Cambria Math"/>
            <w:sz w:val="24"/>
          </w:rPr>
          <m:t>C</m:t>
        </m:r>
      </m:oMath>
      <w:r>
        <w:rPr>
          <w:rFonts w:ascii="宋体" w:eastAsia="宋体" w:hAnsi="宋体" w:hint="eastAsia"/>
          <w:sz w:val="24"/>
        </w:rPr>
        <w:t>为</w:t>
      </w:r>
      <w:r w:rsidR="00D8325A">
        <w:rPr>
          <w:rFonts w:ascii="宋体" w:eastAsia="宋体" w:hAnsi="宋体" w:hint="eastAsia"/>
          <w:sz w:val="24"/>
        </w:rPr>
        <w:t>：</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CE57F4" w14:paraId="78F9F056" w14:textId="77777777" w:rsidTr="00D8325A">
        <w:tc>
          <w:tcPr>
            <w:tcW w:w="750" w:type="pct"/>
            <w:tcMar>
              <w:left w:w="0" w:type="dxa"/>
              <w:right w:w="0" w:type="dxa"/>
            </w:tcMar>
            <w:vAlign w:val="center"/>
          </w:tcPr>
          <w:p w14:paraId="05ECB54F" w14:textId="77777777" w:rsidR="00CE57F4" w:rsidRDefault="00CE57F4" w:rsidP="00F855E3"/>
        </w:tc>
        <w:tc>
          <w:tcPr>
            <w:tcW w:w="3500" w:type="pct"/>
            <w:tcMar>
              <w:top w:w="28" w:type="dxa"/>
              <w:left w:w="567" w:type="dxa"/>
              <w:bottom w:w="28" w:type="dxa"/>
              <w:right w:w="0" w:type="dxa"/>
            </w:tcMar>
            <w:vAlign w:val="center"/>
          </w:tcPr>
          <w:p w14:paraId="60B4B8A3" w14:textId="2241F09C" w:rsidR="00CE57F4" w:rsidRPr="00311CB5" w:rsidRDefault="00452D99" w:rsidP="00311CB5">
            <w:pPr>
              <w:ind w:firstLineChars="550" w:firstLine="1320"/>
              <w:jc w:val="right"/>
              <w:rPr>
                <w:rFonts w:ascii="宋体" w:eastAsia="宋体" w:hAnsi="宋体"/>
                <w:sz w:val="24"/>
              </w:rPr>
            </w:pPr>
            <m:oMathPara>
              <m:oMathParaPr>
                <m:jc m:val="left"/>
              </m:oMathParaPr>
              <m:oMath>
                <m:r>
                  <w:rPr>
                    <w:rFonts w:ascii="Cambria Math" w:eastAsia="宋体" w:hAnsi="Cambria Math"/>
                    <w:sz w:val="24"/>
                  </w:rPr>
                  <m:t xml:space="preserve">        C</m:t>
                </m:r>
                <m:sSubSup>
                  <m:sSubSupPr>
                    <m:ctrlPr>
                      <w:rPr>
                        <w:rFonts w:ascii="Cambria Math" w:eastAsia="宋体" w:hAnsi="Cambria Math"/>
                        <w:i/>
                        <w:sz w:val="24"/>
                      </w:rPr>
                    </m:ctrlPr>
                  </m:sSubSupPr>
                  <m:e>
                    <m:r>
                      <w:rPr>
                        <w:rFonts w:ascii="Cambria Math" w:eastAsia="宋体" w:hAnsi="Cambria Math"/>
                        <w:sz w:val="24"/>
                      </w:rPr>
                      <m:t>=C</m:t>
                    </m:r>
                  </m:e>
                  <m:sub>
                    <m:r>
                      <w:rPr>
                        <w:rFonts w:ascii="Cambria Math" w:eastAsia="宋体" w:hAnsi="Cambria Math"/>
                        <w:sz w:val="24"/>
                      </w:rPr>
                      <m:t>n</m:t>
                    </m:r>
                  </m:sub>
                  <m:sup>
                    <m:r>
                      <w:rPr>
                        <w:rFonts w:ascii="Cambria Math" w:eastAsia="宋体" w:hAnsi="Cambria Math" w:hint="eastAsia"/>
                        <w:sz w:val="24"/>
                      </w:rPr>
                      <m:t>out</m:t>
                    </m:r>
                  </m:sup>
                </m:sSubSup>
                <m:r>
                  <w:rPr>
                    <w:rFonts w:ascii="Cambria Math" w:eastAsia="宋体" w:hAnsi="Cambria Math"/>
                    <w:sz w:val="24"/>
                  </w:rPr>
                  <m:t>=</m:t>
                </m:r>
                <m:sSubSup>
                  <m:sSubSupPr>
                    <m:ctrlPr>
                      <w:rPr>
                        <w:rFonts w:ascii="Cambria Math" w:eastAsia="宋体" w:hAnsi="Cambria Math"/>
                        <w:i/>
                        <w:sz w:val="24"/>
                      </w:rPr>
                    </m:ctrlPr>
                  </m:sSubSupPr>
                  <m:e>
                    <m:r>
                      <w:rPr>
                        <w:rFonts w:ascii="Cambria Math" w:eastAsia="宋体" w:hAnsi="Cambria Math"/>
                        <w:sz w:val="24"/>
                      </w:rPr>
                      <m:t>C</m:t>
                    </m:r>
                  </m:e>
                  <m:sub>
                    <m:r>
                      <w:rPr>
                        <w:rFonts w:ascii="Cambria Math" w:eastAsia="宋体" w:hAnsi="Cambria Math"/>
                        <w:sz w:val="24"/>
                      </w:rPr>
                      <m:t>n</m:t>
                    </m:r>
                  </m:sub>
                  <m:sup>
                    <m:r>
                      <w:rPr>
                        <w:rFonts w:ascii="Cambria Math" w:eastAsia="宋体" w:hAnsi="Cambria Math"/>
                        <w:sz w:val="24"/>
                      </w:rPr>
                      <m:t>in</m:t>
                    </m:r>
                  </m:sup>
                </m:sSubSup>
                <m:sSub>
                  <m:sSubPr>
                    <m:ctrlPr>
                      <w:rPr>
                        <w:rFonts w:ascii="Cambria Math" w:eastAsia="宋体" w:hAnsi="Cambria Math"/>
                        <w:i/>
                        <w:sz w:val="24"/>
                      </w:rPr>
                    </m:ctrlPr>
                  </m:sSubPr>
                  <m:e>
                    <m:r>
                      <w:rPr>
                        <w:rFonts w:ascii="Cambria Math" w:eastAsia="宋体" w:hAnsi="Cambria Math"/>
                        <w:sz w:val="24"/>
                      </w:rPr>
                      <m:t>β</m:t>
                    </m:r>
                  </m:e>
                  <m:sub>
                    <m:r>
                      <w:rPr>
                        <w:rFonts w:ascii="Cambria Math" w:eastAsia="宋体" w:hAnsi="Cambria Math"/>
                        <w:sz w:val="24"/>
                      </w:rPr>
                      <m:t>n</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C</m:t>
                    </m:r>
                  </m:e>
                  <m:sub>
                    <m:r>
                      <w:rPr>
                        <w:rFonts w:ascii="Cambria Math" w:eastAsia="宋体" w:hAnsi="Cambria Math"/>
                        <w:sz w:val="24"/>
                      </w:rPr>
                      <m:t>n</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α</m:t>
                    </m:r>
                  </m:e>
                  <m:sub>
                    <m:r>
                      <w:rPr>
                        <w:rFonts w:ascii="Cambria Math" w:eastAsia="宋体" w:hAnsi="Cambria Math"/>
                        <w:sz w:val="24"/>
                      </w:rPr>
                      <m:t>n</m:t>
                    </m:r>
                  </m:sub>
                </m:sSub>
              </m:oMath>
            </m:oMathPara>
          </w:p>
          <w:p w14:paraId="0BFA7603" w14:textId="7103765C" w:rsidR="00B706EB" w:rsidRPr="00452D99" w:rsidRDefault="00B706EB" w:rsidP="00311CB5">
            <w:pPr>
              <w:ind w:firstLineChars="150" w:firstLine="360"/>
              <w:jc w:val="right"/>
              <w:rPr>
                <w:rFonts w:ascii="宋体" w:eastAsia="宋体" w:hAnsi="宋体"/>
                <w:sz w:val="24"/>
              </w:rPr>
            </w:pPr>
            <m:oMathPara>
              <m:oMathParaPr>
                <m:jc m:val="center"/>
              </m:oMathParaPr>
              <m:oMath>
                <m:r>
                  <w:rPr>
                    <w:rFonts w:ascii="Cambria Math" w:eastAsia="宋体" w:hAnsi="Cambria Math"/>
                    <w:sz w:val="24"/>
                  </w:rPr>
                  <m:t>=</m:t>
                </m:r>
                <m:sSubSup>
                  <m:sSubSupPr>
                    <m:ctrlPr>
                      <w:rPr>
                        <w:rFonts w:ascii="Cambria Math" w:eastAsia="宋体" w:hAnsi="Cambria Math"/>
                        <w:i/>
                        <w:sz w:val="24"/>
                      </w:rPr>
                    </m:ctrlPr>
                  </m:sSubSupPr>
                  <m:e>
                    <m:r>
                      <w:rPr>
                        <w:rFonts w:ascii="Cambria Math" w:eastAsia="宋体" w:hAnsi="Cambria Math"/>
                        <w:sz w:val="24"/>
                      </w:rPr>
                      <m:t>C</m:t>
                    </m:r>
                  </m:e>
                  <m:sub>
                    <m:r>
                      <w:rPr>
                        <w:rFonts w:ascii="Cambria Math" w:eastAsia="宋体" w:hAnsi="Cambria Math"/>
                        <w:sz w:val="24"/>
                      </w:rPr>
                      <m:t>n-1</m:t>
                    </m:r>
                  </m:sub>
                  <m:sup>
                    <m:r>
                      <w:rPr>
                        <w:rFonts w:ascii="Cambria Math" w:eastAsia="宋体" w:hAnsi="Cambria Math"/>
                        <w:sz w:val="24"/>
                      </w:rPr>
                      <m:t>in</m:t>
                    </m:r>
                  </m:sup>
                </m:sSubSup>
                <m:sSub>
                  <m:sSubPr>
                    <m:ctrlPr>
                      <w:rPr>
                        <w:rFonts w:ascii="Cambria Math" w:eastAsia="宋体" w:hAnsi="Cambria Math"/>
                        <w:i/>
                        <w:sz w:val="24"/>
                      </w:rPr>
                    </m:ctrlPr>
                  </m:sSubPr>
                  <m:e>
                    <m:r>
                      <w:rPr>
                        <w:rFonts w:ascii="Cambria Math" w:eastAsia="宋体" w:hAnsi="Cambria Math"/>
                        <w:sz w:val="24"/>
                      </w:rPr>
                      <m:t>β</m:t>
                    </m:r>
                  </m:e>
                  <m:sub>
                    <m:r>
                      <w:rPr>
                        <w:rFonts w:ascii="Cambria Math" w:eastAsia="宋体" w:hAnsi="Cambria Math"/>
                        <w:sz w:val="24"/>
                      </w:rPr>
                      <m:t>n-1</m:t>
                    </m:r>
                  </m:sub>
                </m:sSub>
                <m:sSub>
                  <m:sSubPr>
                    <m:ctrlPr>
                      <w:rPr>
                        <w:rFonts w:ascii="Cambria Math" w:eastAsia="宋体" w:hAnsi="Cambria Math"/>
                        <w:i/>
                        <w:sz w:val="24"/>
                      </w:rPr>
                    </m:ctrlPr>
                  </m:sSubPr>
                  <m:e>
                    <m:r>
                      <w:rPr>
                        <w:rFonts w:ascii="Cambria Math" w:eastAsia="宋体" w:hAnsi="Cambria Math"/>
                        <w:sz w:val="24"/>
                      </w:rPr>
                      <m:t>β</m:t>
                    </m:r>
                  </m:e>
                  <m:sub>
                    <m:r>
                      <w:rPr>
                        <w:rFonts w:ascii="Cambria Math" w:eastAsia="宋体" w:hAnsi="Cambria Math"/>
                        <w:sz w:val="24"/>
                      </w:rPr>
                      <m:t>n</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C</m:t>
                    </m:r>
                  </m:e>
                  <m:sub>
                    <m:r>
                      <w:rPr>
                        <w:rFonts w:ascii="Cambria Math" w:eastAsia="宋体" w:hAnsi="Cambria Math"/>
                        <w:sz w:val="24"/>
                      </w:rPr>
                      <m:t>n-1</m:t>
                    </m:r>
                  </m:sub>
                </m:sSub>
                <m:sSub>
                  <m:sSubPr>
                    <m:ctrlPr>
                      <w:rPr>
                        <w:rFonts w:ascii="Cambria Math" w:eastAsia="宋体" w:hAnsi="Cambria Math"/>
                        <w:i/>
                        <w:sz w:val="24"/>
                      </w:rPr>
                    </m:ctrlPr>
                  </m:sSubPr>
                  <m:e>
                    <m:r>
                      <w:rPr>
                        <w:rFonts w:ascii="Cambria Math" w:eastAsia="宋体" w:hAnsi="Cambria Math"/>
                        <w:sz w:val="24"/>
                      </w:rPr>
                      <m:t>α</m:t>
                    </m:r>
                  </m:e>
                  <m:sub>
                    <m:r>
                      <w:rPr>
                        <w:rFonts w:ascii="Cambria Math" w:eastAsia="宋体" w:hAnsi="Cambria Math"/>
                        <w:sz w:val="24"/>
                      </w:rPr>
                      <m:t>n-1</m:t>
                    </m:r>
                  </m:sub>
                </m:sSub>
                <m:sSub>
                  <m:sSubPr>
                    <m:ctrlPr>
                      <w:rPr>
                        <w:rFonts w:ascii="Cambria Math" w:eastAsia="宋体" w:hAnsi="Cambria Math"/>
                        <w:i/>
                        <w:sz w:val="24"/>
                      </w:rPr>
                    </m:ctrlPr>
                  </m:sSubPr>
                  <m:e>
                    <m:r>
                      <w:rPr>
                        <w:rFonts w:ascii="Cambria Math" w:eastAsia="宋体" w:hAnsi="Cambria Math"/>
                        <w:sz w:val="24"/>
                      </w:rPr>
                      <m:t>β</m:t>
                    </m:r>
                  </m:e>
                  <m:sub>
                    <m:r>
                      <w:rPr>
                        <w:rFonts w:ascii="Cambria Math" w:eastAsia="宋体" w:hAnsi="Cambria Math"/>
                        <w:sz w:val="24"/>
                      </w:rPr>
                      <m:t>n</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C</m:t>
                    </m:r>
                  </m:e>
                  <m:sub>
                    <m:r>
                      <w:rPr>
                        <w:rFonts w:ascii="Cambria Math" w:eastAsia="宋体" w:hAnsi="Cambria Math"/>
                        <w:sz w:val="24"/>
                      </w:rPr>
                      <m:t>n</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α</m:t>
                    </m:r>
                  </m:e>
                  <m:sub>
                    <m:r>
                      <w:rPr>
                        <w:rFonts w:ascii="Cambria Math" w:eastAsia="宋体" w:hAnsi="Cambria Math"/>
                        <w:sz w:val="24"/>
                      </w:rPr>
                      <m:t>n</m:t>
                    </m:r>
                  </m:sub>
                </m:sSub>
              </m:oMath>
            </m:oMathPara>
          </w:p>
          <w:p w14:paraId="64F43944" w14:textId="619A5B6C" w:rsidR="00B706EB" w:rsidRPr="00311CB5" w:rsidRDefault="00311CB5" w:rsidP="00311CB5">
            <w:pPr>
              <w:ind w:firstLineChars="400" w:firstLine="960"/>
              <w:jc w:val="right"/>
              <w:rPr>
                <w:rFonts w:ascii="宋体" w:eastAsia="宋体" w:hAnsi="宋体"/>
                <w:sz w:val="24"/>
              </w:rPr>
            </w:pPr>
            <m:oMathPara>
              <m:oMathParaPr>
                <m:jc m:val="left"/>
              </m:oMathParaPr>
              <m:oMath>
                <m:r>
                  <m:rPr>
                    <m:sty m:val="p"/>
                  </m:rPr>
                  <w:rPr>
                    <w:rFonts w:ascii="Cambria Math" w:eastAsia="宋体" w:hAnsi="Cambria Math"/>
                    <w:sz w:val="24"/>
                  </w:rPr>
                  <m:t xml:space="preserve">             =</m:t>
                </m:r>
                <m:sSub>
                  <m:sSubPr>
                    <m:ctrlPr>
                      <w:rPr>
                        <w:rFonts w:ascii="Cambria Math" w:eastAsia="宋体" w:hAnsi="Cambria Math"/>
                        <w:i/>
                        <w:sz w:val="24"/>
                      </w:rPr>
                    </m:ctrlPr>
                  </m:sSubPr>
                  <m:e>
                    <m:r>
                      <w:rPr>
                        <w:rFonts w:ascii="Cambria Math" w:eastAsia="宋体" w:hAnsi="Cambria Math"/>
                        <w:sz w:val="24"/>
                      </w:rPr>
                      <m:t>C</m:t>
                    </m:r>
                  </m:e>
                  <m:sub>
                    <m:r>
                      <w:rPr>
                        <w:rFonts w:ascii="Cambria Math" w:eastAsia="宋体" w:hAnsi="Cambria Math"/>
                        <w:sz w:val="24"/>
                      </w:rPr>
                      <m:t>0</m:t>
                    </m:r>
                  </m:sub>
                </m:sSub>
                <m:nary>
                  <m:naryPr>
                    <m:chr m:val="∏"/>
                    <m:limLoc m:val="undOvr"/>
                    <m:ctrlPr>
                      <w:rPr>
                        <w:rFonts w:ascii="Cambria Math" w:eastAsia="宋体" w:hAnsi="Cambria Math"/>
                        <w:i/>
                        <w:sz w:val="24"/>
                      </w:rPr>
                    </m:ctrlPr>
                  </m:naryPr>
                  <m:sub>
                    <m:r>
                      <w:rPr>
                        <w:rFonts w:ascii="Cambria Math" w:eastAsia="宋体" w:hAnsi="Cambria Math"/>
                        <w:sz w:val="24"/>
                      </w:rPr>
                      <m:t>i=1</m:t>
                    </m:r>
                  </m:sub>
                  <m:sup>
                    <m:r>
                      <w:rPr>
                        <w:rFonts w:ascii="Cambria Math" w:eastAsia="宋体" w:hAnsi="Cambria Math"/>
                        <w:sz w:val="24"/>
                      </w:rPr>
                      <m:t>n</m:t>
                    </m:r>
                  </m:sup>
                  <m:e>
                    <m:sSub>
                      <m:sSubPr>
                        <m:ctrlPr>
                          <w:rPr>
                            <w:rFonts w:ascii="Cambria Math" w:eastAsia="宋体" w:hAnsi="Cambria Math"/>
                            <w:i/>
                            <w:sz w:val="24"/>
                          </w:rPr>
                        </m:ctrlPr>
                      </m:sSubPr>
                      <m:e>
                        <m:r>
                          <w:rPr>
                            <w:rFonts w:ascii="Cambria Math" w:eastAsia="宋体" w:hAnsi="Cambria Math"/>
                            <w:sz w:val="24"/>
                          </w:rPr>
                          <m:t>β</m:t>
                        </m:r>
                      </m:e>
                      <m:sub>
                        <m:r>
                          <w:rPr>
                            <w:rFonts w:ascii="Cambria Math" w:eastAsia="宋体" w:hAnsi="Cambria Math" w:hint="eastAsia"/>
                            <w:sz w:val="24"/>
                          </w:rPr>
                          <m:t>i</m:t>
                        </m:r>
                      </m:sub>
                    </m:sSub>
                  </m:e>
                </m:nary>
                <m:r>
                  <w:rPr>
                    <w:rFonts w:ascii="Cambria Math" w:eastAsia="宋体" w:hAnsi="Cambria Math"/>
                    <w:sz w:val="24"/>
                  </w:rPr>
                  <m:t>+</m:t>
                </m:r>
                <m:nary>
                  <m:naryPr>
                    <m:chr m:val="∑"/>
                    <m:limLoc m:val="undOvr"/>
                    <m:grow m:val="1"/>
                    <m:ctrlPr>
                      <w:rPr>
                        <w:rFonts w:ascii="Cambria Math" w:eastAsia="宋体" w:hAnsi="Cambria Math"/>
                        <w:i/>
                        <w:sz w:val="24"/>
                      </w:rPr>
                    </m:ctrlPr>
                  </m:naryPr>
                  <m:sub>
                    <m:r>
                      <w:rPr>
                        <w:rFonts w:ascii="Cambria Math" w:eastAsia="宋体" w:hAnsi="Cambria Math"/>
                        <w:sz w:val="24"/>
                      </w:rPr>
                      <m:t>i=1</m:t>
                    </m:r>
                  </m:sub>
                  <m:sup>
                    <m:r>
                      <w:rPr>
                        <w:rFonts w:ascii="Cambria Math" w:eastAsia="宋体" w:hAnsi="Cambria Math"/>
                        <w:sz w:val="24"/>
                      </w:rPr>
                      <m:t>n</m:t>
                    </m:r>
                  </m:sup>
                  <m:e>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C</m:t>
                        </m:r>
                      </m:e>
                      <m:sub>
                        <m:r>
                          <w:rPr>
                            <w:rFonts w:ascii="Cambria Math" w:eastAsia="宋体" w:hAnsi="Cambria Math"/>
                            <w:sz w:val="24"/>
                          </w:rPr>
                          <m:t>i</m:t>
                        </m:r>
                      </m:sub>
                    </m:sSub>
                    <m:sSub>
                      <m:sSubPr>
                        <m:ctrlPr>
                          <w:rPr>
                            <w:rFonts w:ascii="Cambria Math" w:eastAsia="宋体" w:hAnsi="Cambria Math"/>
                            <w:i/>
                            <w:sz w:val="24"/>
                          </w:rPr>
                        </m:ctrlPr>
                      </m:sSubPr>
                      <m:e>
                        <m:r>
                          <w:rPr>
                            <w:rFonts w:ascii="Cambria Math" w:eastAsia="宋体" w:hAnsi="Cambria Math"/>
                            <w:sz w:val="24"/>
                          </w:rPr>
                          <m:t>α</m:t>
                        </m:r>
                      </m:e>
                      <m:sub>
                        <m:r>
                          <w:rPr>
                            <w:rFonts w:ascii="Cambria Math" w:eastAsia="宋体" w:hAnsi="Cambria Math"/>
                            <w:sz w:val="24"/>
                          </w:rPr>
                          <m:t>i</m:t>
                        </m:r>
                      </m:sub>
                    </m:sSub>
                  </m:e>
                </m:nary>
                <m:nary>
                  <m:naryPr>
                    <m:chr m:val="∏"/>
                    <m:limLoc m:val="undOvr"/>
                    <m:ctrlPr>
                      <w:rPr>
                        <w:rFonts w:ascii="Cambria Math" w:eastAsia="宋体" w:hAnsi="Cambria Math"/>
                        <w:i/>
                        <w:sz w:val="24"/>
                      </w:rPr>
                    </m:ctrlPr>
                  </m:naryPr>
                  <m:sub>
                    <m:r>
                      <w:rPr>
                        <w:rFonts w:ascii="Cambria Math" w:eastAsia="宋体" w:hAnsi="Cambria Math"/>
                        <w:sz w:val="24"/>
                      </w:rPr>
                      <m:t>j=i</m:t>
                    </m:r>
                  </m:sub>
                  <m:sup>
                    <m:r>
                      <w:rPr>
                        <w:rFonts w:ascii="Cambria Math" w:eastAsia="宋体" w:hAnsi="Cambria Math"/>
                        <w:sz w:val="24"/>
                      </w:rPr>
                      <m:t>n</m:t>
                    </m:r>
                  </m:sup>
                  <m:e>
                    <m:sSub>
                      <m:sSubPr>
                        <m:ctrlPr>
                          <w:rPr>
                            <w:rFonts w:ascii="Cambria Math" w:eastAsia="宋体" w:hAnsi="Cambria Math"/>
                            <w:i/>
                            <w:sz w:val="24"/>
                          </w:rPr>
                        </m:ctrlPr>
                      </m:sSubPr>
                      <m:e>
                        <m:r>
                          <w:rPr>
                            <w:rFonts w:ascii="Cambria Math" w:eastAsia="宋体" w:hAnsi="Cambria Math"/>
                            <w:sz w:val="24"/>
                          </w:rPr>
                          <m:t>β</m:t>
                        </m:r>
                      </m:e>
                      <m:sub>
                        <m:r>
                          <w:rPr>
                            <w:rFonts w:ascii="Cambria Math" w:eastAsia="宋体" w:hAnsi="Cambria Math" w:hint="eastAsia"/>
                            <w:sz w:val="24"/>
                          </w:rPr>
                          <m:t>i</m:t>
                        </m:r>
                      </m:sub>
                    </m:sSub>
                  </m:e>
                </m:nary>
                <m:r>
                  <w:rPr>
                    <w:rFonts w:ascii="Cambria Math" w:eastAsia="宋体" w:hAnsi="Cambria Math"/>
                    <w:sz w:val="24"/>
                  </w:rPr>
                  <m:t>)</m:t>
                </m:r>
              </m:oMath>
            </m:oMathPara>
          </w:p>
        </w:tc>
        <w:tc>
          <w:tcPr>
            <w:tcW w:w="750" w:type="pct"/>
            <w:tcMar>
              <w:left w:w="0" w:type="dxa"/>
              <w:right w:w="0" w:type="dxa"/>
            </w:tcMar>
            <w:vAlign w:val="center"/>
          </w:tcPr>
          <w:p w14:paraId="0845CDEF" w14:textId="6742AF8F" w:rsidR="00CE57F4" w:rsidRPr="00EA5CB1" w:rsidRDefault="00CE57F4" w:rsidP="00F855E3">
            <w:pPr>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sidR="00D8325A">
              <w:rPr>
                <w:rFonts w:ascii="宋体" w:eastAsia="宋体" w:hAnsi="宋体" w:hint="eastAsia"/>
                <w:sz w:val="24"/>
              </w:rPr>
              <w:t>8</w:t>
            </w:r>
            <w:r w:rsidRPr="00EA5CB1">
              <w:rPr>
                <w:rFonts w:ascii="宋体" w:eastAsia="宋体" w:hAnsi="宋体"/>
                <w:sz w:val="24"/>
              </w:rPr>
              <w:t>)</w:t>
            </w:r>
          </w:p>
        </w:tc>
      </w:tr>
    </w:tbl>
    <w:p w14:paraId="2C49FA16" w14:textId="5D109FBC" w:rsidR="00E70D60" w:rsidRDefault="00246A76" w:rsidP="00C575F7">
      <w:pPr>
        <w:spacing w:line="400" w:lineRule="exact"/>
        <w:ind w:firstLineChars="200" w:firstLine="480"/>
        <w:rPr>
          <w:rFonts w:ascii="宋体" w:eastAsia="宋体" w:hAnsi="宋体"/>
          <w:sz w:val="24"/>
        </w:rPr>
      </w:pPr>
      <w:r>
        <w:rPr>
          <w:rFonts w:ascii="宋体" w:eastAsia="宋体" w:hAnsi="宋体" w:hint="eastAsia"/>
          <w:sz w:val="24"/>
        </w:rPr>
        <w:t>由后向前图像合成是将</w:t>
      </w:r>
      <m:oMath>
        <m:sSub>
          <m:sSubPr>
            <m:ctrlPr>
              <w:rPr>
                <w:rFonts w:ascii="Cambria Math" w:eastAsia="宋体" w:hAnsi="Cambria Math"/>
                <w:i/>
                <w:sz w:val="24"/>
              </w:rPr>
            </m:ctrlPr>
          </m:sSubPr>
          <m:e>
            <m:r>
              <w:rPr>
                <w:rFonts w:ascii="Cambria Math" w:eastAsia="宋体" w:hAnsi="Cambria Math"/>
                <w:sz w:val="24"/>
              </w:rPr>
              <m:t>C</m:t>
            </m:r>
          </m:e>
          <m:sub>
            <m:r>
              <w:rPr>
                <w:rFonts w:ascii="Cambria Math" w:eastAsia="宋体" w:hAnsi="Cambria Math"/>
                <w:sz w:val="24"/>
              </w:rPr>
              <m:t>k</m:t>
            </m:r>
          </m:sub>
        </m:sSub>
      </m:oMath>
      <w:r>
        <w:rPr>
          <w:rFonts w:ascii="宋体" w:eastAsia="宋体" w:hAnsi="宋体" w:hint="eastAsia"/>
          <w:sz w:val="24"/>
        </w:rPr>
        <w:t>与</w:t>
      </w:r>
      <m:oMath>
        <m:sSub>
          <m:sSubPr>
            <m:ctrlPr>
              <w:rPr>
                <w:rFonts w:ascii="Cambria Math" w:eastAsia="宋体" w:hAnsi="Cambria Math"/>
                <w:i/>
                <w:sz w:val="24"/>
              </w:rPr>
            </m:ctrlPr>
          </m:sSubPr>
          <m:e>
            <m:r>
              <w:rPr>
                <w:rFonts w:ascii="Cambria Math" w:eastAsia="宋体" w:hAnsi="Cambria Math"/>
                <w:sz w:val="24"/>
              </w:rPr>
              <m:t>α</m:t>
            </m:r>
          </m:e>
          <m:sub>
            <m:r>
              <w:rPr>
                <w:rFonts w:ascii="Cambria Math" w:eastAsia="宋体" w:hAnsi="Cambria Math"/>
                <w:sz w:val="24"/>
              </w:rPr>
              <m:t>k</m:t>
            </m:r>
          </m:sub>
        </m:sSub>
      </m:oMath>
      <w:r>
        <w:rPr>
          <w:rFonts w:ascii="宋体" w:eastAsia="宋体" w:hAnsi="宋体" w:hint="eastAsia"/>
          <w:sz w:val="24"/>
        </w:rPr>
        <w:t>沿着射线方向进行合成</w:t>
      </w:r>
      <w:r w:rsidR="00C575F7">
        <w:rPr>
          <w:rFonts w:ascii="宋体" w:eastAsia="宋体" w:hAnsi="宋体" w:hint="eastAsia"/>
          <w:sz w:val="24"/>
        </w:rPr>
        <w:t>，如</w:t>
      </w:r>
      <w:r w:rsidR="001A4621">
        <w:rPr>
          <w:rFonts w:ascii="宋体" w:eastAsia="宋体" w:hAnsi="宋体" w:hint="eastAsia"/>
          <w:sz w:val="24"/>
        </w:rPr>
        <w:t>图</w:t>
      </w:r>
      <w:r w:rsidR="00C575F7">
        <w:rPr>
          <w:rFonts w:ascii="宋体" w:eastAsia="宋体" w:hAnsi="宋体" w:hint="eastAsia"/>
          <w:sz w:val="24"/>
        </w:rPr>
        <w:t>2</w:t>
      </w:r>
      <w:r w:rsidR="00C575F7">
        <w:rPr>
          <w:rFonts w:ascii="宋体" w:eastAsia="宋体" w:hAnsi="宋体"/>
          <w:sz w:val="24"/>
        </w:rPr>
        <w:t>.</w:t>
      </w:r>
      <w:r w:rsidR="00C575F7">
        <w:rPr>
          <w:rFonts w:ascii="宋体" w:eastAsia="宋体" w:hAnsi="宋体" w:hint="eastAsia"/>
          <w:sz w:val="24"/>
        </w:rPr>
        <w:t>5</w:t>
      </w:r>
      <w:r w:rsidR="00C575F7">
        <w:rPr>
          <w:rFonts w:ascii="宋体" w:eastAsia="宋体" w:hAnsi="宋体"/>
          <w:sz w:val="24"/>
        </w:rPr>
        <w:t>(</w:t>
      </w:r>
      <w:r w:rsidR="00C575F7">
        <w:rPr>
          <w:rFonts w:ascii="宋体" w:eastAsia="宋体" w:hAnsi="宋体" w:hint="eastAsia"/>
          <w:sz w:val="24"/>
        </w:rPr>
        <w:t>b</w:t>
      </w:r>
      <w:r w:rsidR="00C575F7">
        <w:rPr>
          <w:rFonts w:ascii="宋体" w:eastAsia="宋体" w:hAnsi="宋体"/>
          <w:sz w:val="24"/>
        </w:rPr>
        <w:t>)</w:t>
      </w:r>
      <w:r w:rsidR="00C575F7">
        <w:rPr>
          <w:rFonts w:ascii="宋体" w:eastAsia="宋体" w:hAnsi="宋体" w:hint="eastAsia"/>
          <w:sz w:val="24"/>
        </w:rPr>
        <w:t>所示。合成公式</w:t>
      </w:r>
      <w:r w:rsidR="000B148D">
        <w:rPr>
          <w:rFonts w:ascii="宋体" w:eastAsia="宋体" w:hAnsi="宋体" w:hint="eastAsia"/>
          <w:sz w:val="24"/>
        </w:rPr>
        <w:t>为</w:t>
      </w:r>
      <w:r w:rsidR="00C575F7">
        <w:rPr>
          <w:rFonts w:ascii="宋体" w:eastAsia="宋体" w:hAnsi="宋体" w:hint="eastAsia"/>
          <w:sz w:val="24"/>
        </w:rPr>
        <w:t>：</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6D6DD5" w14:paraId="76EFEED0" w14:textId="77777777" w:rsidTr="00EC1343">
        <w:tc>
          <w:tcPr>
            <w:tcW w:w="750" w:type="pct"/>
            <w:tcMar>
              <w:left w:w="0" w:type="dxa"/>
              <w:right w:w="0" w:type="dxa"/>
            </w:tcMar>
            <w:vAlign w:val="center"/>
          </w:tcPr>
          <w:p w14:paraId="03ED8E68" w14:textId="77777777" w:rsidR="006D6DD5" w:rsidRDefault="006D6DD5" w:rsidP="00EC1343">
            <w:pPr>
              <w:spacing w:line="400" w:lineRule="exact"/>
            </w:pPr>
          </w:p>
        </w:tc>
        <w:tc>
          <w:tcPr>
            <w:tcW w:w="3500" w:type="pct"/>
            <w:tcMar>
              <w:top w:w="28" w:type="dxa"/>
              <w:left w:w="0" w:type="dxa"/>
              <w:bottom w:w="28" w:type="dxa"/>
              <w:right w:w="0" w:type="dxa"/>
            </w:tcMar>
            <w:vAlign w:val="center"/>
          </w:tcPr>
          <w:p w14:paraId="37D3D5B7" w14:textId="6F196318" w:rsidR="006D6DD5" w:rsidRPr="006D6DD5" w:rsidRDefault="006D6DD5" w:rsidP="00EC1343">
            <w:pPr>
              <w:spacing w:line="400" w:lineRule="exact"/>
              <w:jc w:val="center"/>
              <w:rPr>
                <w:sz w:val="24"/>
              </w:rPr>
            </w:pPr>
            <m:oMathPara>
              <m:oMath>
                <m:r>
                  <w:rPr>
                    <w:rFonts w:ascii="Cambria Math" w:eastAsia="宋体" w:hAnsi="Cambria Math"/>
                    <w:sz w:val="24"/>
                  </w:rPr>
                  <m:t xml:space="preserve">  </m:t>
                </m:r>
                <m:sSubSup>
                  <m:sSubSupPr>
                    <m:ctrlPr>
                      <w:rPr>
                        <w:rFonts w:ascii="Cambria Math" w:eastAsia="宋体" w:hAnsi="Cambria Math"/>
                        <w:i/>
                        <w:sz w:val="24"/>
                      </w:rPr>
                    </m:ctrlPr>
                  </m:sSubSupPr>
                  <m:e>
                    <m:r>
                      <w:rPr>
                        <w:rFonts w:ascii="Cambria Math" w:eastAsia="宋体" w:hAnsi="Cambria Math"/>
                        <w:sz w:val="24"/>
                      </w:rPr>
                      <m:t>C</m:t>
                    </m:r>
                  </m:e>
                  <m:sub>
                    <m:r>
                      <w:rPr>
                        <w:rFonts w:ascii="Cambria Math" w:eastAsia="宋体" w:hAnsi="Cambria Math"/>
                        <w:sz w:val="24"/>
                      </w:rPr>
                      <m:t>k</m:t>
                    </m:r>
                  </m:sub>
                  <m:sup>
                    <m:r>
                      <w:rPr>
                        <w:rFonts w:ascii="Cambria Math" w:eastAsia="宋体" w:hAnsi="Cambria Math" w:hint="eastAsia"/>
                        <w:sz w:val="24"/>
                      </w:rPr>
                      <m:t>out</m:t>
                    </m:r>
                  </m:sup>
                </m:sSubSup>
                <m:sSubSup>
                  <m:sSubSupPr>
                    <m:ctrlPr>
                      <w:rPr>
                        <w:rFonts w:ascii="Cambria Math" w:eastAsia="宋体" w:hAnsi="Cambria Math"/>
                        <w:i/>
                        <w:sz w:val="24"/>
                      </w:rPr>
                    </m:ctrlPr>
                  </m:sSubSupPr>
                  <m:e>
                    <m:r>
                      <w:rPr>
                        <w:rFonts w:ascii="Cambria Math" w:eastAsia="宋体" w:hAnsi="Cambria Math" w:hint="eastAsia"/>
                        <w:sz w:val="24"/>
                      </w:rPr>
                      <m:t>α</m:t>
                    </m:r>
                  </m:e>
                  <m:sub>
                    <m:r>
                      <w:rPr>
                        <w:rFonts w:ascii="Cambria Math" w:eastAsia="宋体" w:hAnsi="Cambria Math"/>
                        <w:sz w:val="24"/>
                      </w:rPr>
                      <m:t>k</m:t>
                    </m:r>
                  </m:sub>
                  <m:sup>
                    <m:r>
                      <w:rPr>
                        <w:rFonts w:ascii="Cambria Math" w:eastAsia="宋体" w:hAnsi="Cambria Math" w:hint="eastAsia"/>
                        <w:sz w:val="24"/>
                      </w:rPr>
                      <m:t>out</m:t>
                    </m:r>
                  </m:sup>
                </m:sSubSup>
                <m:r>
                  <w:rPr>
                    <w:rFonts w:ascii="Cambria Math" w:hAnsi="Cambria Math"/>
                    <w:sz w:val="24"/>
                  </w:rPr>
                  <m:t>=</m:t>
                </m:r>
                <m:sSubSup>
                  <m:sSubSupPr>
                    <m:ctrlPr>
                      <w:rPr>
                        <w:rFonts w:ascii="Cambria Math" w:eastAsia="宋体" w:hAnsi="Cambria Math"/>
                        <w:i/>
                        <w:sz w:val="24"/>
                      </w:rPr>
                    </m:ctrlPr>
                  </m:sSubSupPr>
                  <m:e>
                    <m:r>
                      <w:rPr>
                        <w:rFonts w:ascii="Cambria Math" w:eastAsia="宋体" w:hAnsi="Cambria Math"/>
                        <w:sz w:val="24"/>
                      </w:rPr>
                      <m:t>C</m:t>
                    </m:r>
                  </m:e>
                  <m:sub>
                    <m:r>
                      <w:rPr>
                        <w:rFonts w:ascii="Cambria Math" w:eastAsia="宋体" w:hAnsi="Cambria Math"/>
                        <w:sz w:val="24"/>
                      </w:rPr>
                      <m:t>k</m:t>
                    </m:r>
                  </m:sub>
                  <m:sup>
                    <m:r>
                      <w:rPr>
                        <w:rFonts w:ascii="Cambria Math" w:eastAsia="宋体" w:hAnsi="Cambria Math"/>
                        <w:sz w:val="24"/>
                      </w:rPr>
                      <m:t>in</m:t>
                    </m:r>
                  </m:sup>
                </m:sSubSup>
                <m:sSubSup>
                  <m:sSubSupPr>
                    <m:ctrlPr>
                      <w:rPr>
                        <w:rFonts w:ascii="Cambria Math" w:eastAsia="宋体" w:hAnsi="Cambria Math"/>
                        <w:i/>
                        <w:sz w:val="24"/>
                      </w:rPr>
                    </m:ctrlPr>
                  </m:sSubSupPr>
                  <m:e>
                    <m:r>
                      <w:rPr>
                        <w:rFonts w:ascii="Cambria Math" w:eastAsia="宋体" w:hAnsi="Cambria Math" w:hint="eastAsia"/>
                        <w:sz w:val="24"/>
                      </w:rPr>
                      <m:t>α</m:t>
                    </m:r>
                  </m:e>
                  <m:sub>
                    <m:r>
                      <w:rPr>
                        <w:rFonts w:ascii="Cambria Math" w:eastAsia="宋体" w:hAnsi="Cambria Math"/>
                        <w:sz w:val="24"/>
                      </w:rPr>
                      <m:t>k</m:t>
                    </m:r>
                  </m:sub>
                  <m:sup>
                    <m:r>
                      <w:rPr>
                        <w:rFonts w:ascii="Cambria Math" w:eastAsia="宋体" w:hAnsi="Cambria Math"/>
                        <w:sz w:val="24"/>
                      </w:rPr>
                      <m:t>in</m:t>
                    </m:r>
                  </m:sup>
                </m:sSubSup>
                <m:r>
                  <w:rPr>
                    <w:rFonts w:ascii="Cambria Math" w:hAnsi="Cambria Math"/>
                    <w:sz w:val="24"/>
                  </w:rPr>
                  <m:t>+</m:t>
                </m:r>
                <m:sSub>
                  <m:sSubPr>
                    <m:ctrlPr>
                      <w:rPr>
                        <w:rFonts w:ascii="Cambria Math" w:eastAsia="宋体" w:hAnsi="Cambria Math"/>
                        <w:i/>
                        <w:sz w:val="24"/>
                      </w:rPr>
                    </m:ctrlPr>
                  </m:sSubPr>
                  <m:e>
                    <m:r>
                      <w:rPr>
                        <w:rFonts w:ascii="Cambria Math" w:eastAsia="宋体" w:hAnsi="Cambria Math"/>
                        <w:sz w:val="24"/>
                      </w:rPr>
                      <m:t>C</m:t>
                    </m:r>
                  </m:e>
                  <m:sub>
                    <m:r>
                      <w:rPr>
                        <w:rFonts w:ascii="Cambria Math" w:eastAsia="宋体" w:hAnsi="Cambria Math"/>
                        <w:sz w:val="24"/>
                      </w:rPr>
                      <m:t>k</m:t>
                    </m:r>
                  </m:sub>
                </m:sSub>
                <m:sSub>
                  <m:sSubPr>
                    <m:ctrlPr>
                      <w:rPr>
                        <w:rFonts w:ascii="Cambria Math" w:eastAsia="宋体" w:hAnsi="Cambria Math"/>
                        <w:i/>
                        <w:sz w:val="24"/>
                      </w:rPr>
                    </m:ctrlPr>
                  </m:sSubPr>
                  <m:e>
                    <m:r>
                      <w:rPr>
                        <w:rFonts w:ascii="Cambria Math" w:eastAsia="宋体" w:hAnsi="Cambria Math"/>
                        <w:sz w:val="24"/>
                      </w:rPr>
                      <m:t>α</m:t>
                    </m:r>
                  </m:e>
                  <m:sub>
                    <m:r>
                      <w:rPr>
                        <w:rFonts w:ascii="Cambria Math" w:eastAsia="宋体" w:hAnsi="Cambria Math"/>
                        <w:sz w:val="24"/>
                      </w:rPr>
                      <m:t>k</m:t>
                    </m:r>
                  </m:sub>
                </m:sSub>
                <m:r>
                  <w:rPr>
                    <w:rFonts w:ascii="Cambria Math" w:eastAsia="宋体" w:hAnsi="Cambria Math"/>
                    <w:sz w:val="24"/>
                  </w:rPr>
                  <m:t>(1-</m:t>
                </m:r>
                <m:sSubSup>
                  <m:sSubSupPr>
                    <m:ctrlPr>
                      <w:rPr>
                        <w:rFonts w:ascii="Cambria Math" w:eastAsia="宋体" w:hAnsi="Cambria Math"/>
                        <w:i/>
                        <w:sz w:val="24"/>
                      </w:rPr>
                    </m:ctrlPr>
                  </m:sSubSupPr>
                  <m:e>
                    <m:r>
                      <w:rPr>
                        <w:rFonts w:ascii="Cambria Math" w:eastAsia="宋体" w:hAnsi="Cambria Math" w:hint="eastAsia"/>
                        <w:sz w:val="24"/>
                      </w:rPr>
                      <m:t>α</m:t>
                    </m:r>
                  </m:e>
                  <m:sub>
                    <m:r>
                      <w:rPr>
                        <w:rFonts w:ascii="Cambria Math" w:eastAsia="宋体" w:hAnsi="Cambria Math"/>
                        <w:sz w:val="24"/>
                      </w:rPr>
                      <m:t>k</m:t>
                    </m:r>
                  </m:sub>
                  <m:sup>
                    <m:r>
                      <w:rPr>
                        <w:rFonts w:ascii="Cambria Math" w:eastAsia="宋体" w:hAnsi="Cambria Math"/>
                        <w:sz w:val="24"/>
                      </w:rPr>
                      <m:t>in</m:t>
                    </m:r>
                  </m:sup>
                </m:sSubSup>
                <m:r>
                  <w:rPr>
                    <w:rFonts w:ascii="Cambria Math" w:eastAsia="宋体" w:hAnsi="Cambria Math"/>
                    <w:sz w:val="24"/>
                  </w:rPr>
                  <m:t>)</m:t>
                </m:r>
              </m:oMath>
            </m:oMathPara>
          </w:p>
          <w:p w14:paraId="4B7CD644" w14:textId="09949618" w:rsidR="006D6DD5" w:rsidRDefault="003A2E8A" w:rsidP="00EC1343">
            <w:pPr>
              <w:spacing w:line="400" w:lineRule="exact"/>
              <w:jc w:val="center"/>
            </w:pPr>
            <m:oMathPara>
              <m:oMath>
                <m:sSubSup>
                  <m:sSubSupPr>
                    <m:ctrlPr>
                      <w:rPr>
                        <w:rFonts w:ascii="Cambria Math" w:eastAsia="宋体" w:hAnsi="Cambria Math"/>
                        <w:i/>
                        <w:sz w:val="24"/>
                      </w:rPr>
                    </m:ctrlPr>
                  </m:sSubSupPr>
                  <m:e>
                    <m:r>
                      <w:rPr>
                        <w:rFonts w:ascii="Cambria Math" w:eastAsia="宋体" w:hAnsi="Cambria Math" w:hint="eastAsia"/>
                        <w:sz w:val="24"/>
                      </w:rPr>
                      <m:t>α</m:t>
                    </m:r>
                  </m:e>
                  <m:sub>
                    <m:r>
                      <w:rPr>
                        <w:rFonts w:ascii="Cambria Math" w:eastAsia="宋体" w:hAnsi="Cambria Math"/>
                        <w:sz w:val="24"/>
                      </w:rPr>
                      <m:t>k</m:t>
                    </m:r>
                  </m:sub>
                  <m:sup>
                    <m:r>
                      <w:rPr>
                        <w:rFonts w:ascii="Cambria Math" w:eastAsia="宋体" w:hAnsi="Cambria Math" w:hint="eastAsia"/>
                        <w:sz w:val="24"/>
                      </w:rPr>
                      <m:t>out</m:t>
                    </m:r>
                  </m:sup>
                </m:sSubSup>
                <m:r>
                  <w:rPr>
                    <w:rFonts w:ascii="Cambria Math" w:eastAsia="宋体" w:hAnsi="Cambria Math"/>
                    <w:sz w:val="24"/>
                  </w:rPr>
                  <m:t>=</m:t>
                </m:r>
                <m:sSubSup>
                  <m:sSubSupPr>
                    <m:ctrlPr>
                      <w:rPr>
                        <w:rFonts w:ascii="Cambria Math" w:eastAsia="宋体" w:hAnsi="Cambria Math"/>
                        <w:i/>
                        <w:sz w:val="24"/>
                      </w:rPr>
                    </m:ctrlPr>
                  </m:sSubSupPr>
                  <m:e>
                    <m:r>
                      <w:rPr>
                        <w:rFonts w:ascii="Cambria Math" w:eastAsia="宋体" w:hAnsi="Cambria Math" w:hint="eastAsia"/>
                        <w:sz w:val="24"/>
                      </w:rPr>
                      <m:t>α</m:t>
                    </m:r>
                  </m:e>
                  <m:sub>
                    <m:r>
                      <w:rPr>
                        <w:rFonts w:ascii="Cambria Math" w:eastAsia="宋体" w:hAnsi="Cambria Math"/>
                        <w:sz w:val="24"/>
                      </w:rPr>
                      <m:t>k</m:t>
                    </m:r>
                  </m:sub>
                  <m:sup>
                    <m:r>
                      <w:rPr>
                        <w:rFonts w:ascii="Cambria Math" w:eastAsia="宋体" w:hAnsi="Cambria Math"/>
                        <w:sz w:val="24"/>
                      </w:rPr>
                      <m:t>in</m:t>
                    </m:r>
                  </m:sup>
                </m:sSubSup>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α</m:t>
                    </m:r>
                  </m:e>
                  <m:sub>
                    <m:r>
                      <w:rPr>
                        <w:rFonts w:ascii="Cambria Math" w:eastAsia="宋体" w:hAnsi="Cambria Math"/>
                        <w:sz w:val="24"/>
                      </w:rPr>
                      <m:t>k</m:t>
                    </m:r>
                  </m:sub>
                </m:sSub>
                <m:r>
                  <w:rPr>
                    <w:rFonts w:ascii="Cambria Math" w:eastAsia="宋体" w:hAnsi="Cambria Math"/>
                    <w:sz w:val="24"/>
                  </w:rPr>
                  <m:t>(1-</m:t>
                </m:r>
                <m:sSubSup>
                  <m:sSubSupPr>
                    <m:ctrlPr>
                      <w:rPr>
                        <w:rFonts w:ascii="Cambria Math" w:eastAsia="宋体" w:hAnsi="Cambria Math"/>
                        <w:i/>
                        <w:sz w:val="24"/>
                      </w:rPr>
                    </m:ctrlPr>
                  </m:sSubSupPr>
                  <m:e>
                    <m:r>
                      <w:rPr>
                        <w:rFonts w:ascii="Cambria Math" w:eastAsia="宋体" w:hAnsi="Cambria Math" w:hint="eastAsia"/>
                        <w:sz w:val="24"/>
                      </w:rPr>
                      <m:t>α</m:t>
                    </m:r>
                  </m:e>
                  <m:sub>
                    <m:r>
                      <w:rPr>
                        <w:rFonts w:ascii="Cambria Math" w:eastAsia="宋体" w:hAnsi="Cambria Math"/>
                        <w:sz w:val="24"/>
                      </w:rPr>
                      <m:t>k</m:t>
                    </m:r>
                  </m:sub>
                  <m:sup>
                    <m:r>
                      <w:rPr>
                        <w:rFonts w:ascii="Cambria Math" w:eastAsia="宋体" w:hAnsi="Cambria Math"/>
                        <w:sz w:val="24"/>
                      </w:rPr>
                      <m:t>in</m:t>
                    </m:r>
                  </m:sup>
                </m:sSubSup>
                <m:r>
                  <w:rPr>
                    <w:rFonts w:ascii="Cambria Math" w:eastAsia="宋体" w:hAnsi="Cambria Math"/>
                    <w:sz w:val="24"/>
                  </w:rPr>
                  <m:t>)</m:t>
                </m:r>
              </m:oMath>
            </m:oMathPara>
          </w:p>
        </w:tc>
        <w:tc>
          <w:tcPr>
            <w:tcW w:w="750" w:type="pct"/>
            <w:tcMar>
              <w:left w:w="0" w:type="dxa"/>
              <w:right w:w="0" w:type="dxa"/>
            </w:tcMar>
            <w:vAlign w:val="center"/>
          </w:tcPr>
          <w:p w14:paraId="0F34C82C" w14:textId="1DD097EB" w:rsidR="006D6DD5" w:rsidRPr="00EA5CB1" w:rsidRDefault="006D6DD5" w:rsidP="00EC1343">
            <w:pPr>
              <w:spacing w:line="400" w:lineRule="exact"/>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Pr>
                <w:rFonts w:ascii="宋体" w:eastAsia="宋体" w:hAnsi="宋体"/>
                <w:sz w:val="24"/>
              </w:rPr>
              <w:t>9</w:t>
            </w:r>
            <w:r w:rsidRPr="00EA5CB1">
              <w:rPr>
                <w:rFonts w:ascii="宋体" w:eastAsia="宋体" w:hAnsi="宋体"/>
                <w:sz w:val="24"/>
              </w:rPr>
              <w:t>)</w:t>
            </w:r>
          </w:p>
        </w:tc>
      </w:tr>
    </w:tbl>
    <w:p w14:paraId="746DC5E1" w14:textId="6EF3E541" w:rsidR="00C575F7" w:rsidRPr="00CE57F4" w:rsidRDefault="001C4E35" w:rsidP="00C575F7">
      <w:pPr>
        <w:spacing w:line="400" w:lineRule="exact"/>
        <w:rPr>
          <w:rFonts w:ascii="宋体" w:eastAsia="宋体" w:hAnsi="宋体"/>
          <w:sz w:val="24"/>
        </w:rPr>
      </w:pPr>
      <w:r>
        <w:rPr>
          <w:rFonts w:ascii="宋体" w:eastAsia="宋体" w:hAnsi="宋体" w:hint="eastAsia"/>
          <w:sz w:val="24"/>
        </w:rPr>
        <w:t>使用式</w:t>
      </w:r>
      <w:r>
        <w:rPr>
          <w:rFonts w:ascii="宋体" w:eastAsia="宋体" w:hAnsi="宋体"/>
          <w:sz w:val="24"/>
        </w:rPr>
        <w:t>(2.</w:t>
      </w:r>
      <w:r>
        <w:rPr>
          <w:rFonts w:ascii="宋体" w:eastAsia="宋体" w:hAnsi="宋体" w:hint="eastAsia"/>
          <w:sz w:val="24"/>
        </w:rPr>
        <w:t>9</w:t>
      </w:r>
      <w:r>
        <w:rPr>
          <w:rFonts w:ascii="宋体" w:eastAsia="宋体" w:hAnsi="宋体"/>
          <w:sz w:val="24"/>
        </w:rPr>
        <w:t>)</w:t>
      </w:r>
      <w:r>
        <w:rPr>
          <w:rFonts w:ascii="宋体" w:eastAsia="宋体" w:hAnsi="宋体" w:hint="eastAsia"/>
          <w:sz w:val="24"/>
        </w:rPr>
        <w:t>沿射线方向逐重采样点计算最终合成的颜色值</w:t>
      </w:r>
      <m:oMath>
        <m:r>
          <w:rPr>
            <w:rFonts w:ascii="Cambria Math" w:eastAsia="宋体" w:hAnsi="Cambria Math"/>
            <w:sz w:val="24"/>
          </w:rPr>
          <m:t>C</m:t>
        </m:r>
      </m:oMath>
      <w:r>
        <w:rPr>
          <w:rFonts w:ascii="宋体" w:eastAsia="宋体" w:hAnsi="宋体" w:hint="eastAsia"/>
          <w:sz w:val="24"/>
        </w:rPr>
        <w:t>时，累积不透明度值</w:t>
      </w:r>
      <m:oMath>
        <m:sSubSup>
          <m:sSubSupPr>
            <m:ctrlPr>
              <w:rPr>
                <w:rFonts w:ascii="Cambria Math" w:eastAsia="宋体" w:hAnsi="Cambria Math"/>
                <w:i/>
                <w:sz w:val="24"/>
              </w:rPr>
            </m:ctrlPr>
          </m:sSubSupPr>
          <m:e>
            <m:r>
              <w:rPr>
                <w:rFonts w:ascii="Cambria Math" w:eastAsia="宋体" w:hAnsi="Cambria Math" w:hint="eastAsia"/>
                <w:sz w:val="24"/>
              </w:rPr>
              <m:t>α</m:t>
            </m:r>
          </m:e>
          <m:sub>
            <m:r>
              <w:rPr>
                <w:rFonts w:ascii="Cambria Math" w:eastAsia="宋体" w:hAnsi="Cambria Math"/>
                <w:sz w:val="24"/>
              </w:rPr>
              <m:t>k</m:t>
            </m:r>
          </m:sub>
          <m:sup>
            <m:r>
              <w:rPr>
                <w:rFonts w:ascii="Cambria Math" w:eastAsia="宋体" w:hAnsi="Cambria Math" w:hint="eastAsia"/>
                <w:sz w:val="24"/>
              </w:rPr>
              <m:t>out</m:t>
            </m:r>
          </m:sup>
        </m:sSubSup>
      </m:oMath>
      <w:r>
        <w:rPr>
          <w:rFonts w:ascii="宋体" w:eastAsia="宋体" w:hAnsi="宋体" w:hint="eastAsia"/>
          <w:sz w:val="24"/>
        </w:rPr>
        <w:t>不断增加，当</w:t>
      </w:r>
      <m:oMath>
        <m:sSubSup>
          <m:sSubSupPr>
            <m:ctrlPr>
              <w:rPr>
                <w:rFonts w:ascii="Cambria Math" w:eastAsia="宋体" w:hAnsi="Cambria Math"/>
                <w:i/>
                <w:sz w:val="24"/>
              </w:rPr>
            </m:ctrlPr>
          </m:sSubSupPr>
          <m:e>
            <m:r>
              <w:rPr>
                <w:rFonts w:ascii="Cambria Math" w:eastAsia="宋体" w:hAnsi="Cambria Math" w:hint="eastAsia"/>
                <w:sz w:val="24"/>
              </w:rPr>
              <m:t>α</m:t>
            </m:r>
          </m:e>
          <m:sub>
            <m:r>
              <w:rPr>
                <w:rFonts w:ascii="Cambria Math" w:eastAsia="宋体" w:hAnsi="Cambria Math"/>
                <w:sz w:val="24"/>
              </w:rPr>
              <m:t>k</m:t>
            </m:r>
          </m:sub>
          <m:sup>
            <m:r>
              <w:rPr>
                <w:rFonts w:ascii="Cambria Math" w:eastAsia="宋体" w:hAnsi="Cambria Math" w:hint="eastAsia"/>
                <w:sz w:val="24"/>
              </w:rPr>
              <m:t>out</m:t>
            </m:r>
          </m:sup>
        </m:sSubSup>
      </m:oMath>
      <w:r>
        <w:rPr>
          <w:rFonts w:ascii="宋体" w:eastAsia="宋体" w:hAnsi="宋体" w:hint="eastAsia"/>
          <w:sz w:val="24"/>
        </w:rPr>
        <w:t>趋近于1时，</w:t>
      </w:r>
      <w:r w:rsidR="00A63ADA">
        <w:rPr>
          <w:rFonts w:ascii="宋体" w:eastAsia="宋体" w:hAnsi="宋体" w:hint="eastAsia"/>
          <w:sz w:val="24"/>
        </w:rPr>
        <w:t>即</w:t>
      </w:r>
      <m:oMath>
        <m:sSubSup>
          <m:sSubSupPr>
            <m:ctrlPr>
              <w:rPr>
                <w:rFonts w:ascii="Cambria Math" w:eastAsia="宋体" w:hAnsi="Cambria Math"/>
                <w:i/>
                <w:sz w:val="24"/>
              </w:rPr>
            </m:ctrlPr>
          </m:sSubSupPr>
          <m:e>
            <m:r>
              <w:rPr>
                <w:rFonts w:ascii="Cambria Math" w:eastAsia="宋体" w:hAnsi="Cambria Math" w:hint="eastAsia"/>
                <w:sz w:val="24"/>
              </w:rPr>
              <m:t>α</m:t>
            </m:r>
          </m:e>
          <m:sub>
            <m:r>
              <w:rPr>
                <w:rFonts w:ascii="Cambria Math" w:eastAsia="宋体" w:hAnsi="Cambria Math"/>
                <w:sz w:val="24"/>
              </w:rPr>
              <m:t>k</m:t>
            </m:r>
            <m:r>
              <w:rPr>
                <w:rFonts w:ascii="Cambria Math" w:eastAsia="宋体" w:hAnsi="Cambria Math" w:hint="eastAsia"/>
                <w:sz w:val="24"/>
              </w:rPr>
              <m:t>+1</m:t>
            </m:r>
          </m:sub>
          <m:sup>
            <m:r>
              <w:rPr>
                <w:rFonts w:ascii="Cambria Math" w:eastAsia="宋体" w:hAnsi="Cambria Math" w:hint="eastAsia"/>
                <w:sz w:val="24"/>
              </w:rPr>
              <m:t>in</m:t>
            </m:r>
          </m:sup>
        </m:sSubSup>
      </m:oMath>
      <w:r w:rsidR="00A63ADA">
        <w:rPr>
          <w:rFonts w:ascii="宋体" w:eastAsia="宋体" w:hAnsi="宋体" w:hint="eastAsia"/>
          <w:sz w:val="24"/>
        </w:rPr>
        <w:t>接近1，表示第</w:t>
      </w:r>
      <m:oMath>
        <m:r>
          <w:rPr>
            <w:rFonts w:ascii="Cambria Math" w:eastAsia="宋体" w:hAnsi="Cambria Math"/>
            <w:sz w:val="24"/>
          </w:rPr>
          <m:t>k</m:t>
        </m:r>
        <m:r>
          <w:rPr>
            <w:rFonts w:ascii="Cambria Math" w:eastAsia="宋体" w:hAnsi="Cambria Math" w:hint="eastAsia"/>
            <w:sz w:val="24"/>
          </w:rPr>
          <m:t>+1</m:t>
        </m:r>
      </m:oMath>
      <w:r w:rsidR="00A63ADA">
        <w:rPr>
          <w:rFonts w:ascii="宋体" w:eastAsia="宋体" w:hAnsi="宋体" w:hint="eastAsia"/>
          <w:sz w:val="24"/>
        </w:rPr>
        <w:t>个点以及几乎不可见了，该点也</w:t>
      </w:r>
      <w:r w:rsidR="00852CEA">
        <w:rPr>
          <w:rFonts w:ascii="宋体" w:eastAsia="宋体" w:hAnsi="宋体" w:hint="eastAsia"/>
          <w:sz w:val="24"/>
        </w:rPr>
        <w:t>不会再对</w:t>
      </w:r>
      <w:r w:rsidR="00A63ADA">
        <w:rPr>
          <w:rFonts w:ascii="宋体" w:eastAsia="宋体" w:hAnsi="宋体" w:hint="eastAsia"/>
          <w:sz w:val="24"/>
        </w:rPr>
        <w:t>引出这条射线的</w:t>
      </w:r>
      <w:r w:rsidR="00852CEA">
        <w:rPr>
          <w:rFonts w:ascii="宋体" w:eastAsia="宋体" w:hAnsi="宋体" w:hint="eastAsia"/>
          <w:sz w:val="24"/>
        </w:rPr>
        <w:t>像素点</w:t>
      </w:r>
      <w:r w:rsidR="00A63ADA">
        <w:rPr>
          <w:rFonts w:ascii="宋体" w:eastAsia="宋体" w:hAnsi="宋体" w:hint="eastAsia"/>
          <w:sz w:val="24"/>
        </w:rPr>
        <w:t>的</w:t>
      </w:r>
      <w:r w:rsidR="00852CEA">
        <w:rPr>
          <w:rFonts w:ascii="宋体" w:eastAsia="宋体" w:hAnsi="宋体" w:hint="eastAsia"/>
          <w:sz w:val="24"/>
        </w:rPr>
        <w:t>颜色值有所贡献了，因此</w:t>
      </w:r>
      <w:r w:rsidR="00A63ADA">
        <w:rPr>
          <w:rFonts w:ascii="宋体" w:eastAsia="宋体" w:hAnsi="宋体" w:hint="eastAsia"/>
          <w:sz w:val="24"/>
        </w:rPr>
        <w:t>该点及其之后的点就不需要再进行合成了</w:t>
      </w:r>
      <w:r w:rsidR="00852CEA">
        <w:rPr>
          <w:rFonts w:ascii="宋体" w:eastAsia="宋体" w:hAnsi="宋体" w:hint="eastAsia"/>
          <w:sz w:val="24"/>
        </w:rPr>
        <w:t>。相比于由后向前图像合成法，由前向后合成法可以省去无效的计算，速度较快，因此在体绘制算法中的应用更广。</w:t>
      </w:r>
    </w:p>
    <w:p w14:paraId="211F026B" w14:textId="3FC5FB15" w:rsidR="00C1416A" w:rsidRDefault="00AB0C37" w:rsidP="00C1416A">
      <w:pPr>
        <w:pStyle w:val="2"/>
        <w:rPr>
          <w:rFonts w:ascii="黑体" w:eastAsia="黑体" w:hAnsi="黑体"/>
          <w:b w:val="0"/>
          <w:sz w:val="28"/>
          <w:szCs w:val="28"/>
        </w:rPr>
      </w:pPr>
      <w:bookmarkStart w:id="34" w:name="_Toc8904278"/>
      <w:bookmarkEnd w:id="31"/>
      <w:r>
        <w:rPr>
          <w:rFonts w:ascii="黑体" w:eastAsia="黑体" w:hAnsi="黑体" w:hint="eastAsia"/>
          <w:b w:val="0"/>
          <w:sz w:val="28"/>
          <w:szCs w:val="28"/>
        </w:rPr>
        <w:lastRenderedPageBreak/>
        <w:t>2</w:t>
      </w:r>
      <w:r w:rsidRPr="00F74DAC">
        <w:rPr>
          <w:rFonts w:ascii="黑体" w:eastAsia="黑体" w:hAnsi="黑体" w:hint="eastAsia"/>
          <w:b w:val="0"/>
          <w:sz w:val="28"/>
          <w:szCs w:val="28"/>
        </w:rPr>
        <w:t>.</w:t>
      </w:r>
      <w:r>
        <w:rPr>
          <w:rFonts w:ascii="黑体" w:eastAsia="黑体" w:hAnsi="黑体" w:hint="eastAsia"/>
          <w:b w:val="0"/>
          <w:sz w:val="28"/>
          <w:szCs w:val="28"/>
        </w:rPr>
        <w:t>2</w:t>
      </w:r>
      <w:r w:rsidRPr="00F74DAC">
        <w:rPr>
          <w:rFonts w:ascii="黑体" w:eastAsia="黑体" w:hAnsi="黑体"/>
          <w:b w:val="0"/>
          <w:sz w:val="28"/>
          <w:szCs w:val="28"/>
        </w:rPr>
        <w:t xml:space="preserve"> </w:t>
      </w:r>
      <w:r>
        <w:rPr>
          <w:rFonts w:ascii="黑体" w:eastAsia="黑体" w:hAnsi="黑体" w:hint="eastAsia"/>
          <w:b w:val="0"/>
          <w:sz w:val="28"/>
          <w:szCs w:val="28"/>
        </w:rPr>
        <w:t>传递函数</w:t>
      </w:r>
      <w:bookmarkEnd w:id="34"/>
    </w:p>
    <w:p w14:paraId="2AB64D16" w14:textId="0D8BAE47" w:rsidR="00C1416A" w:rsidRDefault="00F8015D" w:rsidP="00ED7A1A">
      <w:pPr>
        <w:spacing w:line="400" w:lineRule="exact"/>
        <w:ind w:firstLineChars="200" w:firstLine="480"/>
        <w:rPr>
          <w:rFonts w:ascii="宋体" w:eastAsia="宋体" w:hAnsi="宋体"/>
          <w:sz w:val="24"/>
        </w:rPr>
      </w:pPr>
      <w:r w:rsidRPr="00F8015D">
        <w:rPr>
          <w:rFonts w:ascii="宋体" w:eastAsia="宋体" w:hAnsi="宋体" w:hint="eastAsia"/>
          <w:sz w:val="24"/>
        </w:rPr>
        <w:t>如前所述，体绘制算法中的一个主要步骤就是</w:t>
      </w:r>
      <w:r w:rsidR="00452D99">
        <w:rPr>
          <w:rFonts w:ascii="宋体" w:eastAsia="宋体" w:hAnsi="宋体" w:hint="eastAsia"/>
          <w:sz w:val="24"/>
        </w:rPr>
        <w:t>根据</w:t>
      </w:r>
      <w:r>
        <w:rPr>
          <w:rFonts w:ascii="宋体" w:eastAsia="宋体" w:hAnsi="宋体" w:hint="eastAsia"/>
          <w:sz w:val="24"/>
        </w:rPr>
        <w:t>三维体数据场中的</w:t>
      </w:r>
      <w:r w:rsidRPr="00F8015D">
        <w:rPr>
          <w:rFonts w:ascii="宋体" w:eastAsia="宋体" w:hAnsi="宋体" w:hint="eastAsia"/>
          <w:sz w:val="24"/>
        </w:rPr>
        <w:t>数据</w:t>
      </w:r>
      <w:r w:rsidR="00452D99">
        <w:rPr>
          <w:rFonts w:ascii="宋体" w:eastAsia="宋体" w:hAnsi="宋体" w:hint="eastAsia"/>
          <w:sz w:val="24"/>
        </w:rPr>
        <w:t>属性</w:t>
      </w:r>
      <w:r w:rsidRPr="00F8015D">
        <w:rPr>
          <w:rFonts w:ascii="宋体" w:eastAsia="宋体" w:hAnsi="宋体" w:hint="eastAsia"/>
          <w:sz w:val="24"/>
        </w:rPr>
        <w:t>进行分类，</w:t>
      </w:r>
      <w:r>
        <w:rPr>
          <w:rFonts w:ascii="宋体" w:eastAsia="宋体" w:hAnsi="宋体" w:hint="eastAsia"/>
          <w:sz w:val="24"/>
        </w:rPr>
        <w:t>并为不同类别的数据分配不同的颜色与不透明度等光学属性。数据分类与光学属性分配是后续重采样以及图像合成的基础，决定着最终的绘制效果。</w:t>
      </w:r>
      <w:r w:rsidR="00452D99">
        <w:rPr>
          <w:rFonts w:ascii="宋体" w:eastAsia="宋体" w:hAnsi="宋体" w:hint="eastAsia"/>
          <w:sz w:val="24"/>
        </w:rPr>
        <w:t>从三维体数据场的数据属性到光学属性的映射，就是传递函数，可以表示为：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ED7A1A" w14:paraId="0C49F9E1" w14:textId="77777777" w:rsidTr="00EC1343">
        <w:tc>
          <w:tcPr>
            <w:tcW w:w="750" w:type="pct"/>
            <w:tcMar>
              <w:left w:w="0" w:type="dxa"/>
              <w:right w:w="0" w:type="dxa"/>
            </w:tcMar>
            <w:vAlign w:val="center"/>
          </w:tcPr>
          <w:p w14:paraId="0EBBA2BF" w14:textId="77777777" w:rsidR="00ED7A1A" w:rsidRDefault="00ED7A1A" w:rsidP="00EC1343">
            <w:pPr>
              <w:spacing w:line="400" w:lineRule="exact"/>
            </w:pPr>
          </w:p>
        </w:tc>
        <w:tc>
          <w:tcPr>
            <w:tcW w:w="3500" w:type="pct"/>
            <w:tcMar>
              <w:top w:w="28" w:type="dxa"/>
              <w:left w:w="0" w:type="dxa"/>
              <w:bottom w:w="28" w:type="dxa"/>
              <w:right w:w="0" w:type="dxa"/>
            </w:tcMar>
            <w:vAlign w:val="center"/>
          </w:tcPr>
          <w:p w14:paraId="4F5F29CA" w14:textId="05E42890" w:rsidR="00ED7A1A" w:rsidRDefault="00ED7A1A" w:rsidP="00EC1343">
            <w:pPr>
              <w:spacing w:line="400" w:lineRule="exact"/>
              <w:jc w:val="center"/>
            </w:pPr>
            <m:oMathPara>
              <m:oMath>
                <m:r>
                  <w:rPr>
                    <w:rFonts w:ascii="Cambria Math" w:eastAsia="宋体" w:hAnsi="Cambria Math"/>
                    <w:sz w:val="24"/>
                  </w:rPr>
                  <m:t>ζ :</m:t>
                </m:r>
                <m:sSub>
                  <m:sSubPr>
                    <m:ctrlPr>
                      <w:rPr>
                        <w:rFonts w:ascii="Cambria Math" w:eastAsia="宋体" w:hAnsi="Cambria Math"/>
                        <w:i/>
                        <w:sz w:val="24"/>
                      </w:rPr>
                    </m:ctrlPr>
                  </m:sSubPr>
                  <m:e>
                    <m:r>
                      <w:rPr>
                        <w:rFonts w:ascii="Cambria Math" w:eastAsia="宋体" w:hAnsi="Cambria Math" w:hint="eastAsia"/>
                        <w:sz w:val="24"/>
                      </w:rPr>
                      <m:t>D</m:t>
                    </m:r>
                  </m:e>
                  <m:sub>
                    <m:r>
                      <w:rPr>
                        <w:rFonts w:ascii="Cambria Math" w:eastAsia="宋体" w:hAnsi="Cambria Math"/>
                        <w:sz w:val="24"/>
                      </w:rPr>
                      <m:t>1</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hint="eastAsia"/>
                        <w:sz w:val="24"/>
                      </w:rPr>
                      <m:t>D</m:t>
                    </m:r>
                  </m:e>
                  <m:sub>
                    <m:r>
                      <w:rPr>
                        <w:rFonts w:ascii="Cambria Math" w:eastAsia="宋体" w:hAnsi="Cambria Math"/>
                        <w:sz w:val="24"/>
                      </w:rPr>
                      <m:t>2</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m:t>
                    </m:r>
                    <m:r>
                      <w:rPr>
                        <w:rFonts w:ascii="Cambria Math" w:eastAsia="宋体" w:hAnsi="Cambria Math" w:hint="eastAsia"/>
                        <w:sz w:val="24"/>
                      </w:rPr>
                      <m:t>D</m:t>
                    </m:r>
                  </m:e>
                  <m:sub>
                    <m:r>
                      <w:rPr>
                        <w:rFonts w:ascii="Cambria Math" w:eastAsia="宋体" w:hAnsi="Cambria Math"/>
                        <w:sz w:val="24"/>
                      </w:rPr>
                      <m:t>n</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O</m:t>
                    </m:r>
                  </m:e>
                  <m:sub>
                    <m:r>
                      <w:rPr>
                        <w:rFonts w:ascii="Cambria Math" w:eastAsia="宋体" w:hAnsi="Cambria Math"/>
                        <w:sz w:val="24"/>
                      </w:rPr>
                      <m:t>1</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O</m:t>
                    </m:r>
                  </m:e>
                  <m:sub>
                    <m:r>
                      <w:rPr>
                        <w:rFonts w:ascii="Cambria Math" w:eastAsia="宋体" w:hAnsi="Cambria Math"/>
                        <w:sz w:val="24"/>
                      </w:rPr>
                      <m:t>2</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×O</m:t>
                    </m:r>
                  </m:e>
                  <m:sub>
                    <m:r>
                      <w:rPr>
                        <w:rFonts w:ascii="Cambria Math" w:eastAsia="宋体" w:hAnsi="Cambria Math"/>
                        <w:sz w:val="24"/>
                      </w:rPr>
                      <m:t>m</m:t>
                    </m:r>
                  </m:sub>
                </m:sSub>
              </m:oMath>
            </m:oMathPara>
          </w:p>
        </w:tc>
        <w:tc>
          <w:tcPr>
            <w:tcW w:w="750" w:type="pct"/>
            <w:tcMar>
              <w:left w:w="0" w:type="dxa"/>
              <w:right w:w="0" w:type="dxa"/>
            </w:tcMar>
            <w:vAlign w:val="center"/>
          </w:tcPr>
          <w:p w14:paraId="10D31143" w14:textId="33A9B8CF" w:rsidR="00ED7A1A" w:rsidRPr="00EA5CB1" w:rsidRDefault="00ED7A1A" w:rsidP="00EC1343">
            <w:pPr>
              <w:spacing w:line="400" w:lineRule="exact"/>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Pr>
                <w:rFonts w:ascii="宋体" w:eastAsia="宋体" w:hAnsi="宋体"/>
                <w:sz w:val="24"/>
              </w:rPr>
              <w:t>10</w:t>
            </w:r>
            <w:r w:rsidRPr="00EA5CB1">
              <w:rPr>
                <w:rFonts w:ascii="宋体" w:eastAsia="宋体" w:hAnsi="宋体"/>
                <w:sz w:val="24"/>
              </w:rPr>
              <w:t>)</w:t>
            </w:r>
          </w:p>
        </w:tc>
      </w:tr>
    </w:tbl>
    <w:p w14:paraId="42A98B05" w14:textId="3F742359" w:rsidR="00ED7A1A" w:rsidRDefault="00ED7A1A" w:rsidP="00791BDA">
      <w:pPr>
        <w:spacing w:line="400" w:lineRule="exact"/>
        <w:rPr>
          <w:rFonts w:ascii="宋体" w:eastAsia="宋体" w:hAnsi="宋体"/>
          <w:sz w:val="24"/>
        </w:rPr>
      </w:pPr>
      <w:r w:rsidRPr="00ED7A1A">
        <w:rPr>
          <w:rFonts w:ascii="宋体" w:eastAsia="宋体" w:hAnsi="宋体" w:hint="eastAsia"/>
          <w:sz w:val="24"/>
        </w:rPr>
        <w:t>式中，</w:t>
      </w:r>
      <m:oMath>
        <m:sSub>
          <m:sSubPr>
            <m:ctrlPr>
              <w:rPr>
                <w:rFonts w:ascii="Cambria Math" w:eastAsia="宋体" w:hAnsi="Cambria Math"/>
                <w:i/>
                <w:sz w:val="24"/>
              </w:rPr>
            </m:ctrlPr>
          </m:sSubPr>
          <m:e>
            <m:r>
              <w:rPr>
                <w:rFonts w:ascii="Cambria Math" w:eastAsia="宋体" w:hAnsi="Cambria Math" w:hint="eastAsia"/>
                <w:sz w:val="24"/>
              </w:rPr>
              <m:t>D</m:t>
            </m:r>
          </m:e>
          <m:sub>
            <m:r>
              <w:rPr>
                <w:rFonts w:ascii="Cambria Math" w:eastAsia="宋体" w:hAnsi="Cambria Math" w:hint="eastAsia"/>
                <w:sz w:val="24"/>
              </w:rPr>
              <m:t>i</m:t>
            </m:r>
          </m:sub>
        </m:sSub>
      </m:oMath>
      <w:r>
        <w:rPr>
          <w:rFonts w:ascii="宋体" w:eastAsia="宋体" w:hAnsi="宋体" w:hint="eastAsia"/>
          <w:sz w:val="24"/>
        </w:rPr>
        <w:t>表示三维体数据场的数据属性，作为传递函数的定义域；</w:t>
      </w:r>
      <m:oMath>
        <m:sSub>
          <m:sSubPr>
            <m:ctrlPr>
              <w:rPr>
                <w:rFonts w:ascii="Cambria Math" w:eastAsia="宋体" w:hAnsi="Cambria Math"/>
                <w:i/>
                <w:sz w:val="24"/>
              </w:rPr>
            </m:ctrlPr>
          </m:sSubPr>
          <m:e>
            <m:r>
              <w:rPr>
                <w:rFonts w:ascii="Cambria Math" w:eastAsia="宋体" w:hAnsi="Cambria Math"/>
                <w:sz w:val="24"/>
              </w:rPr>
              <m:t>O</m:t>
            </m:r>
          </m:e>
          <m:sub>
            <m:r>
              <w:rPr>
                <w:rFonts w:ascii="Cambria Math" w:eastAsia="宋体" w:hAnsi="Cambria Math"/>
                <w:sz w:val="24"/>
              </w:rPr>
              <m:t>i</m:t>
            </m:r>
          </m:sub>
        </m:sSub>
      </m:oMath>
      <w:r>
        <w:rPr>
          <w:rFonts w:ascii="宋体" w:eastAsia="宋体" w:hAnsi="宋体" w:hint="eastAsia"/>
          <w:sz w:val="24"/>
        </w:rPr>
        <w:t>表示</w:t>
      </w:r>
      <w:r w:rsidR="005D4C15">
        <w:rPr>
          <w:rFonts w:ascii="宋体" w:eastAsia="宋体" w:hAnsi="宋体" w:hint="eastAsia"/>
          <w:sz w:val="24"/>
        </w:rPr>
        <w:t>用于可视化的光学属性，作为传递函数的值域；</w:t>
      </w:r>
      <m:oMath>
        <m:r>
          <w:rPr>
            <w:rFonts w:ascii="Cambria Math" w:eastAsia="宋体" w:hAnsi="Cambria Math"/>
            <w:sz w:val="24"/>
          </w:rPr>
          <m:t>ζ</m:t>
        </m:r>
      </m:oMath>
      <w:r w:rsidR="005D4C15">
        <w:rPr>
          <w:rFonts w:ascii="宋体" w:eastAsia="宋体" w:hAnsi="宋体" w:hint="eastAsia"/>
          <w:sz w:val="24"/>
        </w:rPr>
        <w:t>表示从数据属性到光学属性的映射规则。传递函数的设计过程就是根据可视化需求，选择合适的数据属性与光学属性，并建立起它们之间的映射规则</w:t>
      </w:r>
      <w:r w:rsidR="005D4C15" w:rsidRPr="005D4C15">
        <w:rPr>
          <w:rFonts w:ascii="宋体" w:eastAsia="宋体" w:hAnsi="宋体" w:hint="eastAsia"/>
          <w:sz w:val="24"/>
          <w:vertAlign w:val="superscript"/>
        </w:rPr>
        <w:t>[</w:t>
      </w:r>
      <w:r w:rsidR="005D4C15" w:rsidRPr="005D4C15">
        <w:rPr>
          <w:rFonts w:ascii="宋体" w:eastAsia="宋体" w:hAnsi="宋体"/>
          <w:sz w:val="24"/>
          <w:vertAlign w:val="superscript"/>
        </w:rPr>
        <w:t>8</w:t>
      </w:r>
      <w:r w:rsidR="005D4C15" w:rsidRPr="005D4C15">
        <w:rPr>
          <w:rFonts w:ascii="宋体" w:eastAsia="宋体" w:hAnsi="宋体" w:hint="eastAsia"/>
          <w:sz w:val="24"/>
          <w:vertAlign w:val="superscript"/>
        </w:rPr>
        <w:t>]</w:t>
      </w:r>
      <w:r w:rsidR="005D4C15">
        <w:rPr>
          <w:rFonts w:ascii="宋体" w:eastAsia="宋体" w:hAnsi="宋体" w:hint="eastAsia"/>
          <w:sz w:val="24"/>
        </w:rPr>
        <w:t>。本节将详细介绍传递函数的这三个部分。</w:t>
      </w:r>
    </w:p>
    <w:p w14:paraId="0552A26D" w14:textId="7B332116" w:rsidR="005D4C15" w:rsidRDefault="005D4C15" w:rsidP="005D4C15">
      <w:pPr>
        <w:pStyle w:val="3"/>
        <w:rPr>
          <w:rFonts w:ascii="宋体" w:eastAsia="宋体" w:hAnsi="宋体"/>
          <w:sz w:val="24"/>
          <w:szCs w:val="24"/>
        </w:rPr>
      </w:pPr>
      <w:bookmarkStart w:id="35" w:name="_Toc8904279"/>
      <w:r w:rsidRPr="005D4C15">
        <w:rPr>
          <w:rFonts w:ascii="宋体" w:eastAsia="宋体" w:hAnsi="宋体" w:hint="eastAsia"/>
          <w:b w:val="0"/>
          <w:bCs w:val="0"/>
          <w:sz w:val="24"/>
          <w:szCs w:val="24"/>
        </w:rPr>
        <w:t>2.</w:t>
      </w:r>
      <w:r>
        <w:rPr>
          <w:rFonts w:ascii="宋体" w:eastAsia="宋体" w:hAnsi="宋体" w:hint="eastAsia"/>
          <w:sz w:val="24"/>
          <w:szCs w:val="24"/>
        </w:rPr>
        <w:t>2.1 数据属性</w:t>
      </w:r>
      <w:bookmarkEnd w:id="35"/>
    </w:p>
    <w:p w14:paraId="7389412D" w14:textId="6B9E4163" w:rsidR="00CC74F3" w:rsidRPr="00CC74F3" w:rsidRDefault="00CC74F3" w:rsidP="00CC74F3">
      <w:pPr>
        <w:spacing w:line="400" w:lineRule="exact"/>
        <w:ind w:firstLineChars="200" w:firstLine="480"/>
        <w:rPr>
          <w:rFonts w:ascii="宋体" w:eastAsia="宋体" w:hAnsi="宋体"/>
          <w:sz w:val="24"/>
        </w:rPr>
      </w:pPr>
      <w:r w:rsidRPr="00CC74F3">
        <w:rPr>
          <w:rFonts w:ascii="宋体" w:eastAsia="宋体" w:hAnsi="宋体" w:hint="eastAsia"/>
          <w:sz w:val="24"/>
        </w:rPr>
        <w:t>数据属性</w:t>
      </w:r>
      <w:r>
        <w:rPr>
          <w:rFonts w:ascii="宋体" w:eastAsia="宋体" w:hAnsi="宋体" w:hint="eastAsia"/>
          <w:sz w:val="24"/>
        </w:rPr>
        <w:t>是三维体数据场自身的性质，是传递函数的定义域。</w:t>
      </w:r>
      <w:r w:rsidR="00920327">
        <w:rPr>
          <w:rFonts w:ascii="宋体" w:eastAsia="宋体" w:hAnsi="宋体" w:hint="eastAsia"/>
          <w:sz w:val="24"/>
        </w:rPr>
        <w:t>根据定义域的维度，可以将传递函数分为一维传递函数与多维传递函数。</w:t>
      </w:r>
      <w:r>
        <w:rPr>
          <w:rFonts w:ascii="宋体" w:eastAsia="宋体" w:hAnsi="宋体" w:hint="eastAsia"/>
          <w:sz w:val="24"/>
        </w:rPr>
        <w:t>数据属性包括局部属性与全局属性。局部属性可以是单个采样点的属性</w:t>
      </w:r>
      <w:r w:rsidR="00F31FFC">
        <w:rPr>
          <w:rFonts w:ascii="宋体" w:eastAsia="宋体" w:hAnsi="宋体" w:hint="eastAsia"/>
          <w:sz w:val="24"/>
        </w:rPr>
        <w:t>，如标量值、空间位置</w:t>
      </w:r>
      <w:r>
        <w:rPr>
          <w:rFonts w:ascii="宋体" w:eastAsia="宋体" w:hAnsi="宋体" w:hint="eastAsia"/>
          <w:sz w:val="24"/>
        </w:rPr>
        <w:t>，也可以是几个相邻采样点共同计算得到的属性</w:t>
      </w:r>
      <w:r w:rsidR="00F31FFC">
        <w:rPr>
          <w:rFonts w:ascii="宋体" w:eastAsia="宋体" w:hAnsi="宋体" w:hint="eastAsia"/>
          <w:sz w:val="24"/>
        </w:rPr>
        <w:t>，如梯度、曲率</w:t>
      </w:r>
      <w:r>
        <w:rPr>
          <w:rFonts w:ascii="宋体" w:eastAsia="宋体" w:hAnsi="宋体" w:hint="eastAsia"/>
          <w:sz w:val="24"/>
        </w:rPr>
        <w:t>；</w:t>
      </w:r>
      <w:bookmarkStart w:id="36" w:name="OLE_LINK11"/>
      <w:bookmarkStart w:id="37" w:name="OLE_LINK12"/>
      <w:r>
        <w:rPr>
          <w:rFonts w:ascii="宋体" w:eastAsia="宋体" w:hAnsi="宋体" w:hint="eastAsia"/>
          <w:sz w:val="24"/>
        </w:rPr>
        <w:t>全局属性</w:t>
      </w:r>
      <w:bookmarkEnd w:id="36"/>
      <w:bookmarkEnd w:id="37"/>
      <w:r>
        <w:rPr>
          <w:rFonts w:ascii="宋体" w:eastAsia="宋体" w:hAnsi="宋体" w:hint="eastAsia"/>
          <w:sz w:val="24"/>
        </w:rPr>
        <w:t>是指由局部属性计算得到的数据属性</w:t>
      </w:r>
      <w:r w:rsidR="00F31FFC">
        <w:rPr>
          <w:rFonts w:ascii="宋体" w:eastAsia="宋体" w:hAnsi="宋体" w:hint="eastAsia"/>
          <w:sz w:val="24"/>
        </w:rPr>
        <w:t>，如拓扑结构</w:t>
      </w:r>
      <w:r>
        <w:rPr>
          <w:rFonts w:ascii="宋体" w:eastAsia="宋体" w:hAnsi="宋体" w:hint="eastAsia"/>
          <w:sz w:val="24"/>
        </w:rPr>
        <w:t>。下面介绍标量值、梯度以及二阶导数这三个常用的局部数据属性。</w:t>
      </w:r>
    </w:p>
    <w:p w14:paraId="20A98C82" w14:textId="77171E68" w:rsidR="005D4C15" w:rsidRPr="0065295A" w:rsidRDefault="005D4C15" w:rsidP="00791BDA">
      <w:pPr>
        <w:pStyle w:val="a7"/>
        <w:spacing w:line="400" w:lineRule="exact"/>
        <w:ind w:firstLine="480"/>
        <w:rPr>
          <w:rFonts w:ascii="宋体" w:eastAsia="宋体" w:hAnsi="宋体"/>
          <w:sz w:val="24"/>
          <w:szCs w:val="24"/>
        </w:rPr>
      </w:pPr>
      <w:r w:rsidRPr="0065295A">
        <w:rPr>
          <w:rFonts w:ascii="宋体" w:eastAsia="宋体" w:hAnsi="宋体" w:hint="eastAsia"/>
          <w:sz w:val="24"/>
          <w:szCs w:val="24"/>
        </w:rPr>
        <w:t>(1</w:t>
      </w:r>
      <w:r w:rsidRPr="0065295A">
        <w:rPr>
          <w:rFonts w:ascii="宋体" w:eastAsia="宋体" w:hAnsi="宋体"/>
          <w:sz w:val="24"/>
          <w:szCs w:val="24"/>
        </w:rPr>
        <w:t>)</w:t>
      </w:r>
      <w:r w:rsidR="00FE347E">
        <w:rPr>
          <w:rFonts w:ascii="宋体" w:eastAsia="宋体" w:hAnsi="宋体"/>
          <w:sz w:val="24"/>
          <w:szCs w:val="24"/>
        </w:rPr>
        <w:t xml:space="preserve"> </w:t>
      </w:r>
      <w:r w:rsidRPr="0065295A">
        <w:rPr>
          <w:rFonts w:ascii="宋体" w:eastAsia="宋体" w:hAnsi="宋体" w:hint="eastAsia"/>
          <w:sz w:val="24"/>
          <w:szCs w:val="24"/>
        </w:rPr>
        <w:t>标量值</w:t>
      </w:r>
    </w:p>
    <w:p w14:paraId="00C85501" w14:textId="30A4AD2A" w:rsidR="005D4C15" w:rsidRDefault="005D4C15" w:rsidP="00791BDA">
      <w:pPr>
        <w:pStyle w:val="a7"/>
        <w:spacing w:line="400" w:lineRule="exact"/>
        <w:ind w:firstLine="480"/>
        <w:rPr>
          <w:rFonts w:ascii="宋体" w:eastAsia="宋体" w:hAnsi="宋体"/>
          <w:sz w:val="24"/>
          <w:szCs w:val="24"/>
        </w:rPr>
      </w:pPr>
      <w:r>
        <w:rPr>
          <w:rFonts w:ascii="宋体" w:eastAsia="宋体" w:hAnsi="宋体" w:hint="eastAsia"/>
          <w:sz w:val="24"/>
          <w:szCs w:val="24"/>
        </w:rPr>
        <w:t>标量值是指三维体数据场中每个体素的数据值，是最简单、最常用的数据属性。</w:t>
      </w:r>
      <w:r w:rsidR="00463718">
        <w:rPr>
          <w:rFonts w:ascii="宋体" w:eastAsia="宋体" w:hAnsi="宋体" w:hint="eastAsia"/>
          <w:sz w:val="24"/>
          <w:szCs w:val="24"/>
        </w:rPr>
        <w:t>标量值一般是通过仪器测量或者数值计算直接得到的数值，能够揭示数据所代表的物质的最本质特征。例如，通过读取人体CT图像序列得到的三维体数据</w:t>
      </w:r>
      <w:r w:rsidR="0065295A">
        <w:rPr>
          <w:rFonts w:ascii="宋体" w:eastAsia="宋体" w:hAnsi="宋体" w:hint="eastAsia"/>
          <w:sz w:val="24"/>
          <w:szCs w:val="24"/>
        </w:rPr>
        <w:t>中</w:t>
      </w:r>
      <w:r w:rsidR="00463718">
        <w:rPr>
          <w:rFonts w:ascii="宋体" w:eastAsia="宋体" w:hAnsi="宋体" w:hint="eastAsia"/>
          <w:sz w:val="24"/>
          <w:szCs w:val="24"/>
        </w:rPr>
        <w:t>，标量值</w:t>
      </w:r>
      <w:r w:rsidR="0065295A">
        <w:rPr>
          <w:rFonts w:ascii="宋体" w:eastAsia="宋体" w:hAnsi="宋体" w:hint="eastAsia"/>
          <w:sz w:val="24"/>
          <w:szCs w:val="24"/>
        </w:rPr>
        <w:t>是图像的灰度值，而灰度值是各</w:t>
      </w:r>
      <w:r w:rsidR="00463718">
        <w:rPr>
          <w:rFonts w:ascii="宋体" w:eastAsia="宋体" w:hAnsi="宋体" w:hint="eastAsia"/>
          <w:sz w:val="24"/>
          <w:szCs w:val="24"/>
        </w:rPr>
        <w:t>组织结构的CT值</w:t>
      </w:r>
      <w:r w:rsidR="0065295A">
        <w:rPr>
          <w:rFonts w:ascii="宋体" w:eastAsia="宋体" w:hAnsi="宋体" w:hint="eastAsia"/>
          <w:sz w:val="24"/>
          <w:szCs w:val="24"/>
        </w:rPr>
        <w:t>线性变化而来。不同的组织结构的CT值往往不同，因此，通过该三维体数据场中的标量值就可以直观地初步区分出人体的不同组织结构。</w:t>
      </w:r>
    </w:p>
    <w:p w14:paraId="5627B66D" w14:textId="03547454" w:rsidR="0065295A" w:rsidRDefault="0065295A" w:rsidP="00791BDA">
      <w:pPr>
        <w:pStyle w:val="a7"/>
        <w:spacing w:line="400" w:lineRule="exact"/>
        <w:ind w:firstLine="480"/>
        <w:rPr>
          <w:rFonts w:ascii="宋体" w:eastAsia="宋体" w:hAnsi="宋体"/>
          <w:sz w:val="24"/>
          <w:szCs w:val="24"/>
        </w:rPr>
      </w:pPr>
      <w:r>
        <w:rPr>
          <w:rFonts w:ascii="宋体" w:eastAsia="宋体" w:hAnsi="宋体"/>
          <w:sz w:val="24"/>
          <w:szCs w:val="24"/>
        </w:rPr>
        <w:t xml:space="preserve">(2) </w:t>
      </w:r>
      <w:r>
        <w:rPr>
          <w:rFonts w:ascii="宋体" w:eastAsia="宋体" w:hAnsi="宋体" w:hint="eastAsia"/>
          <w:sz w:val="24"/>
          <w:szCs w:val="24"/>
        </w:rPr>
        <w:t>梯度</w:t>
      </w:r>
    </w:p>
    <w:p w14:paraId="067F019E" w14:textId="49547651" w:rsidR="00917E61" w:rsidRDefault="00791BDA" w:rsidP="00917E61">
      <w:pPr>
        <w:pStyle w:val="a7"/>
        <w:spacing w:line="400" w:lineRule="exact"/>
        <w:ind w:firstLine="480"/>
        <w:rPr>
          <w:rFonts w:ascii="宋体" w:eastAsia="宋体" w:hAnsi="宋体"/>
          <w:sz w:val="24"/>
          <w:szCs w:val="24"/>
        </w:rPr>
      </w:pPr>
      <w:r>
        <w:rPr>
          <w:rFonts w:ascii="宋体" w:eastAsia="宋体" w:hAnsi="宋体" w:hint="eastAsia"/>
          <w:sz w:val="24"/>
          <w:szCs w:val="24"/>
        </w:rPr>
        <w:t>通常来说，三维体数据场中，同一种物质内部的标量值很相似，而不同物质的标量值差异较大。因此，在不同物质的交界处，标量值的变化会比较剧烈。可以使用梯度来反映标量值的变化剧烈程度。对于离散的三维体数据场</w:t>
      </w:r>
      <w:r w:rsidR="00917E61">
        <w:rPr>
          <w:rFonts w:ascii="宋体" w:eastAsia="宋体" w:hAnsi="宋体" w:hint="eastAsia"/>
          <w:sz w:val="24"/>
          <w:szCs w:val="24"/>
        </w:rPr>
        <w:t>，最常用的梯度计算方法是中心差分法：</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917E61" w14:paraId="5F76BE72" w14:textId="77777777" w:rsidTr="00EC1343">
        <w:tc>
          <w:tcPr>
            <w:tcW w:w="750" w:type="pct"/>
            <w:tcMar>
              <w:left w:w="0" w:type="dxa"/>
              <w:right w:w="0" w:type="dxa"/>
            </w:tcMar>
            <w:vAlign w:val="center"/>
          </w:tcPr>
          <w:p w14:paraId="221626A5" w14:textId="77777777" w:rsidR="00917E61" w:rsidRDefault="00917E61" w:rsidP="00EC1343"/>
        </w:tc>
        <w:tc>
          <w:tcPr>
            <w:tcW w:w="3500" w:type="pct"/>
            <w:tcMar>
              <w:top w:w="28" w:type="dxa"/>
              <w:left w:w="567" w:type="dxa"/>
              <w:bottom w:w="28" w:type="dxa"/>
              <w:right w:w="0" w:type="dxa"/>
            </w:tcMar>
            <w:vAlign w:val="center"/>
          </w:tcPr>
          <w:p w14:paraId="3C2080D7" w14:textId="1277F3D6" w:rsidR="00917E61" w:rsidRPr="00917E61" w:rsidRDefault="00917E61" w:rsidP="00EC1343">
            <w:pPr>
              <w:ind w:firstLineChars="400" w:firstLine="840"/>
              <w:jc w:val="right"/>
              <w:rPr>
                <w:rFonts w:ascii="宋体" w:eastAsia="宋体" w:hAnsi="宋体"/>
                <w:sz w:val="24"/>
              </w:rPr>
            </w:pPr>
            <m:oMathPara>
              <m:oMathParaPr>
                <m:jc m:val="center"/>
              </m:oMathParaPr>
              <m:oMath>
                <m:r>
                  <w:rPr>
                    <w:rFonts w:ascii="Cambria Math" w:hAnsi="Cambria Math"/>
                  </w:rPr>
                  <m:t>∇</m:t>
                </m:r>
                <m:r>
                  <w:rPr>
                    <w:rFonts w:ascii="Cambria Math" w:hAnsi="Cambria Math" w:hint="eastAsia"/>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hint="eastAsia"/>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hint="eastAsia"/>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e>
                      </m:mr>
                      <m:m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hint="eastAsia"/>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hint="eastAsia"/>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e>
                      </m:mr>
                      <m:m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hint="eastAsia"/>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i-1</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hint="eastAsia"/>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i+1</m:t>
                                  </m:r>
                                </m:sub>
                              </m:sSub>
                            </m:e>
                          </m:d>
                        </m:e>
                      </m:mr>
                    </m:m>
                  </m:e>
                </m:d>
              </m:oMath>
            </m:oMathPara>
          </w:p>
        </w:tc>
        <w:tc>
          <w:tcPr>
            <w:tcW w:w="750" w:type="pct"/>
            <w:tcMar>
              <w:left w:w="0" w:type="dxa"/>
              <w:right w:w="0" w:type="dxa"/>
            </w:tcMar>
            <w:vAlign w:val="center"/>
          </w:tcPr>
          <w:p w14:paraId="45FB9458" w14:textId="743D25DC" w:rsidR="00917E61" w:rsidRPr="00EA5CB1" w:rsidRDefault="00917E61" w:rsidP="00EC1343">
            <w:pPr>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sidR="00D96D6E">
              <w:rPr>
                <w:rFonts w:ascii="宋体" w:eastAsia="宋体" w:hAnsi="宋体" w:hint="eastAsia"/>
                <w:sz w:val="24"/>
              </w:rPr>
              <w:t>11</w:t>
            </w:r>
            <w:r w:rsidRPr="00EA5CB1">
              <w:rPr>
                <w:rFonts w:ascii="宋体" w:eastAsia="宋体" w:hAnsi="宋体"/>
                <w:sz w:val="24"/>
              </w:rPr>
              <w:t>)</w:t>
            </w:r>
          </w:p>
        </w:tc>
      </w:tr>
    </w:tbl>
    <w:p w14:paraId="42FEB6A4" w14:textId="2A757A1E" w:rsidR="00AE1809" w:rsidRDefault="00EC1343" w:rsidP="00EC1343">
      <w:pPr>
        <w:spacing w:line="400" w:lineRule="exact"/>
        <w:rPr>
          <w:rFonts w:ascii="宋体" w:eastAsia="宋体" w:hAnsi="宋体"/>
          <w:sz w:val="24"/>
        </w:rPr>
      </w:pPr>
      <w:r>
        <w:rPr>
          <w:rFonts w:ascii="宋体" w:eastAsia="宋体" w:hAnsi="宋体" w:hint="eastAsia"/>
          <w:sz w:val="24"/>
        </w:rPr>
        <w:t>每个体素的梯度都</w:t>
      </w:r>
      <w:r w:rsidR="008C4A4E">
        <w:rPr>
          <w:rFonts w:ascii="宋体" w:eastAsia="宋体" w:hAnsi="宋体" w:hint="eastAsia"/>
          <w:sz w:val="24"/>
        </w:rPr>
        <w:t>有</w:t>
      </w:r>
      <w:r>
        <w:rPr>
          <w:rFonts w:ascii="宋体" w:eastAsia="宋体" w:hAnsi="宋体" w:hint="eastAsia"/>
          <w:sz w:val="24"/>
        </w:rPr>
        <w:t>三个分量，</w:t>
      </w:r>
      <w:r w:rsidR="00374AD2">
        <w:rPr>
          <w:rFonts w:ascii="宋体" w:eastAsia="宋体" w:hAnsi="宋体" w:hint="eastAsia"/>
          <w:sz w:val="24"/>
        </w:rPr>
        <w:t>沿</w:t>
      </w:r>
      <w:r>
        <w:rPr>
          <w:rFonts w:ascii="宋体" w:eastAsia="宋体" w:hAnsi="宋体" w:hint="eastAsia"/>
          <w:sz w:val="24"/>
        </w:rPr>
        <w:t>每一个轴相邻两个体素的标量值的</w:t>
      </w:r>
      <w:r w:rsidR="008C4A4E">
        <w:rPr>
          <w:rFonts w:ascii="宋体" w:eastAsia="宋体" w:hAnsi="宋体" w:hint="eastAsia"/>
          <w:sz w:val="24"/>
        </w:rPr>
        <w:t>差值</w:t>
      </w:r>
      <w:r>
        <w:rPr>
          <w:rFonts w:ascii="宋体" w:eastAsia="宋体" w:hAnsi="宋体" w:hint="eastAsia"/>
          <w:sz w:val="24"/>
        </w:rPr>
        <w:t>平均，</w:t>
      </w:r>
      <w:r w:rsidR="008C4A4E">
        <w:rPr>
          <w:rFonts w:ascii="宋体" w:eastAsia="宋体" w:hAnsi="宋体" w:hint="eastAsia"/>
          <w:sz w:val="24"/>
        </w:rPr>
        <w:t>即是</w:t>
      </w:r>
      <w:r>
        <w:rPr>
          <w:rFonts w:ascii="宋体" w:eastAsia="宋体" w:hAnsi="宋体" w:hint="eastAsia"/>
          <w:sz w:val="24"/>
        </w:rPr>
        <w:t>沿该轴的梯度分量</w:t>
      </w:r>
      <w:r w:rsidR="008C4A4E">
        <w:rPr>
          <w:rFonts w:ascii="宋体" w:eastAsia="宋体" w:hAnsi="宋体" w:hint="eastAsia"/>
          <w:sz w:val="24"/>
        </w:rPr>
        <w:t>。梯度幅值是三个分量的均方根</w:t>
      </w:r>
      <w:r w:rsidR="00AE1809">
        <w:rPr>
          <w:rFonts w:ascii="宋体" w:eastAsia="宋体" w:hAnsi="宋体" w:hint="eastAsia"/>
          <w:sz w:val="24"/>
        </w:rPr>
        <w:t>：</w:t>
      </w:r>
    </w:p>
    <w:tbl>
      <w:tblPr>
        <w:tblStyle w:val="af5"/>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AE1809" w14:paraId="434E6D40" w14:textId="77777777" w:rsidTr="00F96E44">
        <w:trPr>
          <w:jc w:val="center"/>
        </w:trPr>
        <w:tc>
          <w:tcPr>
            <w:tcW w:w="500" w:type="pct"/>
            <w:tcMar>
              <w:left w:w="0" w:type="dxa"/>
              <w:right w:w="0" w:type="dxa"/>
            </w:tcMar>
            <w:vAlign w:val="center"/>
          </w:tcPr>
          <w:p w14:paraId="20F8C9B0" w14:textId="77777777" w:rsidR="00AE1809" w:rsidRDefault="00AE1809" w:rsidP="00823B11"/>
        </w:tc>
        <w:tc>
          <w:tcPr>
            <w:tcW w:w="4000" w:type="pct"/>
            <w:tcMar>
              <w:top w:w="28" w:type="dxa"/>
              <w:left w:w="0" w:type="dxa"/>
              <w:bottom w:w="28" w:type="dxa"/>
              <w:right w:w="0" w:type="dxa"/>
            </w:tcMar>
            <w:vAlign w:val="center"/>
          </w:tcPr>
          <w:p w14:paraId="035E2814" w14:textId="2645D0E2" w:rsidR="00AE1809" w:rsidRPr="00F96E44" w:rsidRDefault="003A2E8A" w:rsidP="00F96E44">
            <w:pPr>
              <w:jc w:val="center"/>
              <w:rPr>
                <w:rFonts w:ascii="宋体" w:eastAsia="宋体" w:hAnsi="宋体"/>
                <w:sz w:val="24"/>
              </w:rPr>
            </w:pPr>
            <m:oMathPara>
              <m:oMathParaPr>
                <m:jc m:val="center"/>
              </m:oMathParaPr>
              <m:oMath>
                <m:d>
                  <m:dPr>
                    <m:begChr m:val="‖"/>
                    <m:endChr m:val="‖"/>
                    <m:ctrlPr>
                      <w:rPr>
                        <w:rFonts w:ascii="Cambria Math" w:hAnsi="Cambria Math"/>
                        <w:i/>
                      </w:rPr>
                    </m:ctrlPr>
                  </m:dPr>
                  <m:e>
                    <m:r>
                      <w:rPr>
                        <w:rFonts w:ascii="Cambria Math" w:hAnsi="Cambria Math"/>
                      </w:rPr>
                      <m:t>∇</m:t>
                    </m:r>
                    <m:r>
                      <w:rPr>
                        <w:rFonts w:ascii="Cambria Math" w:hAnsi="Cambria Math" w:hint="eastAsia"/>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e>
                </m:d>
                <m:r>
                  <w:rPr>
                    <w:rFonts w:ascii="Cambria Math" w:hAnsi="Cambria Math"/>
                  </w:rPr>
                  <m:t>=</m:t>
                </m:r>
                <m:rad>
                  <m:radPr>
                    <m:degHide m:val="1"/>
                    <m:ctrlPr>
                      <w:rPr>
                        <w:rFonts w:ascii="Cambria Math" w:hAnsi="Cambria Math"/>
                        <w:i/>
                      </w:rPr>
                    </m:ctrlPr>
                  </m:radPr>
                  <m:deg/>
                  <m:e>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x</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e>
                      <m:sup>
                        <m:r>
                          <w:rPr>
                            <w:rFonts w:ascii="Cambria Math" w:hAnsi="Cambria Math"/>
                          </w:rPr>
                          <m:t>2</m:t>
                        </m:r>
                      </m:sup>
                    </m:sSup>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hint="eastAsia"/>
                          </w:rPr>
                          <m:t>y</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e>
                      <m:sup>
                        <m:r>
                          <w:rPr>
                            <w:rFonts w:ascii="Cambria Math" w:hAnsi="Cambria Math"/>
                          </w:rPr>
                          <m:t>2</m:t>
                        </m:r>
                      </m:sup>
                    </m:sSup>
                  </m:e>
                </m:rad>
              </m:oMath>
            </m:oMathPara>
          </w:p>
        </w:tc>
        <w:tc>
          <w:tcPr>
            <w:tcW w:w="500" w:type="pct"/>
            <w:tcMar>
              <w:left w:w="0" w:type="dxa"/>
              <w:right w:w="0" w:type="dxa"/>
            </w:tcMar>
            <w:vAlign w:val="center"/>
          </w:tcPr>
          <w:p w14:paraId="4E343126" w14:textId="4CA45366" w:rsidR="00AE1809" w:rsidRPr="00EA5CB1" w:rsidRDefault="00AE1809" w:rsidP="00823B11">
            <w:pPr>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sidR="00D96D6E">
              <w:rPr>
                <w:rFonts w:ascii="宋体" w:eastAsia="宋体" w:hAnsi="宋体" w:hint="eastAsia"/>
                <w:sz w:val="24"/>
              </w:rPr>
              <w:t>12</w:t>
            </w:r>
            <w:r w:rsidRPr="00EA5CB1">
              <w:rPr>
                <w:rFonts w:ascii="宋体" w:eastAsia="宋体" w:hAnsi="宋体"/>
                <w:sz w:val="24"/>
              </w:rPr>
              <w:t>)</w:t>
            </w:r>
          </w:p>
        </w:tc>
      </w:tr>
    </w:tbl>
    <w:p w14:paraId="484BE17C" w14:textId="0817C695" w:rsidR="00917E61" w:rsidRDefault="008C4A4E" w:rsidP="00EC1343">
      <w:pPr>
        <w:spacing w:line="400" w:lineRule="exact"/>
        <w:rPr>
          <w:rFonts w:ascii="宋体" w:eastAsia="宋体" w:hAnsi="宋体"/>
          <w:sz w:val="24"/>
        </w:rPr>
      </w:pPr>
      <w:r>
        <w:rPr>
          <w:rFonts w:ascii="宋体" w:eastAsia="宋体" w:hAnsi="宋体" w:hint="eastAsia"/>
          <w:sz w:val="24"/>
        </w:rPr>
        <w:t>体绘制中常使用梯度幅值作为传递函数定义域来提取物质的边界面。为了保证梯度计算的准确性与连续性，</w:t>
      </w:r>
      <w:r w:rsidR="006F32B7">
        <w:rPr>
          <w:rFonts w:ascii="宋体" w:eastAsia="宋体" w:hAnsi="宋体" w:hint="eastAsia"/>
          <w:sz w:val="24"/>
        </w:rPr>
        <w:t>线性分离法</w:t>
      </w:r>
      <w:r w:rsidR="006F32B7" w:rsidRPr="006F32B7">
        <w:rPr>
          <w:rFonts w:ascii="宋体" w:eastAsia="宋体" w:hAnsi="宋体" w:hint="eastAsia"/>
          <w:sz w:val="24"/>
          <w:vertAlign w:val="superscript"/>
        </w:rPr>
        <w:t>[</w:t>
      </w:r>
      <w:r w:rsidR="006F32B7" w:rsidRPr="006F32B7">
        <w:rPr>
          <w:rFonts w:ascii="宋体" w:eastAsia="宋体" w:hAnsi="宋体"/>
          <w:sz w:val="24"/>
          <w:vertAlign w:val="superscript"/>
        </w:rPr>
        <w:t>16]</w:t>
      </w:r>
      <w:r w:rsidR="006F32B7">
        <w:rPr>
          <w:rFonts w:ascii="宋体" w:eastAsia="宋体" w:hAnsi="宋体" w:hint="eastAsia"/>
          <w:sz w:val="24"/>
        </w:rPr>
        <w:t>以及四维线性回归法</w:t>
      </w:r>
      <w:r w:rsidR="006F32B7" w:rsidRPr="006F32B7">
        <w:rPr>
          <w:rFonts w:ascii="宋体" w:eastAsia="宋体" w:hAnsi="宋体" w:hint="eastAsia"/>
          <w:sz w:val="24"/>
          <w:vertAlign w:val="superscript"/>
        </w:rPr>
        <w:t>[</w:t>
      </w:r>
      <w:r w:rsidR="006F32B7" w:rsidRPr="006F32B7">
        <w:rPr>
          <w:rFonts w:ascii="宋体" w:eastAsia="宋体" w:hAnsi="宋体"/>
          <w:sz w:val="24"/>
          <w:vertAlign w:val="superscript"/>
        </w:rPr>
        <w:t>17]</w:t>
      </w:r>
      <w:r w:rsidR="006F32B7">
        <w:rPr>
          <w:rFonts w:ascii="宋体" w:eastAsia="宋体" w:hAnsi="宋体" w:hint="eastAsia"/>
          <w:sz w:val="24"/>
        </w:rPr>
        <w:t>也是常用的梯度计算方法。</w:t>
      </w:r>
      <w:r w:rsidR="00855C31">
        <w:rPr>
          <w:rFonts w:ascii="宋体" w:eastAsia="宋体" w:hAnsi="宋体" w:hint="eastAsia"/>
          <w:sz w:val="24"/>
        </w:rPr>
        <w:t>程序实现时，常使用梯度算子来进行梯度计算。</w:t>
      </w:r>
    </w:p>
    <w:p w14:paraId="20246596" w14:textId="03569AFC" w:rsidR="006F32B7" w:rsidRDefault="006F32B7" w:rsidP="00232B40">
      <w:pPr>
        <w:spacing w:line="400" w:lineRule="exact"/>
        <w:ind w:firstLineChars="200" w:firstLine="480"/>
        <w:rPr>
          <w:rFonts w:ascii="宋体" w:eastAsia="宋体" w:hAnsi="宋体"/>
          <w:sz w:val="24"/>
        </w:rPr>
      </w:pPr>
      <w:r>
        <w:rPr>
          <w:rFonts w:ascii="宋体" w:eastAsia="宋体" w:hAnsi="宋体" w:hint="eastAsia"/>
          <w:sz w:val="24"/>
        </w:rPr>
        <w:t>(</w:t>
      </w:r>
      <w:r>
        <w:rPr>
          <w:rFonts w:ascii="宋体" w:eastAsia="宋体" w:hAnsi="宋体"/>
          <w:sz w:val="24"/>
        </w:rPr>
        <w:t xml:space="preserve">3) </w:t>
      </w:r>
      <w:r w:rsidR="00855C31">
        <w:rPr>
          <w:rFonts w:ascii="宋体" w:eastAsia="宋体" w:hAnsi="宋体" w:hint="eastAsia"/>
          <w:sz w:val="24"/>
        </w:rPr>
        <w:t>二阶导数</w:t>
      </w:r>
    </w:p>
    <w:p w14:paraId="44F9D981" w14:textId="71F01A98" w:rsidR="00F96E44" w:rsidRDefault="00855C31" w:rsidP="00F96E44">
      <w:pPr>
        <w:spacing w:line="400" w:lineRule="exact"/>
        <w:ind w:firstLineChars="200" w:firstLine="480"/>
        <w:rPr>
          <w:rFonts w:ascii="宋体" w:eastAsia="宋体" w:hAnsi="宋体"/>
          <w:sz w:val="24"/>
        </w:rPr>
      </w:pPr>
      <w:r>
        <w:rPr>
          <w:rFonts w:ascii="宋体" w:eastAsia="宋体" w:hAnsi="宋体" w:hint="eastAsia"/>
          <w:sz w:val="24"/>
        </w:rPr>
        <w:t>沿梯度方向的二阶导数</w:t>
      </w:r>
      <w:r w:rsidR="00232B40">
        <w:rPr>
          <w:rFonts w:ascii="宋体" w:eastAsia="宋体" w:hAnsi="宋体" w:hint="eastAsia"/>
          <w:sz w:val="24"/>
        </w:rPr>
        <w:t>能够反映出梯度幅值的变化</w:t>
      </w:r>
      <w:r w:rsidR="0038210D">
        <w:rPr>
          <w:rFonts w:ascii="宋体" w:eastAsia="宋体" w:hAnsi="宋体" w:hint="eastAsia"/>
          <w:sz w:val="24"/>
        </w:rPr>
        <w:t>。理想情况下，物质边界面的</w:t>
      </w:r>
      <w:r w:rsidR="00232B40">
        <w:rPr>
          <w:rFonts w:ascii="宋体" w:eastAsia="宋体" w:hAnsi="宋体" w:hint="eastAsia"/>
          <w:sz w:val="24"/>
        </w:rPr>
        <w:t>梯度幅值处于极值，</w:t>
      </w:r>
      <w:r w:rsidR="0038210D">
        <w:rPr>
          <w:rFonts w:ascii="宋体" w:eastAsia="宋体" w:hAnsi="宋体" w:hint="eastAsia"/>
          <w:sz w:val="24"/>
        </w:rPr>
        <w:t>沿梯度方向的二阶导数为0</w:t>
      </w:r>
      <w:r w:rsidR="00232B40">
        <w:rPr>
          <w:rFonts w:ascii="宋体" w:eastAsia="宋体" w:hAnsi="宋体" w:hint="eastAsia"/>
          <w:sz w:val="24"/>
        </w:rPr>
        <w:t>。</w:t>
      </w:r>
      <w:r w:rsidR="0038210D">
        <w:rPr>
          <w:rFonts w:ascii="宋体" w:eastAsia="宋体" w:hAnsi="宋体" w:hint="eastAsia"/>
          <w:sz w:val="24"/>
        </w:rPr>
        <w:t>使用二阶导数，或者二阶导数与梯度幅值共同作为传递函数定义域时，物质边界的检测效果会比只使用梯度幅值要好</w:t>
      </w:r>
      <w:r w:rsidR="0038210D" w:rsidRPr="0038210D">
        <w:rPr>
          <w:rFonts w:ascii="宋体" w:eastAsia="宋体" w:hAnsi="宋体" w:hint="eastAsia"/>
          <w:sz w:val="24"/>
          <w:vertAlign w:val="superscript"/>
        </w:rPr>
        <w:t>[</w:t>
      </w:r>
      <w:r w:rsidR="0038210D" w:rsidRPr="0038210D">
        <w:rPr>
          <w:rFonts w:ascii="宋体" w:eastAsia="宋体" w:hAnsi="宋体"/>
          <w:sz w:val="24"/>
          <w:vertAlign w:val="superscript"/>
        </w:rPr>
        <w:t>11]</w:t>
      </w:r>
      <w:r w:rsidR="0038210D">
        <w:rPr>
          <w:rFonts w:ascii="宋体" w:eastAsia="宋体" w:hAnsi="宋体" w:hint="eastAsia"/>
          <w:sz w:val="24"/>
        </w:rPr>
        <w:t>。</w:t>
      </w:r>
      <w:r w:rsidR="00F96E44">
        <w:rPr>
          <w:rFonts w:ascii="宋体" w:eastAsia="宋体" w:hAnsi="宋体" w:hint="eastAsia"/>
          <w:sz w:val="24"/>
        </w:rPr>
        <w:t>梯度方向的二阶导数计算有三种方法</w:t>
      </w:r>
      <w:r w:rsidR="00F96E44">
        <w:rPr>
          <w:rFonts w:ascii="宋体" w:eastAsia="宋体" w:hAnsi="宋体"/>
          <w:sz w:val="24"/>
          <w:vertAlign w:val="superscript"/>
        </w:rPr>
        <w:t>[1</w:t>
      </w:r>
      <w:r w:rsidR="00F96E44" w:rsidRPr="0038210D">
        <w:rPr>
          <w:rFonts w:ascii="宋体" w:eastAsia="宋体" w:hAnsi="宋体"/>
          <w:sz w:val="24"/>
          <w:vertAlign w:val="superscript"/>
        </w:rPr>
        <w:t>1]</w:t>
      </w:r>
      <w:r w:rsidR="00F96E44">
        <w:rPr>
          <w:rFonts w:ascii="宋体" w:eastAsia="宋体" w:hAnsi="宋体" w:hint="eastAsia"/>
          <w:sz w:val="24"/>
        </w:rPr>
        <w:t>：</w:t>
      </w:r>
    </w:p>
    <w:p w14:paraId="51598F35" w14:textId="45EA968D" w:rsidR="00917E61" w:rsidRDefault="00F96E44" w:rsidP="00F96E44">
      <w:pPr>
        <w:pStyle w:val="a7"/>
        <w:numPr>
          <w:ilvl w:val="0"/>
          <w:numId w:val="5"/>
        </w:numPr>
        <w:spacing w:line="400" w:lineRule="exact"/>
        <w:ind w:firstLineChars="0"/>
        <w:rPr>
          <w:rFonts w:ascii="宋体" w:eastAsia="宋体" w:hAnsi="宋体"/>
          <w:sz w:val="24"/>
        </w:rPr>
      </w:pPr>
      <w:r w:rsidRPr="00F96E44">
        <w:rPr>
          <w:rFonts w:ascii="宋体" w:eastAsia="宋体" w:hAnsi="宋体" w:hint="eastAsia"/>
          <w:sz w:val="24"/>
        </w:rPr>
        <w:t>利用梯度幅值进行计算</w:t>
      </w:r>
      <w:r>
        <w:rPr>
          <w:rFonts w:ascii="宋体" w:eastAsia="宋体" w:hAnsi="宋体"/>
          <w:sz w:val="24"/>
        </w:rPr>
        <w:t>:</w:t>
      </w:r>
    </w:p>
    <w:tbl>
      <w:tblPr>
        <w:tblStyle w:val="af5"/>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9655B8" w14:paraId="6BF48D79" w14:textId="77777777" w:rsidTr="00823B11">
        <w:trPr>
          <w:jc w:val="center"/>
        </w:trPr>
        <w:tc>
          <w:tcPr>
            <w:tcW w:w="500" w:type="pct"/>
            <w:tcMar>
              <w:left w:w="0" w:type="dxa"/>
              <w:right w:w="0" w:type="dxa"/>
            </w:tcMar>
            <w:vAlign w:val="center"/>
          </w:tcPr>
          <w:p w14:paraId="409D6EA1" w14:textId="77777777" w:rsidR="009655B8" w:rsidRDefault="009655B8" w:rsidP="00823B11"/>
        </w:tc>
        <w:tc>
          <w:tcPr>
            <w:tcW w:w="4000" w:type="pct"/>
            <w:tcMar>
              <w:top w:w="28" w:type="dxa"/>
              <w:left w:w="0" w:type="dxa"/>
              <w:bottom w:w="28" w:type="dxa"/>
              <w:right w:w="0" w:type="dxa"/>
            </w:tcMar>
            <w:vAlign w:val="center"/>
          </w:tcPr>
          <w:p w14:paraId="72A9E922" w14:textId="424CCF57" w:rsidR="009655B8" w:rsidRPr="00F96E44" w:rsidRDefault="003A2E8A" w:rsidP="00823B11">
            <w:pPr>
              <w:jc w:val="center"/>
              <w:rPr>
                <w:rFonts w:ascii="宋体" w:eastAsia="宋体" w:hAnsi="宋体"/>
                <w:sz w:val="24"/>
              </w:rPr>
            </w:pPr>
            <m:oMathPara>
              <m:oMathParaPr>
                <m:jc m:val="center"/>
              </m:oMathParaPr>
              <m:oMath>
                <m:sSubSup>
                  <m:sSubSupPr>
                    <m:ctrlPr>
                      <w:rPr>
                        <w:rFonts w:ascii="Cambria Math" w:eastAsia="宋体" w:hAnsi="Cambria Math"/>
                        <w:i/>
                        <w:sz w:val="24"/>
                      </w:rPr>
                    </m:ctrlPr>
                  </m:sSubSupPr>
                  <m:e>
                    <m:r>
                      <w:rPr>
                        <w:rFonts w:ascii="Cambria Math" w:eastAsia="宋体" w:hAnsi="Cambria Math"/>
                        <w:sz w:val="24"/>
                      </w:rPr>
                      <m:t>D</m:t>
                    </m:r>
                  </m:e>
                  <m:sub>
                    <m:r>
                      <w:rPr>
                        <w:rFonts w:ascii="Cambria Math" w:eastAsia="宋体" w:hAnsi="Cambria Math"/>
                        <w:sz w:val="24"/>
                      </w:rPr>
                      <m:t>Δf</m:t>
                    </m:r>
                  </m:sub>
                  <m:sup>
                    <m:r>
                      <w:rPr>
                        <w:rFonts w:ascii="Cambria Math" w:eastAsia="宋体" w:hAnsi="Cambria Math"/>
                        <w:sz w:val="24"/>
                      </w:rPr>
                      <m:t>2</m:t>
                    </m:r>
                  </m:sup>
                </m:sSubSup>
                <m:r>
                  <w:rPr>
                    <w:rFonts w:ascii="Cambria Math" w:eastAsia="宋体" w:hAnsi="Cambria Math" w:hint="eastAsia"/>
                    <w:sz w:val="24"/>
                  </w:rPr>
                  <m:t>f</m:t>
                </m:r>
                <m:r>
                  <w:rPr>
                    <w:rFonts w:ascii="Cambria Math" w:eastAsia="宋体" w:hAnsi="Cambria Math"/>
                    <w:sz w:val="24"/>
                  </w:rPr>
                  <m:t>=</m:t>
                </m:r>
                <m:f>
                  <m:fPr>
                    <m:ctrlPr>
                      <w:rPr>
                        <w:rFonts w:ascii="Cambria Math" w:eastAsia="宋体" w:hAnsi="Cambria Math"/>
                        <w:i/>
                        <w:sz w:val="24"/>
                      </w:rPr>
                    </m:ctrlPr>
                  </m:fPr>
                  <m:num>
                    <m:r>
                      <w:rPr>
                        <w:rFonts w:ascii="Cambria Math" w:eastAsia="宋体" w:hAnsi="Cambria Math"/>
                        <w:sz w:val="24"/>
                      </w:rPr>
                      <m:t>1</m:t>
                    </m:r>
                  </m:num>
                  <m:den>
                    <m:d>
                      <m:dPr>
                        <m:begChr m:val="‖"/>
                        <m:endChr m:val="‖"/>
                        <m:ctrlPr>
                          <w:rPr>
                            <w:rFonts w:ascii="Cambria Math" w:eastAsia="宋体" w:hAnsi="Cambria Math"/>
                            <w:i/>
                            <w:sz w:val="24"/>
                          </w:rPr>
                        </m:ctrlPr>
                      </m:dPr>
                      <m:e>
                        <m:r>
                          <w:rPr>
                            <w:rFonts w:ascii="Cambria Math" w:eastAsia="宋体" w:hAnsi="Cambria Math"/>
                            <w:sz w:val="24"/>
                          </w:rPr>
                          <m:t>∇f</m:t>
                        </m:r>
                      </m:e>
                    </m:d>
                  </m:den>
                </m:f>
                <m:r>
                  <w:rPr>
                    <w:rFonts w:ascii="Cambria Math" w:eastAsia="宋体" w:hAnsi="Cambria Math"/>
                    <w:sz w:val="24"/>
                  </w:rPr>
                  <m:t>⋅∇(</m:t>
                </m:r>
                <m:d>
                  <m:dPr>
                    <m:begChr m:val="‖"/>
                    <m:endChr m:val="‖"/>
                    <m:ctrlPr>
                      <w:rPr>
                        <w:rFonts w:ascii="Cambria Math" w:eastAsia="宋体" w:hAnsi="Cambria Math"/>
                        <w:i/>
                        <w:sz w:val="24"/>
                      </w:rPr>
                    </m:ctrlPr>
                  </m:dPr>
                  <m:e>
                    <m:r>
                      <w:rPr>
                        <w:rFonts w:ascii="Cambria Math" w:eastAsia="宋体" w:hAnsi="Cambria Math"/>
                        <w:sz w:val="24"/>
                      </w:rPr>
                      <m:t>∇f</m:t>
                    </m:r>
                  </m:e>
                </m:d>
                <m:r>
                  <w:rPr>
                    <w:rFonts w:ascii="Cambria Math" w:eastAsia="宋体" w:hAnsi="Cambria Math"/>
                    <w:sz w:val="24"/>
                  </w:rPr>
                  <m:t>)⋅∇f</m:t>
                </m:r>
              </m:oMath>
            </m:oMathPara>
          </w:p>
        </w:tc>
        <w:tc>
          <w:tcPr>
            <w:tcW w:w="500" w:type="pct"/>
            <w:tcMar>
              <w:left w:w="0" w:type="dxa"/>
              <w:right w:w="0" w:type="dxa"/>
            </w:tcMar>
            <w:vAlign w:val="center"/>
          </w:tcPr>
          <w:p w14:paraId="7B61A499" w14:textId="0BC2B33F" w:rsidR="009655B8" w:rsidRPr="00EA5CB1" w:rsidRDefault="009655B8" w:rsidP="00823B11">
            <w:pPr>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Pr>
                <w:rFonts w:ascii="宋体" w:eastAsia="宋体" w:hAnsi="宋体" w:hint="eastAsia"/>
                <w:sz w:val="24"/>
              </w:rPr>
              <w:t>1</w:t>
            </w:r>
            <w:r w:rsidR="00D96D6E">
              <w:rPr>
                <w:rFonts w:ascii="宋体" w:eastAsia="宋体" w:hAnsi="宋体" w:hint="eastAsia"/>
                <w:sz w:val="24"/>
              </w:rPr>
              <w:t>3</w:t>
            </w:r>
            <w:r w:rsidRPr="00EA5CB1">
              <w:rPr>
                <w:rFonts w:ascii="宋体" w:eastAsia="宋体" w:hAnsi="宋体"/>
                <w:sz w:val="24"/>
              </w:rPr>
              <w:t>)</w:t>
            </w:r>
          </w:p>
        </w:tc>
      </w:tr>
    </w:tbl>
    <w:p w14:paraId="78AA3620" w14:textId="750FA1B7" w:rsidR="00F96E44" w:rsidRDefault="00F96E44" w:rsidP="00F96E44">
      <w:pPr>
        <w:pStyle w:val="a7"/>
        <w:numPr>
          <w:ilvl w:val="0"/>
          <w:numId w:val="5"/>
        </w:numPr>
        <w:spacing w:line="400" w:lineRule="exact"/>
        <w:ind w:firstLineChars="0"/>
        <w:rPr>
          <w:rFonts w:ascii="宋体" w:eastAsia="宋体" w:hAnsi="宋体"/>
          <w:sz w:val="24"/>
        </w:rPr>
      </w:pPr>
      <w:r>
        <w:rPr>
          <w:rFonts w:ascii="宋体" w:eastAsia="宋体" w:hAnsi="宋体" w:hint="eastAsia"/>
          <w:sz w:val="24"/>
        </w:rPr>
        <w:t>利用</w:t>
      </w:r>
      <w:bookmarkStart w:id="38" w:name="OLE_LINK7"/>
      <w:bookmarkStart w:id="39" w:name="OLE_LINK8"/>
      <w:r w:rsidRPr="00F96E44">
        <w:rPr>
          <w:rFonts w:ascii="宋体" w:eastAsia="宋体" w:hAnsi="宋体"/>
          <w:sz w:val="24"/>
        </w:rPr>
        <w:t>Hessian</w:t>
      </w:r>
      <w:bookmarkEnd w:id="38"/>
      <w:bookmarkEnd w:id="39"/>
      <w:r w:rsidR="00847FDA">
        <w:rPr>
          <w:rFonts w:ascii="宋体" w:eastAsia="宋体" w:hAnsi="宋体" w:hint="eastAsia"/>
          <w:sz w:val="24"/>
        </w:rPr>
        <w:t>矩阵</w:t>
      </w:r>
      <w:r>
        <w:rPr>
          <w:rFonts w:ascii="宋体" w:eastAsia="宋体" w:hAnsi="宋体" w:hint="eastAsia"/>
          <w:sz w:val="24"/>
        </w:rPr>
        <w:t>进行计算：</w:t>
      </w:r>
    </w:p>
    <w:tbl>
      <w:tblPr>
        <w:tblStyle w:val="af5"/>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9655B8" w14:paraId="5689D50B" w14:textId="77777777" w:rsidTr="00823B11">
        <w:trPr>
          <w:jc w:val="center"/>
        </w:trPr>
        <w:tc>
          <w:tcPr>
            <w:tcW w:w="500" w:type="pct"/>
            <w:tcMar>
              <w:left w:w="0" w:type="dxa"/>
              <w:right w:w="0" w:type="dxa"/>
            </w:tcMar>
            <w:vAlign w:val="center"/>
          </w:tcPr>
          <w:p w14:paraId="1C2A5B83" w14:textId="77777777" w:rsidR="009655B8" w:rsidRDefault="009655B8" w:rsidP="00823B11">
            <w:bookmarkStart w:id="40" w:name="OLE_LINK9"/>
            <w:bookmarkStart w:id="41" w:name="OLE_LINK10"/>
          </w:p>
        </w:tc>
        <w:tc>
          <w:tcPr>
            <w:tcW w:w="4000" w:type="pct"/>
            <w:tcMar>
              <w:top w:w="28" w:type="dxa"/>
              <w:left w:w="0" w:type="dxa"/>
              <w:bottom w:w="28" w:type="dxa"/>
              <w:right w:w="0" w:type="dxa"/>
            </w:tcMar>
            <w:vAlign w:val="center"/>
          </w:tcPr>
          <w:p w14:paraId="200578C0" w14:textId="1B579FD7" w:rsidR="009655B8" w:rsidRPr="00F96E44" w:rsidRDefault="003A2E8A" w:rsidP="00823B11">
            <w:pPr>
              <w:jc w:val="center"/>
              <w:rPr>
                <w:rFonts w:ascii="宋体" w:eastAsia="宋体" w:hAnsi="宋体"/>
                <w:sz w:val="24"/>
              </w:rPr>
            </w:pPr>
            <m:oMathPara>
              <m:oMathParaPr>
                <m:jc m:val="center"/>
              </m:oMathParaPr>
              <m:oMath>
                <m:sSubSup>
                  <m:sSubSupPr>
                    <m:ctrlPr>
                      <w:rPr>
                        <w:rFonts w:ascii="Cambria Math" w:eastAsia="宋体" w:hAnsi="Cambria Math"/>
                        <w:i/>
                        <w:sz w:val="24"/>
                      </w:rPr>
                    </m:ctrlPr>
                  </m:sSubSupPr>
                  <m:e>
                    <m:r>
                      <w:rPr>
                        <w:rFonts w:ascii="Cambria Math" w:eastAsia="宋体" w:hAnsi="Cambria Math"/>
                        <w:sz w:val="24"/>
                      </w:rPr>
                      <m:t>D</m:t>
                    </m:r>
                  </m:e>
                  <m:sub>
                    <m:r>
                      <w:rPr>
                        <w:rFonts w:ascii="Cambria Math" w:eastAsia="宋体" w:hAnsi="Cambria Math"/>
                        <w:sz w:val="24"/>
                      </w:rPr>
                      <m:t>Δf</m:t>
                    </m:r>
                  </m:sub>
                  <m:sup>
                    <m:r>
                      <w:rPr>
                        <w:rFonts w:ascii="Cambria Math" w:eastAsia="宋体" w:hAnsi="Cambria Math"/>
                        <w:sz w:val="24"/>
                      </w:rPr>
                      <m:t>2</m:t>
                    </m:r>
                  </m:sup>
                </m:sSubSup>
                <m:r>
                  <w:rPr>
                    <w:rFonts w:ascii="Cambria Math" w:eastAsia="宋体" w:hAnsi="Cambria Math" w:hint="eastAsia"/>
                    <w:sz w:val="24"/>
                  </w:rPr>
                  <m:t>f</m:t>
                </m:r>
                <m:r>
                  <w:rPr>
                    <w:rFonts w:ascii="Cambria Math" w:eastAsia="宋体" w:hAnsi="Cambria Math"/>
                    <w:sz w:val="24"/>
                  </w:rPr>
                  <m:t>=</m:t>
                </m:r>
                <m:f>
                  <m:fPr>
                    <m:ctrlPr>
                      <w:rPr>
                        <w:rFonts w:ascii="Cambria Math" w:eastAsia="宋体" w:hAnsi="Cambria Math"/>
                        <w:i/>
                        <w:sz w:val="24"/>
                      </w:rPr>
                    </m:ctrlPr>
                  </m:fPr>
                  <m:num>
                    <m:r>
                      <w:rPr>
                        <w:rFonts w:ascii="Cambria Math" w:eastAsia="宋体" w:hAnsi="Cambria Math"/>
                        <w:sz w:val="24"/>
                      </w:rPr>
                      <m:t>1</m:t>
                    </m:r>
                  </m:num>
                  <m:den>
                    <m:sSup>
                      <m:sSupPr>
                        <m:ctrlPr>
                          <w:rPr>
                            <w:rFonts w:ascii="Cambria Math" w:eastAsia="宋体" w:hAnsi="Cambria Math"/>
                            <w:i/>
                            <w:sz w:val="24"/>
                          </w:rPr>
                        </m:ctrlPr>
                      </m:sSupPr>
                      <m:e>
                        <m:d>
                          <m:dPr>
                            <m:begChr m:val="‖"/>
                            <m:endChr m:val="‖"/>
                            <m:ctrlPr>
                              <w:rPr>
                                <w:rFonts w:ascii="Cambria Math" w:eastAsia="宋体" w:hAnsi="Cambria Math"/>
                                <w:i/>
                                <w:sz w:val="24"/>
                              </w:rPr>
                            </m:ctrlPr>
                          </m:dPr>
                          <m:e>
                            <m:r>
                              <w:rPr>
                                <w:rFonts w:ascii="Cambria Math" w:eastAsia="宋体" w:hAnsi="Cambria Math"/>
                                <w:sz w:val="24"/>
                              </w:rPr>
                              <m:t>∇f</m:t>
                            </m:r>
                          </m:e>
                        </m:d>
                      </m:e>
                      <m:sup>
                        <m:r>
                          <w:rPr>
                            <w:rFonts w:ascii="Cambria Math" w:eastAsia="宋体" w:hAnsi="Cambria Math"/>
                            <w:sz w:val="24"/>
                          </w:rPr>
                          <m:t>2</m:t>
                        </m:r>
                      </m:sup>
                    </m:sSup>
                  </m:den>
                </m:f>
                <m:sSup>
                  <m:sSupPr>
                    <m:ctrlPr>
                      <w:rPr>
                        <w:rFonts w:ascii="Cambria Math" w:eastAsia="宋体" w:hAnsi="Cambria Math"/>
                        <w:i/>
                        <w:sz w:val="24"/>
                      </w:rPr>
                    </m:ctrlPr>
                  </m:sSupPr>
                  <m:e>
                    <m:r>
                      <w:rPr>
                        <w:rFonts w:ascii="Cambria Math" w:eastAsia="宋体" w:hAnsi="Cambria Math"/>
                        <w:sz w:val="24"/>
                      </w:rPr>
                      <m:t>⋅</m:t>
                    </m:r>
                    <m:d>
                      <m:dPr>
                        <m:ctrlPr>
                          <w:rPr>
                            <w:rFonts w:ascii="Cambria Math" w:eastAsia="宋体" w:hAnsi="Cambria Math"/>
                            <w:i/>
                            <w:sz w:val="24"/>
                          </w:rPr>
                        </m:ctrlPr>
                      </m:dPr>
                      <m:e>
                        <m:r>
                          <w:rPr>
                            <w:rFonts w:ascii="Cambria Math" w:eastAsia="宋体" w:hAnsi="Cambria Math"/>
                            <w:sz w:val="24"/>
                          </w:rPr>
                          <m:t>∇f</m:t>
                        </m:r>
                      </m:e>
                    </m:d>
                  </m:e>
                  <m:sup>
                    <m:r>
                      <w:rPr>
                        <w:rFonts w:ascii="Cambria Math" w:eastAsia="宋体" w:hAnsi="Cambria Math"/>
                        <w:sz w:val="24"/>
                      </w:rPr>
                      <m:t>T</m:t>
                    </m:r>
                  </m:sup>
                </m:sSup>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H</m:t>
                    </m:r>
                  </m:e>
                  <m:sub>
                    <m:r>
                      <w:rPr>
                        <w:rFonts w:ascii="Cambria Math" w:eastAsia="宋体" w:hAnsi="Cambria Math"/>
                        <w:sz w:val="24"/>
                      </w:rPr>
                      <m:t>f</m:t>
                    </m:r>
                  </m:sub>
                </m:sSub>
                <m:r>
                  <w:rPr>
                    <w:rFonts w:ascii="Cambria Math" w:eastAsia="宋体" w:hAnsi="Cambria Math"/>
                    <w:sz w:val="24"/>
                  </w:rPr>
                  <m:t>⋅∇f</m:t>
                </m:r>
              </m:oMath>
            </m:oMathPara>
          </w:p>
        </w:tc>
        <w:tc>
          <w:tcPr>
            <w:tcW w:w="500" w:type="pct"/>
            <w:tcMar>
              <w:left w:w="0" w:type="dxa"/>
              <w:right w:w="0" w:type="dxa"/>
            </w:tcMar>
            <w:vAlign w:val="center"/>
          </w:tcPr>
          <w:p w14:paraId="0CF60E28" w14:textId="450D033B" w:rsidR="009655B8" w:rsidRPr="00EA5CB1" w:rsidRDefault="009655B8" w:rsidP="00823B11">
            <w:pPr>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Pr>
                <w:rFonts w:ascii="宋体" w:eastAsia="宋体" w:hAnsi="宋体" w:hint="eastAsia"/>
                <w:sz w:val="24"/>
              </w:rPr>
              <w:t>1</w:t>
            </w:r>
            <w:r w:rsidR="00D96D6E">
              <w:rPr>
                <w:rFonts w:ascii="宋体" w:eastAsia="宋体" w:hAnsi="宋体" w:hint="eastAsia"/>
                <w:sz w:val="24"/>
              </w:rPr>
              <w:t>4</w:t>
            </w:r>
            <w:r w:rsidRPr="00EA5CB1">
              <w:rPr>
                <w:rFonts w:ascii="宋体" w:eastAsia="宋体" w:hAnsi="宋体"/>
                <w:sz w:val="24"/>
              </w:rPr>
              <w:t>)</w:t>
            </w:r>
          </w:p>
        </w:tc>
      </w:tr>
    </w:tbl>
    <w:bookmarkEnd w:id="40"/>
    <w:bookmarkEnd w:id="41"/>
    <w:p w14:paraId="33C3FE20" w14:textId="05C43871" w:rsidR="009655B8" w:rsidRPr="00847FDA" w:rsidRDefault="00847FDA" w:rsidP="00847FDA">
      <w:pPr>
        <w:spacing w:line="400" w:lineRule="exact"/>
        <w:ind w:left="420" w:firstLine="420"/>
        <w:rPr>
          <w:rFonts w:ascii="宋体" w:eastAsia="宋体" w:hAnsi="宋体"/>
          <w:sz w:val="24"/>
        </w:rPr>
      </w:pPr>
      <w:r w:rsidRPr="00847FDA">
        <w:rPr>
          <w:rFonts w:ascii="宋体" w:eastAsia="宋体" w:hAnsi="宋体" w:hint="eastAsia"/>
          <w:sz w:val="24"/>
        </w:rPr>
        <w:t>其中</w:t>
      </w:r>
      <m:oMath>
        <m:sSub>
          <m:sSubPr>
            <m:ctrlPr>
              <w:rPr>
                <w:rFonts w:ascii="Cambria Math" w:eastAsia="宋体" w:hAnsi="Cambria Math"/>
                <w:i/>
                <w:sz w:val="24"/>
              </w:rPr>
            </m:ctrlPr>
          </m:sSubPr>
          <m:e>
            <m:r>
              <w:rPr>
                <w:rFonts w:ascii="Cambria Math" w:eastAsia="宋体" w:hAnsi="Cambria Math"/>
                <w:sz w:val="24"/>
              </w:rPr>
              <m:t>H</m:t>
            </m:r>
          </m:e>
          <m:sub>
            <m:r>
              <w:rPr>
                <w:rFonts w:ascii="Cambria Math" w:eastAsia="宋体" w:hAnsi="Cambria Math"/>
                <w:sz w:val="24"/>
              </w:rPr>
              <m:t>f</m:t>
            </m:r>
          </m:sub>
        </m:sSub>
      </m:oMath>
      <w:r w:rsidRPr="00847FDA">
        <w:rPr>
          <w:rFonts w:ascii="宋体" w:eastAsia="宋体" w:hAnsi="宋体" w:hint="eastAsia"/>
          <w:sz w:val="24"/>
        </w:rPr>
        <w:t>为</w:t>
      </w:r>
      <w:r w:rsidRPr="00847FDA">
        <w:rPr>
          <w:rFonts w:ascii="宋体" w:eastAsia="宋体" w:hAnsi="宋体"/>
          <w:sz w:val="24"/>
        </w:rPr>
        <w:t>Hessian</w:t>
      </w:r>
      <w:r w:rsidRPr="00847FDA">
        <w:rPr>
          <w:rFonts w:ascii="宋体" w:eastAsia="宋体" w:hAnsi="宋体" w:hint="eastAsia"/>
          <w:sz w:val="24"/>
        </w:rPr>
        <w:t>矩阵，通过对</w:t>
      </w:r>
      <m:oMath>
        <m:r>
          <w:rPr>
            <w:rFonts w:ascii="Cambria Math" w:eastAsia="宋体" w:hAnsi="Cambria Math"/>
            <w:sz w:val="24"/>
          </w:rPr>
          <m:t>f</m:t>
        </m:r>
      </m:oMath>
      <w:r w:rsidRPr="00847FDA">
        <w:rPr>
          <w:rFonts w:ascii="宋体" w:eastAsia="宋体" w:hAnsi="宋体" w:hint="eastAsia"/>
          <w:sz w:val="24"/>
        </w:rPr>
        <w:t>求二阶偏导得出</w:t>
      </w:r>
      <w:r w:rsidRPr="00847FDA">
        <w:rPr>
          <w:rFonts w:ascii="宋体" w:eastAsia="宋体" w:hAnsi="宋体" w:hint="eastAsia"/>
          <w:sz w:val="24"/>
          <w:vertAlign w:val="superscript"/>
        </w:rPr>
        <w:t>[</w:t>
      </w:r>
      <w:r w:rsidRPr="00847FDA">
        <w:rPr>
          <w:rFonts w:ascii="宋体" w:eastAsia="宋体" w:hAnsi="宋体"/>
          <w:sz w:val="24"/>
          <w:vertAlign w:val="superscript"/>
        </w:rPr>
        <w:t>19]</w:t>
      </w:r>
      <w:r>
        <w:rPr>
          <w:rFonts w:ascii="宋体" w:eastAsia="宋体" w:hAnsi="宋体" w:hint="eastAsia"/>
          <w:sz w:val="24"/>
        </w:rPr>
        <w:t>。该方法计算较为准确但计算量较大。利用</w:t>
      </w:r>
      <w:r w:rsidRPr="00847FDA">
        <w:rPr>
          <w:rFonts w:ascii="宋体" w:eastAsia="宋体" w:hAnsi="宋体"/>
          <w:sz w:val="24"/>
        </w:rPr>
        <w:t>Hessian</w:t>
      </w:r>
      <w:r w:rsidRPr="00847FDA">
        <w:rPr>
          <w:rFonts w:ascii="宋体" w:eastAsia="宋体" w:hAnsi="宋体" w:hint="eastAsia"/>
          <w:sz w:val="24"/>
        </w:rPr>
        <w:t>矩阵</w:t>
      </w:r>
      <w:r>
        <w:rPr>
          <w:rFonts w:ascii="宋体" w:eastAsia="宋体" w:hAnsi="宋体" w:hint="eastAsia"/>
          <w:sz w:val="24"/>
        </w:rPr>
        <w:t>的特征值还可以对三维体数据场中的局部结构进行识别</w:t>
      </w:r>
      <w:r w:rsidRPr="00847FDA">
        <w:rPr>
          <w:rFonts w:ascii="宋体" w:eastAsia="宋体" w:hAnsi="宋体" w:hint="eastAsia"/>
          <w:sz w:val="24"/>
          <w:vertAlign w:val="superscript"/>
        </w:rPr>
        <w:t>[</w:t>
      </w:r>
      <w:r w:rsidRPr="00847FDA">
        <w:rPr>
          <w:rFonts w:ascii="宋体" w:eastAsia="宋体" w:hAnsi="宋体"/>
          <w:sz w:val="24"/>
          <w:vertAlign w:val="superscript"/>
        </w:rPr>
        <w:t>20]</w:t>
      </w:r>
      <w:r>
        <w:rPr>
          <w:rFonts w:ascii="宋体" w:eastAsia="宋体" w:hAnsi="宋体" w:hint="eastAsia"/>
          <w:sz w:val="24"/>
        </w:rPr>
        <w:t>。</w:t>
      </w:r>
    </w:p>
    <w:p w14:paraId="292D3C1C" w14:textId="72F85B4A" w:rsidR="00F96E44" w:rsidRDefault="00F96E44" w:rsidP="00F96E44">
      <w:pPr>
        <w:pStyle w:val="a7"/>
        <w:numPr>
          <w:ilvl w:val="0"/>
          <w:numId w:val="5"/>
        </w:numPr>
        <w:spacing w:line="400" w:lineRule="exact"/>
        <w:ind w:firstLineChars="0"/>
        <w:rPr>
          <w:rFonts w:ascii="宋体" w:eastAsia="宋体" w:hAnsi="宋体"/>
          <w:sz w:val="24"/>
        </w:rPr>
      </w:pPr>
      <w:r>
        <w:rPr>
          <w:rFonts w:ascii="宋体" w:eastAsia="宋体" w:hAnsi="宋体" w:hint="eastAsia"/>
          <w:sz w:val="24"/>
        </w:rPr>
        <w:t>利用</w:t>
      </w:r>
      <w:r w:rsidRPr="00F96E44">
        <w:rPr>
          <w:rFonts w:ascii="宋体" w:eastAsia="宋体" w:hAnsi="宋体"/>
          <w:sz w:val="24"/>
        </w:rPr>
        <w:t>Laplacian</w:t>
      </w:r>
      <w:r>
        <w:rPr>
          <w:rFonts w:ascii="宋体" w:eastAsia="宋体" w:hAnsi="宋体" w:hint="eastAsia"/>
          <w:sz w:val="24"/>
        </w:rPr>
        <w:t>公式</w:t>
      </w:r>
      <w:r w:rsidR="00847FDA">
        <w:rPr>
          <w:rFonts w:ascii="宋体" w:eastAsia="宋体" w:hAnsi="宋体" w:hint="eastAsia"/>
          <w:sz w:val="24"/>
        </w:rPr>
        <w:t>近似</w:t>
      </w:r>
      <w:r>
        <w:rPr>
          <w:rFonts w:ascii="宋体" w:eastAsia="宋体" w:hAnsi="宋体" w:hint="eastAsia"/>
          <w:sz w:val="24"/>
        </w:rPr>
        <w:t>计算：</w:t>
      </w:r>
    </w:p>
    <w:tbl>
      <w:tblPr>
        <w:tblStyle w:val="af5"/>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847FDA" w14:paraId="6CAE9009" w14:textId="77777777" w:rsidTr="00823B11">
        <w:trPr>
          <w:jc w:val="center"/>
        </w:trPr>
        <w:tc>
          <w:tcPr>
            <w:tcW w:w="500" w:type="pct"/>
            <w:tcMar>
              <w:left w:w="0" w:type="dxa"/>
              <w:right w:w="0" w:type="dxa"/>
            </w:tcMar>
            <w:vAlign w:val="center"/>
          </w:tcPr>
          <w:p w14:paraId="1849FDE7" w14:textId="77777777" w:rsidR="00847FDA" w:rsidRDefault="00847FDA" w:rsidP="00823B11"/>
        </w:tc>
        <w:tc>
          <w:tcPr>
            <w:tcW w:w="4000" w:type="pct"/>
            <w:tcMar>
              <w:top w:w="28" w:type="dxa"/>
              <w:left w:w="0" w:type="dxa"/>
              <w:bottom w:w="28" w:type="dxa"/>
              <w:right w:w="0" w:type="dxa"/>
            </w:tcMar>
            <w:vAlign w:val="center"/>
          </w:tcPr>
          <w:p w14:paraId="699E3F7D" w14:textId="4AC6FC1F" w:rsidR="00847FDA" w:rsidRPr="00F96E44" w:rsidRDefault="003A2E8A" w:rsidP="00823B11">
            <w:pPr>
              <w:jc w:val="center"/>
              <w:rPr>
                <w:rFonts w:ascii="宋体" w:eastAsia="宋体" w:hAnsi="宋体"/>
                <w:sz w:val="24"/>
              </w:rPr>
            </w:pPr>
            <m:oMathPara>
              <m:oMathParaPr>
                <m:jc m:val="center"/>
              </m:oMathParaPr>
              <m:oMath>
                <m:sSubSup>
                  <m:sSubSupPr>
                    <m:ctrlPr>
                      <w:rPr>
                        <w:rFonts w:ascii="Cambria Math" w:eastAsia="宋体" w:hAnsi="Cambria Math"/>
                        <w:i/>
                        <w:sz w:val="24"/>
                      </w:rPr>
                    </m:ctrlPr>
                  </m:sSubSupPr>
                  <m:e>
                    <m:r>
                      <w:rPr>
                        <w:rFonts w:ascii="Cambria Math" w:eastAsia="宋体" w:hAnsi="Cambria Math"/>
                        <w:sz w:val="24"/>
                      </w:rPr>
                      <m:t>D</m:t>
                    </m:r>
                  </m:e>
                  <m:sub>
                    <m:r>
                      <w:rPr>
                        <w:rFonts w:ascii="Cambria Math" w:eastAsia="宋体" w:hAnsi="Cambria Math"/>
                        <w:sz w:val="24"/>
                      </w:rPr>
                      <m:t>Δf</m:t>
                    </m:r>
                  </m:sub>
                  <m:sup>
                    <m:r>
                      <w:rPr>
                        <w:rFonts w:ascii="Cambria Math" w:eastAsia="宋体" w:hAnsi="Cambria Math"/>
                        <w:sz w:val="24"/>
                      </w:rPr>
                      <m:t>2</m:t>
                    </m:r>
                  </m:sup>
                </m:sSubSup>
                <m:r>
                  <w:rPr>
                    <w:rFonts w:ascii="Cambria Math" w:eastAsia="宋体" w:hAnsi="Cambria Math" w:hint="eastAsia"/>
                    <w:sz w:val="24"/>
                  </w:rPr>
                  <m:t>f</m:t>
                </m:r>
                <m:r>
                  <w:rPr>
                    <w:rFonts w:ascii="Cambria Math" w:eastAsia="宋体" w:hAnsi="Cambria Math"/>
                    <w:sz w:val="24"/>
                  </w:rPr>
                  <m:t>≈</m:t>
                </m:r>
                <m:sSup>
                  <m:sSupPr>
                    <m:ctrlPr>
                      <w:rPr>
                        <w:rFonts w:ascii="Cambria Math" w:eastAsia="宋体" w:hAnsi="Cambria Math"/>
                        <w:i/>
                        <w:sz w:val="24"/>
                      </w:rPr>
                    </m:ctrlPr>
                  </m:sSupPr>
                  <m:e>
                    <m:r>
                      <w:rPr>
                        <w:rFonts w:ascii="Cambria Math" w:eastAsia="宋体" w:hAnsi="Cambria Math"/>
                        <w:sz w:val="24"/>
                      </w:rPr>
                      <m:t>∇</m:t>
                    </m:r>
                  </m:e>
                  <m:sup>
                    <m:r>
                      <w:rPr>
                        <w:rFonts w:ascii="Cambria Math" w:eastAsia="宋体" w:hAnsi="Cambria Math"/>
                        <w:sz w:val="24"/>
                      </w:rPr>
                      <m:t>2</m:t>
                    </m:r>
                  </m:sup>
                </m:sSup>
                <m:r>
                  <w:rPr>
                    <w:rFonts w:ascii="Cambria Math" w:eastAsia="宋体" w:hAnsi="Cambria Math"/>
                    <w:sz w:val="24"/>
                  </w:rPr>
                  <m:t>f=</m:t>
                </m:r>
                <m:f>
                  <m:fPr>
                    <m:ctrlPr>
                      <w:rPr>
                        <w:rFonts w:ascii="Cambria Math" w:eastAsia="宋体" w:hAnsi="Cambria Math"/>
                        <w:i/>
                        <w:sz w:val="24"/>
                      </w:rPr>
                    </m:ctrlPr>
                  </m:fPr>
                  <m:num>
                    <m:sSup>
                      <m:sSupPr>
                        <m:ctrlPr>
                          <w:rPr>
                            <w:rFonts w:ascii="Cambria Math" w:eastAsia="宋体" w:hAnsi="Cambria Math"/>
                            <w:i/>
                            <w:sz w:val="24"/>
                          </w:rPr>
                        </m:ctrlPr>
                      </m:sSupPr>
                      <m:e>
                        <m:r>
                          <w:rPr>
                            <w:rFonts w:ascii="Cambria Math" w:eastAsia="宋体" w:hAnsi="Cambria Math"/>
                            <w:sz w:val="24"/>
                          </w:rPr>
                          <m:t>∂</m:t>
                        </m:r>
                      </m:e>
                      <m:sup>
                        <m:r>
                          <w:rPr>
                            <w:rFonts w:ascii="Cambria Math" w:eastAsia="宋体" w:hAnsi="Cambria Math"/>
                            <w:sz w:val="24"/>
                          </w:rPr>
                          <m:t>2</m:t>
                        </m:r>
                      </m:sup>
                    </m:sSup>
                    <m:r>
                      <w:rPr>
                        <w:rFonts w:ascii="Cambria Math" w:eastAsia="宋体" w:hAnsi="Cambria Math"/>
                        <w:sz w:val="24"/>
                      </w:rPr>
                      <m:t>f</m:t>
                    </m:r>
                  </m:num>
                  <m:den>
                    <m:sSup>
                      <m:sSupPr>
                        <m:ctrlPr>
                          <w:rPr>
                            <w:rFonts w:ascii="Cambria Math" w:eastAsia="宋体" w:hAnsi="Cambria Math"/>
                            <w:i/>
                            <w:sz w:val="24"/>
                          </w:rPr>
                        </m:ctrlPr>
                      </m:sSupPr>
                      <m:e>
                        <m:r>
                          <w:rPr>
                            <w:rFonts w:ascii="Cambria Math" w:eastAsia="宋体" w:hAnsi="Cambria Math"/>
                            <w:sz w:val="24"/>
                          </w:rPr>
                          <m:t>∂</m:t>
                        </m:r>
                      </m:e>
                      <m:sup>
                        <m:r>
                          <w:rPr>
                            <w:rFonts w:ascii="Cambria Math" w:eastAsia="宋体" w:hAnsi="Cambria Math"/>
                            <w:sz w:val="24"/>
                          </w:rPr>
                          <m:t>2</m:t>
                        </m:r>
                      </m:sup>
                    </m:sSup>
                    <m:sSup>
                      <m:sSupPr>
                        <m:ctrlPr>
                          <w:rPr>
                            <w:rFonts w:ascii="Cambria Math" w:eastAsia="宋体" w:hAnsi="Cambria Math"/>
                            <w:i/>
                            <w:sz w:val="24"/>
                          </w:rPr>
                        </m:ctrlPr>
                      </m:sSupPr>
                      <m:e>
                        <m:r>
                          <w:rPr>
                            <w:rFonts w:ascii="Cambria Math" w:eastAsia="宋体" w:hAnsi="Cambria Math" w:hint="eastAsia"/>
                            <w:sz w:val="24"/>
                          </w:rPr>
                          <m:t>y</m:t>
                        </m:r>
                      </m:e>
                      <m:sup>
                        <m:r>
                          <w:rPr>
                            <w:rFonts w:ascii="Cambria Math" w:eastAsia="宋体" w:hAnsi="Cambria Math"/>
                            <w:sz w:val="24"/>
                          </w:rPr>
                          <m:t>2</m:t>
                        </m:r>
                      </m:sup>
                    </m:sSup>
                  </m:den>
                </m:f>
                <m:r>
                  <w:rPr>
                    <w:rFonts w:ascii="Cambria Math" w:eastAsia="宋体" w:hAnsi="Cambria Math" w:hint="eastAsia"/>
                    <w:sz w:val="24"/>
                  </w:rPr>
                  <m:t>+</m:t>
                </m:r>
                <m:f>
                  <m:fPr>
                    <m:ctrlPr>
                      <w:rPr>
                        <w:rFonts w:ascii="Cambria Math" w:eastAsia="宋体" w:hAnsi="Cambria Math"/>
                        <w:i/>
                        <w:sz w:val="24"/>
                      </w:rPr>
                    </m:ctrlPr>
                  </m:fPr>
                  <m:num>
                    <m:sSup>
                      <m:sSupPr>
                        <m:ctrlPr>
                          <w:rPr>
                            <w:rFonts w:ascii="Cambria Math" w:eastAsia="宋体" w:hAnsi="Cambria Math"/>
                            <w:i/>
                            <w:sz w:val="24"/>
                          </w:rPr>
                        </m:ctrlPr>
                      </m:sSupPr>
                      <m:e>
                        <m:r>
                          <w:rPr>
                            <w:rFonts w:ascii="Cambria Math" w:eastAsia="宋体" w:hAnsi="Cambria Math"/>
                            <w:sz w:val="24"/>
                          </w:rPr>
                          <m:t>∂</m:t>
                        </m:r>
                      </m:e>
                      <m:sup>
                        <m:r>
                          <w:rPr>
                            <w:rFonts w:ascii="Cambria Math" w:eastAsia="宋体" w:hAnsi="Cambria Math"/>
                            <w:sz w:val="24"/>
                          </w:rPr>
                          <m:t>2</m:t>
                        </m:r>
                      </m:sup>
                    </m:sSup>
                    <m:r>
                      <w:rPr>
                        <w:rFonts w:ascii="Cambria Math" w:eastAsia="宋体" w:hAnsi="Cambria Math"/>
                        <w:sz w:val="24"/>
                      </w:rPr>
                      <m:t>f</m:t>
                    </m:r>
                  </m:num>
                  <m:den>
                    <m:sSup>
                      <m:sSupPr>
                        <m:ctrlPr>
                          <w:rPr>
                            <w:rFonts w:ascii="Cambria Math" w:eastAsia="宋体" w:hAnsi="Cambria Math"/>
                            <w:i/>
                            <w:sz w:val="24"/>
                          </w:rPr>
                        </m:ctrlPr>
                      </m:sSupPr>
                      <m:e>
                        <m:r>
                          <w:rPr>
                            <w:rFonts w:ascii="Cambria Math" w:eastAsia="宋体" w:hAnsi="Cambria Math"/>
                            <w:sz w:val="24"/>
                          </w:rPr>
                          <m:t>∂</m:t>
                        </m:r>
                      </m:e>
                      <m:sup>
                        <m:r>
                          <w:rPr>
                            <w:rFonts w:ascii="Cambria Math" w:eastAsia="宋体" w:hAnsi="Cambria Math"/>
                            <w:sz w:val="24"/>
                          </w:rPr>
                          <m:t>2</m:t>
                        </m:r>
                      </m:sup>
                    </m:sSup>
                    <m:sSup>
                      <m:sSupPr>
                        <m:ctrlPr>
                          <w:rPr>
                            <w:rFonts w:ascii="Cambria Math" w:eastAsia="宋体" w:hAnsi="Cambria Math"/>
                            <w:i/>
                            <w:sz w:val="24"/>
                          </w:rPr>
                        </m:ctrlPr>
                      </m:sSupPr>
                      <m:e>
                        <m:r>
                          <w:rPr>
                            <w:rFonts w:ascii="Cambria Math" w:eastAsia="宋体" w:hAnsi="Cambria Math"/>
                            <w:sz w:val="24"/>
                          </w:rPr>
                          <m:t>y</m:t>
                        </m:r>
                      </m:e>
                      <m:sup>
                        <m:r>
                          <w:rPr>
                            <w:rFonts w:ascii="Cambria Math" w:eastAsia="宋体" w:hAnsi="Cambria Math"/>
                            <w:sz w:val="24"/>
                          </w:rPr>
                          <m:t>2</m:t>
                        </m:r>
                      </m:sup>
                    </m:sSup>
                  </m:den>
                </m:f>
                <m:r>
                  <w:rPr>
                    <w:rFonts w:ascii="Cambria Math" w:eastAsia="宋体" w:hAnsi="Cambria Math" w:hint="eastAsia"/>
                    <w:sz w:val="24"/>
                  </w:rPr>
                  <m:t>+</m:t>
                </m:r>
                <m:f>
                  <m:fPr>
                    <m:ctrlPr>
                      <w:rPr>
                        <w:rFonts w:ascii="Cambria Math" w:eastAsia="宋体" w:hAnsi="Cambria Math"/>
                        <w:i/>
                        <w:sz w:val="24"/>
                      </w:rPr>
                    </m:ctrlPr>
                  </m:fPr>
                  <m:num>
                    <m:sSup>
                      <m:sSupPr>
                        <m:ctrlPr>
                          <w:rPr>
                            <w:rFonts w:ascii="Cambria Math" w:eastAsia="宋体" w:hAnsi="Cambria Math"/>
                            <w:i/>
                            <w:sz w:val="24"/>
                          </w:rPr>
                        </m:ctrlPr>
                      </m:sSupPr>
                      <m:e>
                        <m:r>
                          <w:rPr>
                            <w:rFonts w:ascii="Cambria Math" w:eastAsia="宋体" w:hAnsi="Cambria Math"/>
                            <w:sz w:val="24"/>
                          </w:rPr>
                          <m:t>∂</m:t>
                        </m:r>
                      </m:e>
                      <m:sup>
                        <m:r>
                          <w:rPr>
                            <w:rFonts w:ascii="Cambria Math" w:eastAsia="宋体" w:hAnsi="Cambria Math"/>
                            <w:sz w:val="24"/>
                          </w:rPr>
                          <m:t>2</m:t>
                        </m:r>
                      </m:sup>
                    </m:sSup>
                    <m:r>
                      <w:rPr>
                        <w:rFonts w:ascii="Cambria Math" w:eastAsia="宋体" w:hAnsi="Cambria Math"/>
                        <w:sz w:val="24"/>
                      </w:rPr>
                      <m:t>f</m:t>
                    </m:r>
                  </m:num>
                  <m:den>
                    <m:sSup>
                      <m:sSupPr>
                        <m:ctrlPr>
                          <w:rPr>
                            <w:rFonts w:ascii="Cambria Math" w:eastAsia="宋体" w:hAnsi="Cambria Math"/>
                            <w:i/>
                            <w:sz w:val="24"/>
                          </w:rPr>
                        </m:ctrlPr>
                      </m:sSupPr>
                      <m:e>
                        <m:r>
                          <w:rPr>
                            <w:rFonts w:ascii="Cambria Math" w:eastAsia="宋体" w:hAnsi="Cambria Math"/>
                            <w:sz w:val="24"/>
                          </w:rPr>
                          <m:t>∂</m:t>
                        </m:r>
                      </m:e>
                      <m:sup>
                        <m:r>
                          <w:rPr>
                            <w:rFonts w:ascii="Cambria Math" w:eastAsia="宋体" w:hAnsi="Cambria Math"/>
                            <w:sz w:val="24"/>
                          </w:rPr>
                          <m:t>2</m:t>
                        </m:r>
                      </m:sup>
                    </m:sSup>
                    <m:sSup>
                      <m:sSupPr>
                        <m:ctrlPr>
                          <w:rPr>
                            <w:rFonts w:ascii="Cambria Math" w:eastAsia="宋体" w:hAnsi="Cambria Math"/>
                            <w:i/>
                            <w:sz w:val="24"/>
                          </w:rPr>
                        </m:ctrlPr>
                      </m:sSupPr>
                      <m:e>
                        <m:r>
                          <w:rPr>
                            <w:rFonts w:ascii="Cambria Math" w:eastAsia="宋体" w:hAnsi="Cambria Math"/>
                            <w:sz w:val="24"/>
                          </w:rPr>
                          <m:t>z</m:t>
                        </m:r>
                      </m:e>
                      <m:sup>
                        <m:r>
                          <w:rPr>
                            <w:rFonts w:ascii="Cambria Math" w:eastAsia="宋体" w:hAnsi="Cambria Math"/>
                            <w:sz w:val="24"/>
                          </w:rPr>
                          <m:t>2</m:t>
                        </m:r>
                      </m:sup>
                    </m:sSup>
                  </m:den>
                </m:f>
              </m:oMath>
            </m:oMathPara>
          </w:p>
        </w:tc>
        <w:tc>
          <w:tcPr>
            <w:tcW w:w="500" w:type="pct"/>
            <w:tcMar>
              <w:left w:w="0" w:type="dxa"/>
              <w:right w:w="0" w:type="dxa"/>
            </w:tcMar>
            <w:vAlign w:val="center"/>
          </w:tcPr>
          <w:p w14:paraId="76F69492" w14:textId="38038A3E" w:rsidR="00847FDA" w:rsidRPr="00EA5CB1" w:rsidRDefault="00847FDA" w:rsidP="00823B11">
            <w:pPr>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Pr>
                <w:rFonts w:ascii="宋体" w:eastAsia="宋体" w:hAnsi="宋体" w:hint="eastAsia"/>
                <w:sz w:val="24"/>
              </w:rPr>
              <w:t>1</w:t>
            </w:r>
            <w:r w:rsidR="00D96D6E">
              <w:rPr>
                <w:rFonts w:ascii="宋体" w:eastAsia="宋体" w:hAnsi="宋体" w:hint="eastAsia"/>
                <w:sz w:val="24"/>
              </w:rPr>
              <w:t>5</w:t>
            </w:r>
            <w:r w:rsidRPr="00EA5CB1">
              <w:rPr>
                <w:rFonts w:ascii="宋体" w:eastAsia="宋体" w:hAnsi="宋体"/>
                <w:sz w:val="24"/>
              </w:rPr>
              <w:t>)</w:t>
            </w:r>
          </w:p>
        </w:tc>
      </w:tr>
    </w:tbl>
    <w:p w14:paraId="07FC6077" w14:textId="15B84E34" w:rsidR="00453BC8" w:rsidRDefault="00453BC8" w:rsidP="00CC74F3">
      <w:pPr>
        <w:spacing w:line="400" w:lineRule="exact"/>
        <w:ind w:left="420" w:firstLine="420"/>
        <w:rPr>
          <w:rFonts w:ascii="宋体" w:eastAsia="宋体" w:hAnsi="宋体"/>
          <w:sz w:val="24"/>
        </w:rPr>
      </w:pPr>
      <w:r>
        <w:rPr>
          <w:rFonts w:ascii="宋体" w:eastAsia="宋体" w:hAnsi="宋体" w:hint="eastAsia"/>
          <w:sz w:val="24"/>
        </w:rPr>
        <w:t>该方法计算量较小，但是对噪声敏感。具体实现时常通过</w:t>
      </w:r>
      <w:r w:rsidRPr="00F96E44">
        <w:rPr>
          <w:rFonts w:ascii="宋体" w:eastAsia="宋体" w:hAnsi="宋体"/>
          <w:sz w:val="24"/>
        </w:rPr>
        <w:t>Laplacian</w:t>
      </w:r>
      <w:r>
        <w:rPr>
          <w:rFonts w:ascii="宋体" w:eastAsia="宋体" w:hAnsi="宋体" w:hint="eastAsia"/>
          <w:sz w:val="24"/>
        </w:rPr>
        <w:t>算子来计算。</w:t>
      </w:r>
    </w:p>
    <w:p w14:paraId="6413CF8C" w14:textId="315756A5" w:rsidR="00F31FFC" w:rsidRDefault="005D4C15" w:rsidP="00F31FFC">
      <w:pPr>
        <w:pStyle w:val="3"/>
        <w:rPr>
          <w:rFonts w:ascii="宋体" w:eastAsia="宋体" w:hAnsi="宋体"/>
          <w:sz w:val="24"/>
          <w:szCs w:val="24"/>
        </w:rPr>
      </w:pPr>
      <w:bookmarkStart w:id="42" w:name="_Toc8904280"/>
      <w:r w:rsidRPr="00AB0C37">
        <w:rPr>
          <w:rFonts w:ascii="宋体" w:eastAsia="宋体" w:hAnsi="宋体" w:hint="eastAsia"/>
          <w:sz w:val="24"/>
          <w:szCs w:val="24"/>
        </w:rPr>
        <w:t>2.</w:t>
      </w:r>
      <w:r>
        <w:rPr>
          <w:rFonts w:ascii="宋体" w:eastAsia="宋体" w:hAnsi="宋体" w:hint="eastAsia"/>
          <w:sz w:val="24"/>
          <w:szCs w:val="24"/>
        </w:rPr>
        <w:t>2</w:t>
      </w:r>
      <w:r w:rsidRPr="00AB0C37">
        <w:rPr>
          <w:rFonts w:ascii="宋体" w:eastAsia="宋体" w:hAnsi="宋体" w:hint="eastAsia"/>
          <w:sz w:val="24"/>
          <w:szCs w:val="24"/>
        </w:rPr>
        <w:t>.</w:t>
      </w:r>
      <w:r>
        <w:rPr>
          <w:rFonts w:ascii="宋体" w:eastAsia="宋体" w:hAnsi="宋体" w:hint="eastAsia"/>
          <w:sz w:val="24"/>
          <w:szCs w:val="24"/>
        </w:rPr>
        <w:t>2</w:t>
      </w:r>
      <w:r w:rsidRPr="00AB0C37">
        <w:rPr>
          <w:rFonts w:ascii="宋体" w:eastAsia="宋体" w:hAnsi="宋体"/>
          <w:sz w:val="24"/>
          <w:szCs w:val="24"/>
        </w:rPr>
        <w:t xml:space="preserve"> </w:t>
      </w:r>
      <w:r>
        <w:rPr>
          <w:rFonts w:ascii="宋体" w:eastAsia="宋体" w:hAnsi="宋体" w:hint="eastAsia"/>
          <w:sz w:val="24"/>
          <w:szCs w:val="24"/>
        </w:rPr>
        <w:t>光学属性</w:t>
      </w:r>
      <w:bookmarkEnd w:id="42"/>
    </w:p>
    <w:p w14:paraId="7EA3C09E" w14:textId="6E295FF0" w:rsidR="00F31FFC" w:rsidRDefault="00F31FFC" w:rsidP="00F31FFC">
      <w:pPr>
        <w:spacing w:line="400" w:lineRule="exact"/>
        <w:ind w:firstLineChars="200" w:firstLine="480"/>
        <w:rPr>
          <w:rFonts w:ascii="宋体" w:eastAsia="宋体" w:hAnsi="宋体"/>
          <w:sz w:val="24"/>
        </w:rPr>
      </w:pPr>
      <w:r w:rsidRPr="00F31FFC">
        <w:rPr>
          <w:rFonts w:ascii="宋体" w:eastAsia="宋体" w:hAnsi="宋体" w:hint="eastAsia"/>
          <w:sz w:val="24"/>
        </w:rPr>
        <w:t>光学属性</w:t>
      </w:r>
      <w:r>
        <w:rPr>
          <w:rFonts w:ascii="宋体" w:eastAsia="宋体" w:hAnsi="宋体" w:hint="eastAsia"/>
          <w:sz w:val="24"/>
        </w:rPr>
        <w:t>是是传递函数的值域，是用于可视化的属性。最常用的光学属性有颜色值与不透明度值。颜色</w:t>
      </w:r>
      <w:r w:rsidR="00B46335">
        <w:rPr>
          <w:rFonts w:ascii="宋体" w:eastAsia="宋体" w:hAnsi="宋体" w:hint="eastAsia"/>
          <w:sz w:val="24"/>
        </w:rPr>
        <w:t>通常采用的是RGB模型</w:t>
      </w:r>
      <w:r w:rsidR="00337548">
        <w:rPr>
          <w:rFonts w:ascii="宋体" w:eastAsia="宋体" w:hAnsi="宋体" w:hint="eastAsia"/>
          <w:sz w:val="24"/>
        </w:rPr>
        <w:t>或者HSV模型</w:t>
      </w:r>
      <w:r w:rsidR="00B46335">
        <w:rPr>
          <w:rFonts w:ascii="宋体" w:eastAsia="宋体" w:hAnsi="宋体" w:hint="eastAsia"/>
          <w:sz w:val="24"/>
        </w:rPr>
        <w:t>，将</w:t>
      </w:r>
      <w:r>
        <w:rPr>
          <w:rFonts w:ascii="宋体" w:eastAsia="宋体" w:hAnsi="宋体" w:hint="eastAsia"/>
          <w:sz w:val="24"/>
        </w:rPr>
        <w:t>数据场中不同的物质</w:t>
      </w:r>
      <w:r w:rsidR="00B46335">
        <w:rPr>
          <w:rFonts w:ascii="宋体" w:eastAsia="宋体" w:hAnsi="宋体" w:hint="eastAsia"/>
          <w:sz w:val="24"/>
        </w:rPr>
        <w:t>赋予不同</w:t>
      </w:r>
      <w:r w:rsidR="00337548">
        <w:rPr>
          <w:rFonts w:ascii="宋体" w:eastAsia="宋体" w:hAnsi="宋体" w:hint="eastAsia"/>
          <w:sz w:val="24"/>
        </w:rPr>
        <w:t>颜色</w:t>
      </w:r>
      <w:r w:rsidR="00B46335">
        <w:rPr>
          <w:rFonts w:ascii="宋体" w:eastAsia="宋体" w:hAnsi="宋体" w:hint="eastAsia"/>
          <w:sz w:val="24"/>
        </w:rPr>
        <w:t>值</w:t>
      </w:r>
      <w:r w:rsidR="00337548">
        <w:rPr>
          <w:rFonts w:ascii="宋体" w:eastAsia="宋体" w:hAnsi="宋体" w:hint="eastAsia"/>
          <w:sz w:val="24"/>
        </w:rPr>
        <w:t>可</w:t>
      </w:r>
      <w:r w:rsidR="00B46335">
        <w:rPr>
          <w:rFonts w:ascii="宋体" w:eastAsia="宋体" w:hAnsi="宋体" w:hint="eastAsia"/>
          <w:sz w:val="24"/>
        </w:rPr>
        <w:t>以在视觉上进行区分</w:t>
      </w:r>
      <w:r>
        <w:rPr>
          <w:rFonts w:ascii="宋体" w:eastAsia="宋体" w:hAnsi="宋体" w:hint="eastAsia"/>
          <w:sz w:val="24"/>
        </w:rPr>
        <w:t>；不透明度</w:t>
      </w:r>
      <w:r w:rsidR="00B46335">
        <w:rPr>
          <w:rFonts w:ascii="宋体" w:eastAsia="宋体" w:hAnsi="宋体" w:hint="eastAsia"/>
          <w:sz w:val="24"/>
        </w:rPr>
        <w:t>值位于0到1之间，</w:t>
      </w:r>
      <w:r>
        <w:rPr>
          <w:rFonts w:ascii="宋体" w:eastAsia="宋体" w:hAnsi="宋体" w:hint="eastAsia"/>
          <w:sz w:val="24"/>
        </w:rPr>
        <w:lastRenderedPageBreak/>
        <w:t>用来控制物质的可见度，对感兴趣物质设置高不透明度以突出，对不感兴趣物质设置低不透明度以</w:t>
      </w:r>
      <w:r w:rsidR="00B46335">
        <w:rPr>
          <w:rFonts w:ascii="宋体" w:eastAsia="宋体" w:hAnsi="宋体" w:hint="eastAsia"/>
          <w:sz w:val="24"/>
        </w:rPr>
        <w:t>隐藏。</w:t>
      </w:r>
    </w:p>
    <w:p w14:paraId="0A6B0B3D" w14:textId="233ED1DB" w:rsidR="00B46335" w:rsidRPr="00F31FFC" w:rsidRDefault="00B46335" w:rsidP="00F31FFC">
      <w:pPr>
        <w:spacing w:line="400" w:lineRule="exact"/>
        <w:ind w:firstLineChars="200" w:firstLine="480"/>
        <w:rPr>
          <w:rFonts w:ascii="宋体" w:eastAsia="宋体" w:hAnsi="宋体"/>
          <w:sz w:val="24"/>
        </w:rPr>
      </w:pPr>
      <w:r>
        <w:rPr>
          <w:rFonts w:ascii="宋体" w:eastAsia="宋体" w:hAnsi="宋体" w:hint="eastAsia"/>
          <w:sz w:val="24"/>
        </w:rPr>
        <w:t>除了颜色与不透明度，其他光学属性，如折射率、反射率、阴影参数等也可以作为传递函数的值域</w:t>
      </w:r>
      <w:r w:rsidR="000E3AD8">
        <w:rPr>
          <w:rFonts w:ascii="宋体" w:eastAsia="宋体" w:hAnsi="宋体" w:hint="eastAsia"/>
          <w:sz w:val="24"/>
        </w:rPr>
        <w:t>。</w:t>
      </w:r>
      <w:r w:rsidR="000E3AD8" w:rsidRPr="000E3AD8">
        <w:rPr>
          <w:rFonts w:ascii="宋体" w:eastAsia="宋体" w:hAnsi="宋体" w:hint="eastAsia"/>
          <w:sz w:val="24"/>
          <w:szCs w:val="24"/>
        </w:rPr>
        <w:t>例如，</w:t>
      </w:r>
      <w:r w:rsidR="000E3AD8" w:rsidRPr="000E3AD8">
        <w:rPr>
          <w:rFonts w:ascii="宋体" w:eastAsia="宋体" w:hAnsi="宋体" w:cs="Times New Roman"/>
          <w:sz w:val="24"/>
          <w:szCs w:val="24"/>
        </w:rPr>
        <w:t>Lum</w:t>
      </w:r>
      <w:r w:rsidR="000E3AD8">
        <w:rPr>
          <w:rFonts w:ascii="宋体" w:eastAsia="宋体" w:hAnsi="宋体" w:cs="Times New Roman" w:hint="eastAsia"/>
          <w:sz w:val="24"/>
          <w:szCs w:val="24"/>
        </w:rPr>
        <w:t>等人采用光学属性中的阴影参数作为传递函数值域，设计出光照传递函数(</w:t>
      </w:r>
      <w:r w:rsidR="000E3AD8" w:rsidRPr="000E3AD8">
        <w:rPr>
          <w:rFonts w:ascii="宋体" w:eastAsia="宋体" w:hAnsi="宋体" w:cs="Times New Roman"/>
          <w:sz w:val="24"/>
          <w:szCs w:val="24"/>
        </w:rPr>
        <w:t>lighting transfer function</w:t>
      </w:r>
      <w:r w:rsidR="000E3AD8">
        <w:rPr>
          <w:rFonts w:ascii="宋体" w:eastAsia="宋体" w:hAnsi="宋体" w:cs="Times New Roman"/>
          <w:sz w:val="24"/>
          <w:szCs w:val="24"/>
        </w:rPr>
        <w:t>)</w:t>
      </w:r>
      <w:r w:rsidR="000D336D" w:rsidRPr="000D336D">
        <w:rPr>
          <w:rFonts w:ascii="宋体" w:eastAsia="宋体" w:hAnsi="宋体" w:cs="Times New Roman"/>
          <w:sz w:val="24"/>
          <w:szCs w:val="24"/>
          <w:vertAlign w:val="superscript"/>
        </w:rPr>
        <w:t>[18]</w:t>
      </w:r>
      <w:r w:rsidR="000D336D">
        <w:rPr>
          <w:rFonts w:ascii="宋体" w:eastAsia="宋体" w:hAnsi="宋体" w:cs="Times New Roman"/>
          <w:sz w:val="24"/>
          <w:szCs w:val="24"/>
        </w:rPr>
        <w:t>,</w:t>
      </w:r>
      <w:r w:rsidR="000D336D">
        <w:rPr>
          <w:rFonts w:ascii="宋体" w:eastAsia="宋体" w:hAnsi="宋体" w:cs="Times New Roman" w:hint="eastAsia"/>
          <w:sz w:val="24"/>
          <w:szCs w:val="24"/>
        </w:rPr>
        <w:t>该传递函数</w:t>
      </w:r>
      <w:r w:rsidR="000D336D" w:rsidRPr="000D336D">
        <w:rPr>
          <w:rFonts w:ascii="宋体" w:eastAsia="宋体" w:hAnsi="宋体" w:cs="Times New Roman" w:hint="eastAsia"/>
          <w:sz w:val="24"/>
          <w:szCs w:val="24"/>
        </w:rPr>
        <w:t>通过</w:t>
      </w:r>
      <w:r w:rsidR="000D336D">
        <w:rPr>
          <w:rFonts w:ascii="宋体" w:eastAsia="宋体" w:hAnsi="宋体" w:cs="Times New Roman" w:hint="eastAsia"/>
          <w:sz w:val="24"/>
          <w:szCs w:val="24"/>
        </w:rPr>
        <w:t>调节物质边界面的</w:t>
      </w:r>
      <w:r w:rsidR="000D336D" w:rsidRPr="000D336D">
        <w:rPr>
          <w:rFonts w:ascii="宋体" w:eastAsia="宋体" w:hAnsi="宋体" w:cs="Times New Roman" w:hint="eastAsia"/>
          <w:sz w:val="24"/>
          <w:szCs w:val="24"/>
        </w:rPr>
        <w:t>阴影</w:t>
      </w:r>
      <w:r w:rsidR="000D336D">
        <w:rPr>
          <w:rFonts w:ascii="宋体" w:eastAsia="宋体" w:hAnsi="宋体" w:cs="Times New Roman" w:hint="eastAsia"/>
          <w:sz w:val="24"/>
          <w:szCs w:val="24"/>
        </w:rPr>
        <w:t>，能更突出边界，而且能表现出物质的厚度。</w:t>
      </w:r>
    </w:p>
    <w:p w14:paraId="03D5BC16" w14:textId="798D1F8E" w:rsidR="005D4C15" w:rsidRPr="00205EB7" w:rsidRDefault="005D4C15" w:rsidP="005D4C15">
      <w:pPr>
        <w:pStyle w:val="3"/>
        <w:rPr>
          <w:rFonts w:ascii="宋体" w:eastAsia="宋体" w:hAnsi="宋体"/>
          <w:sz w:val="24"/>
          <w:szCs w:val="24"/>
        </w:rPr>
      </w:pPr>
      <w:bookmarkStart w:id="43" w:name="_Toc8904281"/>
      <w:r w:rsidRPr="00AB0C37">
        <w:rPr>
          <w:rFonts w:ascii="宋体" w:eastAsia="宋体" w:hAnsi="宋体" w:hint="eastAsia"/>
          <w:sz w:val="24"/>
          <w:szCs w:val="24"/>
        </w:rPr>
        <w:t>2.</w:t>
      </w:r>
      <w:r>
        <w:rPr>
          <w:rFonts w:ascii="宋体" w:eastAsia="宋体" w:hAnsi="宋体" w:hint="eastAsia"/>
          <w:sz w:val="24"/>
          <w:szCs w:val="24"/>
        </w:rPr>
        <w:t>2</w:t>
      </w:r>
      <w:r w:rsidRPr="00AB0C37">
        <w:rPr>
          <w:rFonts w:ascii="宋体" w:eastAsia="宋体" w:hAnsi="宋体" w:hint="eastAsia"/>
          <w:sz w:val="24"/>
          <w:szCs w:val="24"/>
        </w:rPr>
        <w:t>.</w:t>
      </w:r>
      <w:r>
        <w:rPr>
          <w:rFonts w:ascii="宋体" w:eastAsia="宋体" w:hAnsi="宋体" w:hint="eastAsia"/>
          <w:sz w:val="24"/>
          <w:szCs w:val="24"/>
        </w:rPr>
        <w:t>3</w:t>
      </w:r>
      <w:r w:rsidRPr="00AB0C37">
        <w:rPr>
          <w:rFonts w:ascii="宋体" w:eastAsia="宋体" w:hAnsi="宋体"/>
          <w:sz w:val="24"/>
          <w:szCs w:val="24"/>
        </w:rPr>
        <w:t xml:space="preserve"> </w:t>
      </w:r>
      <w:r>
        <w:rPr>
          <w:rFonts w:ascii="宋体" w:eastAsia="宋体" w:hAnsi="宋体" w:hint="eastAsia"/>
          <w:sz w:val="24"/>
          <w:szCs w:val="24"/>
        </w:rPr>
        <w:t>映射规则</w:t>
      </w:r>
      <w:bookmarkEnd w:id="43"/>
    </w:p>
    <w:p w14:paraId="657CF1BC" w14:textId="21D197B6" w:rsidR="005D4C15" w:rsidRDefault="00C232C4" w:rsidP="00DA1AEE">
      <w:pPr>
        <w:spacing w:line="400" w:lineRule="exact"/>
        <w:ind w:firstLineChars="200" w:firstLine="480"/>
        <w:rPr>
          <w:rFonts w:ascii="宋体" w:eastAsia="宋体" w:hAnsi="宋体"/>
          <w:sz w:val="24"/>
        </w:rPr>
      </w:pPr>
      <w:r w:rsidRPr="00C232C4">
        <w:rPr>
          <w:rFonts w:ascii="宋体" w:eastAsia="宋体" w:hAnsi="宋体" w:hint="eastAsia"/>
          <w:sz w:val="24"/>
        </w:rPr>
        <w:t>传递函数的映射规则是指</w:t>
      </w:r>
      <w:r>
        <w:rPr>
          <w:rFonts w:ascii="宋体" w:eastAsia="宋体" w:hAnsi="宋体" w:hint="eastAsia"/>
          <w:sz w:val="24"/>
        </w:rPr>
        <w:t>数据属性映射到光学属性的规则。</w:t>
      </w:r>
      <w:r w:rsidR="00DA1AEE">
        <w:rPr>
          <w:rFonts w:ascii="宋体" w:eastAsia="宋体" w:hAnsi="宋体" w:hint="eastAsia"/>
          <w:sz w:val="24"/>
        </w:rPr>
        <w:t>当传递函数定义域只有一维时，</w:t>
      </w:r>
      <w:r>
        <w:rPr>
          <w:rFonts w:ascii="宋体" w:eastAsia="宋体" w:hAnsi="宋体" w:hint="eastAsia"/>
          <w:sz w:val="24"/>
        </w:rPr>
        <w:t>常用的</w:t>
      </w:r>
      <w:r w:rsidR="00CE1A3F">
        <w:rPr>
          <w:rFonts w:ascii="宋体" w:eastAsia="宋体" w:hAnsi="宋体" w:hint="eastAsia"/>
          <w:sz w:val="24"/>
        </w:rPr>
        <w:t>映射规则有梯形函数、矩形函数、三角函数和斜坡函数，示意图如下：</w:t>
      </w:r>
    </w:p>
    <w:p w14:paraId="72412CF1" w14:textId="77777777" w:rsidR="00DA1AEE" w:rsidRDefault="00983961" w:rsidP="00DA1AEE">
      <w:pPr>
        <w:keepNext/>
        <w:jc w:val="center"/>
      </w:pPr>
      <w:r>
        <w:rPr>
          <w:noProof/>
        </w:rPr>
        <w:drawing>
          <wp:inline distT="0" distB="0" distL="0" distR="0" wp14:anchorId="5D5733C4" wp14:editId="4899614C">
            <wp:extent cx="4056184" cy="2942272"/>
            <wp:effectExtent l="0" t="0" r="190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47428" cy="3008458"/>
                    </a:xfrm>
                    <a:prstGeom prst="rect">
                      <a:avLst/>
                    </a:prstGeom>
                  </pic:spPr>
                </pic:pic>
              </a:graphicData>
            </a:graphic>
          </wp:inline>
        </w:drawing>
      </w:r>
    </w:p>
    <w:p w14:paraId="210EA476" w14:textId="69069CD7" w:rsidR="00DA1AEE" w:rsidRDefault="00DA1AEE" w:rsidP="00DA1AEE">
      <w:pPr>
        <w:pStyle w:val="af3"/>
        <w:spacing w:line="400" w:lineRule="exact"/>
        <w:jc w:val="center"/>
        <w:rPr>
          <w:rFonts w:ascii="宋体" w:eastAsia="宋体" w:hAnsi="宋体"/>
          <w:sz w:val="21"/>
          <w:szCs w:val="21"/>
        </w:rPr>
      </w:pPr>
      <w:r w:rsidRPr="00C575F7">
        <w:rPr>
          <w:rFonts w:ascii="宋体" w:eastAsia="宋体" w:hAnsi="宋体"/>
          <w:sz w:val="21"/>
          <w:szCs w:val="21"/>
        </w:rPr>
        <w:t>图2.</w:t>
      </w:r>
      <w:r>
        <w:rPr>
          <w:rFonts w:ascii="宋体" w:eastAsia="宋体" w:hAnsi="宋体" w:hint="eastAsia"/>
          <w:sz w:val="21"/>
          <w:szCs w:val="21"/>
        </w:rPr>
        <w:t>6</w:t>
      </w:r>
      <w:r w:rsidRPr="00C575F7">
        <w:rPr>
          <w:rFonts w:ascii="宋体" w:eastAsia="宋体" w:hAnsi="宋体"/>
          <w:sz w:val="21"/>
          <w:szCs w:val="21"/>
        </w:rPr>
        <w:t xml:space="preserve"> </w:t>
      </w:r>
      <w:r>
        <w:rPr>
          <w:rFonts w:ascii="宋体" w:eastAsia="宋体" w:hAnsi="宋体" w:hint="eastAsia"/>
          <w:sz w:val="21"/>
          <w:szCs w:val="21"/>
        </w:rPr>
        <w:t>传递函数映射规则</w:t>
      </w:r>
      <w:r w:rsidRPr="00C575F7">
        <w:rPr>
          <w:rFonts w:ascii="宋体" w:eastAsia="宋体" w:hAnsi="宋体" w:hint="eastAsia"/>
          <w:sz w:val="21"/>
          <w:szCs w:val="21"/>
        </w:rPr>
        <w:t>。</w:t>
      </w:r>
    </w:p>
    <w:p w14:paraId="3DBBD88B" w14:textId="688EF34D" w:rsidR="00DA1AEE" w:rsidRDefault="00DA1AEE" w:rsidP="00DA1AEE">
      <w:pPr>
        <w:spacing w:line="400" w:lineRule="exact"/>
        <w:rPr>
          <w:rFonts w:ascii="宋体" w:eastAsia="宋体" w:hAnsi="宋体"/>
          <w:sz w:val="24"/>
        </w:rPr>
      </w:pPr>
      <w:r w:rsidRPr="00BB3219">
        <w:rPr>
          <w:rFonts w:ascii="宋体" w:eastAsia="宋体" w:hAnsi="宋体" w:hint="eastAsia"/>
          <w:sz w:val="24"/>
        </w:rPr>
        <w:t>式中，c表示感兴趣区域的中心，w表示区域范围。</w:t>
      </w:r>
      <w:r w:rsidR="00920327">
        <w:rPr>
          <w:rFonts w:ascii="宋体" w:eastAsia="宋体" w:hAnsi="宋体" w:hint="eastAsia"/>
          <w:sz w:val="24"/>
        </w:rPr>
        <w:t>对于多维传递函数，</w:t>
      </w:r>
      <w:r w:rsidR="00BB3219">
        <w:rPr>
          <w:rFonts w:ascii="宋体" w:eastAsia="宋体" w:hAnsi="宋体" w:hint="eastAsia"/>
          <w:sz w:val="24"/>
        </w:rPr>
        <w:t>自变量数目大于1，映射规则的设计自由度也更大。Kniss等人提出高斯传递函数</w:t>
      </w:r>
      <w:r w:rsidR="00FA34E7">
        <w:rPr>
          <w:rFonts w:ascii="宋体" w:eastAsia="宋体" w:hAnsi="宋体" w:hint="eastAsia"/>
          <w:sz w:val="24"/>
        </w:rPr>
        <w:t>(</w:t>
      </w:r>
      <w:r w:rsidR="00FA34E7">
        <w:rPr>
          <w:rFonts w:ascii="宋体" w:eastAsia="宋体" w:hAnsi="宋体"/>
          <w:sz w:val="24"/>
        </w:rPr>
        <w:t>Gaussian Transfer Function</w:t>
      </w:r>
      <w:r w:rsidR="00FA34E7">
        <w:rPr>
          <w:rFonts w:ascii="宋体" w:eastAsia="宋体" w:hAnsi="宋体" w:hint="eastAsia"/>
          <w:sz w:val="24"/>
        </w:rPr>
        <w:t>,</w:t>
      </w:r>
      <w:r w:rsidR="00FA34E7">
        <w:rPr>
          <w:rFonts w:ascii="宋体" w:eastAsia="宋体" w:hAnsi="宋体"/>
          <w:sz w:val="24"/>
        </w:rPr>
        <w:t xml:space="preserve"> GTF)</w:t>
      </w:r>
      <w:r w:rsidR="00FA34E7">
        <w:rPr>
          <w:rFonts w:ascii="宋体" w:eastAsia="宋体" w:hAnsi="宋体" w:hint="eastAsia"/>
          <w:sz w:val="24"/>
        </w:rPr>
        <w:t>来表示多维传递函数的映射规则：</w:t>
      </w:r>
    </w:p>
    <w:tbl>
      <w:tblPr>
        <w:tblStyle w:val="af5"/>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FA34E7" w14:paraId="7F98B6F0" w14:textId="77777777" w:rsidTr="00823B11">
        <w:trPr>
          <w:jc w:val="center"/>
        </w:trPr>
        <w:tc>
          <w:tcPr>
            <w:tcW w:w="500" w:type="pct"/>
            <w:tcMar>
              <w:left w:w="0" w:type="dxa"/>
              <w:right w:w="0" w:type="dxa"/>
            </w:tcMar>
            <w:vAlign w:val="center"/>
          </w:tcPr>
          <w:p w14:paraId="6DFCF647" w14:textId="77777777" w:rsidR="00FA34E7" w:rsidRDefault="00FA34E7" w:rsidP="00823B11"/>
        </w:tc>
        <w:tc>
          <w:tcPr>
            <w:tcW w:w="4000" w:type="pct"/>
            <w:tcMar>
              <w:top w:w="28" w:type="dxa"/>
              <w:left w:w="0" w:type="dxa"/>
              <w:bottom w:w="28" w:type="dxa"/>
              <w:right w:w="0" w:type="dxa"/>
            </w:tcMar>
            <w:vAlign w:val="center"/>
          </w:tcPr>
          <w:p w14:paraId="1C8101EC" w14:textId="0B4467AF" w:rsidR="00FA34E7" w:rsidRPr="00F96E44" w:rsidRDefault="00FA34E7" w:rsidP="00823B11">
            <w:pPr>
              <w:jc w:val="center"/>
              <w:rPr>
                <w:rFonts w:ascii="宋体" w:eastAsia="宋体" w:hAnsi="宋体"/>
                <w:sz w:val="24"/>
              </w:rPr>
            </w:pPr>
            <m:oMathPara>
              <m:oMathParaPr>
                <m:jc m:val="center"/>
              </m:oMathParaPr>
              <m:oMath>
                <m:r>
                  <w:rPr>
                    <w:rFonts w:ascii="Cambria Math" w:eastAsia="宋体" w:hAnsi="Cambria Math" w:hint="eastAsia"/>
                    <w:sz w:val="24"/>
                  </w:rPr>
                  <m:t>GTF</m:t>
                </m:r>
                <m:d>
                  <m:dPr>
                    <m:ctrlPr>
                      <w:rPr>
                        <w:rFonts w:ascii="Cambria Math" w:eastAsia="宋体" w:hAnsi="Cambria Math"/>
                        <w:i/>
                        <w:sz w:val="24"/>
                      </w:rPr>
                    </m:ctrlPr>
                  </m:dPr>
                  <m:e>
                    <m:acc>
                      <m:accPr>
                        <m:chr m:val="⃗"/>
                        <m:ctrlPr>
                          <w:rPr>
                            <w:rFonts w:ascii="Cambria Math" w:eastAsia="宋体" w:hAnsi="Cambria Math"/>
                            <w:i/>
                            <w:sz w:val="24"/>
                          </w:rPr>
                        </m:ctrlPr>
                      </m:accPr>
                      <m:e>
                        <m:r>
                          <w:rPr>
                            <w:rFonts w:ascii="Cambria Math" w:eastAsia="宋体" w:hAnsi="Cambria Math"/>
                            <w:sz w:val="24"/>
                          </w:rPr>
                          <m:t>v</m:t>
                        </m:r>
                      </m:e>
                    </m:acc>
                    <m:r>
                      <w:rPr>
                        <w:rFonts w:ascii="Cambria Math" w:eastAsia="宋体" w:hAnsi="Cambria Math"/>
                        <w:sz w:val="24"/>
                      </w:rPr>
                      <m:t>,</m:t>
                    </m:r>
                    <m:acc>
                      <m:accPr>
                        <m:chr m:val="⃗"/>
                        <m:ctrlPr>
                          <w:rPr>
                            <w:rFonts w:ascii="Cambria Math" w:eastAsia="宋体" w:hAnsi="Cambria Math"/>
                            <w:i/>
                            <w:sz w:val="24"/>
                          </w:rPr>
                        </m:ctrlPr>
                      </m:accPr>
                      <m:e>
                        <m:r>
                          <w:rPr>
                            <w:rFonts w:ascii="Cambria Math" w:eastAsia="宋体" w:hAnsi="Cambria Math"/>
                            <w:sz w:val="24"/>
                          </w:rPr>
                          <m:t>c</m:t>
                        </m:r>
                      </m:e>
                    </m:acc>
                    <m:r>
                      <w:rPr>
                        <w:rFonts w:ascii="Cambria Math" w:eastAsia="宋体" w:hAnsi="Cambria Math"/>
                        <w:sz w:val="24"/>
                      </w:rPr>
                      <m:t>,</m:t>
                    </m:r>
                    <w:bookmarkStart w:id="44" w:name="OLE_LINK14"/>
                    <w:bookmarkStart w:id="45" w:name="OLE_LINK15"/>
                    <m:r>
                      <w:rPr>
                        <w:rFonts w:ascii="Cambria Math" w:eastAsia="宋体" w:hAnsi="Cambria Math" w:hint="eastAsia"/>
                        <w:sz w:val="24"/>
                      </w:rPr>
                      <m:t>K</m:t>
                    </m:r>
                    <w:bookmarkEnd w:id="44"/>
                    <w:bookmarkEnd w:id="45"/>
                  </m:e>
                </m:d>
                <m:r>
                  <m:rPr>
                    <m:sty m:val="p"/>
                  </m:rPr>
                  <w:rPr>
                    <w:rFonts w:ascii="Cambria Math" w:eastAsia="宋体" w:hAnsi="Cambria Math"/>
                    <w:sz w:val="24"/>
                  </w:rPr>
                  <m:t>=</m:t>
                </m:r>
                <m:sSup>
                  <m:sSupPr>
                    <m:ctrlPr>
                      <w:rPr>
                        <w:rFonts w:ascii="Cambria Math" w:eastAsia="宋体" w:hAnsi="Cambria Math"/>
                        <w:i/>
                        <w:sz w:val="24"/>
                      </w:rPr>
                    </m:ctrlPr>
                  </m:sSupPr>
                  <m:e>
                    <m:r>
                      <w:rPr>
                        <w:rFonts w:ascii="Cambria Math" w:eastAsia="宋体" w:hAnsi="Cambria Math"/>
                        <w:sz w:val="24"/>
                      </w:rPr>
                      <m:t>ⅇ</m:t>
                    </m:r>
                  </m:e>
                  <m:sup>
                    <m:r>
                      <w:rPr>
                        <w:rFonts w:ascii="Cambria Math" w:eastAsia="宋体" w:hAnsi="Cambria Math"/>
                        <w:sz w:val="24"/>
                      </w:rPr>
                      <m:t>-</m:t>
                    </m:r>
                    <m:sSup>
                      <m:sSupPr>
                        <m:ctrlPr>
                          <w:rPr>
                            <w:rFonts w:ascii="Cambria Math" w:eastAsia="宋体" w:hAnsi="Cambria Math"/>
                            <w:i/>
                            <w:sz w:val="24"/>
                          </w:rPr>
                        </m:ctrlPr>
                      </m:sSupPr>
                      <m:e>
                        <m:d>
                          <m:dPr>
                            <m:ctrlPr>
                              <w:rPr>
                                <w:rFonts w:ascii="Cambria Math" w:eastAsia="宋体" w:hAnsi="Cambria Math"/>
                                <w:i/>
                                <w:sz w:val="24"/>
                              </w:rPr>
                            </m:ctrlPr>
                          </m:dPr>
                          <m:e>
                            <m:acc>
                              <m:accPr>
                                <m:chr m:val="⃗"/>
                                <m:ctrlPr>
                                  <w:rPr>
                                    <w:rFonts w:ascii="Cambria Math" w:eastAsia="宋体" w:hAnsi="Cambria Math"/>
                                    <w:i/>
                                    <w:sz w:val="24"/>
                                  </w:rPr>
                                </m:ctrlPr>
                              </m:accPr>
                              <m:e>
                                <m:r>
                                  <w:rPr>
                                    <w:rFonts w:ascii="Cambria Math" w:eastAsia="宋体" w:hAnsi="Cambria Math"/>
                                    <w:sz w:val="24"/>
                                  </w:rPr>
                                  <m:t>v</m:t>
                                </m:r>
                              </m:e>
                            </m:acc>
                            <m:r>
                              <w:rPr>
                                <w:rFonts w:ascii="Cambria Math" w:eastAsia="宋体" w:hAnsi="Cambria Math"/>
                                <w:sz w:val="24"/>
                              </w:rPr>
                              <m:t>-</m:t>
                            </m:r>
                            <m:acc>
                              <m:accPr>
                                <m:chr m:val="⃗"/>
                                <m:ctrlPr>
                                  <w:rPr>
                                    <w:rFonts w:ascii="Cambria Math" w:eastAsia="宋体" w:hAnsi="Cambria Math"/>
                                    <w:i/>
                                    <w:sz w:val="24"/>
                                  </w:rPr>
                                </m:ctrlPr>
                              </m:accPr>
                              <m:e>
                                <m:r>
                                  <w:rPr>
                                    <w:rFonts w:ascii="Cambria Math" w:eastAsia="宋体" w:hAnsi="Cambria Math"/>
                                    <w:sz w:val="24"/>
                                  </w:rPr>
                                  <m:t>c</m:t>
                                </m:r>
                              </m:e>
                            </m:acc>
                          </m:e>
                        </m:d>
                      </m:e>
                      <m:sup>
                        <m:r>
                          <w:rPr>
                            <w:rFonts w:ascii="Cambria Math" w:eastAsia="宋体" w:hAnsi="Cambria Math"/>
                            <w:sz w:val="24"/>
                          </w:rPr>
                          <m:t>T</m:t>
                        </m:r>
                      </m:sup>
                    </m:sSup>
                    <m:sSup>
                      <m:sSupPr>
                        <m:ctrlPr>
                          <w:rPr>
                            <w:rFonts w:ascii="Cambria Math" w:eastAsia="宋体" w:hAnsi="Cambria Math"/>
                            <w:i/>
                            <w:sz w:val="24"/>
                          </w:rPr>
                        </m:ctrlPr>
                      </m:sSupPr>
                      <m:e>
                        <m:r>
                          <w:rPr>
                            <w:rFonts w:ascii="Cambria Math" w:eastAsia="宋体" w:hAnsi="Cambria Math" w:hint="eastAsia"/>
                            <w:sz w:val="24"/>
                          </w:rPr>
                          <m:t>K</m:t>
                        </m:r>
                      </m:e>
                      <m:sup>
                        <m:r>
                          <w:rPr>
                            <w:rFonts w:ascii="Cambria Math" w:eastAsia="宋体" w:hAnsi="Cambria Math"/>
                            <w:sz w:val="24"/>
                          </w:rPr>
                          <m:t>T</m:t>
                        </m:r>
                      </m:sup>
                    </m:sSup>
                    <m:r>
                      <w:rPr>
                        <w:rFonts w:ascii="Cambria Math" w:eastAsia="宋体" w:hAnsi="Cambria Math" w:hint="eastAsia"/>
                        <w:sz w:val="24"/>
                      </w:rPr>
                      <m:t>K</m:t>
                    </m:r>
                    <m:d>
                      <m:dPr>
                        <m:ctrlPr>
                          <w:rPr>
                            <w:rFonts w:ascii="Cambria Math" w:eastAsia="宋体" w:hAnsi="Cambria Math"/>
                            <w:i/>
                            <w:sz w:val="24"/>
                          </w:rPr>
                        </m:ctrlPr>
                      </m:dPr>
                      <m:e>
                        <m:acc>
                          <m:accPr>
                            <m:chr m:val="⃗"/>
                            <m:ctrlPr>
                              <w:rPr>
                                <w:rFonts w:ascii="Cambria Math" w:eastAsia="宋体" w:hAnsi="Cambria Math"/>
                                <w:i/>
                                <w:sz w:val="24"/>
                              </w:rPr>
                            </m:ctrlPr>
                          </m:accPr>
                          <m:e>
                            <m:r>
                              <w:rPr>
                                <w:rFonts w:ascii="Cambria Math" w:eastAsia="宋体" w:hAnsi="Cambria Math"/>
                                <w:sz w:val="24"/>
                              </w:rPr>
                              <m:t>v</m:t>
                            </m:r>
                          </m:e>
                        </m:acc>
                        <m:r>
                          <w:rPr>
                            <w:rFonts w:ascii="Cambria Math" w:eastAsia="宋体" w:hAnsi="Cambria Math"/>
                            <w:sz w:val="24"/>
                          </w:rPr>
                          <m:t>-</m:t>
                        </m:r>
                        <m:acc>
                          <m:accPr>
                            <m:chr m:val="⃗"/>
                            <m:ctrlPr>
                              <w:rPr>
                                <w:rFonts w:ascii="Cambria Math" w:eastAsia="宋体" w:hAnsi="Cambria Math"/>
                                <w:i/>
                                <w:sz w:val="24"/>
                              </w:rPr>
                            </m:ctrlPr>
                          </m:accPr>
                          <m:e>
                            <m:r>
                              <w:rPr>
                                <w:rFonts w:ascii="Cambria Math" w:eastAsia="宋体" w:hAnsi="Cambria Math"/>
                                <w:sz w:val="24"/>
                              </w:rPr>
                              <m:t>c</m:t>
                            </m:r>
                          </m:e>
                        </m:acc>
                      </m:e>
                    </m:d>
                  </m:sup>
                </m:sSup>
              </m:oMath>
            </m:oMathPara>
          </w:p>
        </w:tc>
        <w:tc>
          <w:tcPr>
            <w:tcW w:w="500" w:type="pct"/>
            <w:tcMar>
              <w:left w:w="0" w:type="dxa"/>
              <w:right w:w="0" w:type="dxa"/>
            </w:tcMar>
            <w:vAlign w:val="center"/>
          </w:tcPr>
          <w:p w14:paraId="1C338597" w14:textId="192663F2" w:rsidR="00FA34E7" w:rsidRPr="00EA5CB1" w:rsidRDefault="00FA34E7" w:rsidP="00823B11">
            <w:pPr>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Pr>
                <w:rFonts w:ascii="宋体" w:eastAsia="宋体" w:hAnsi="宋体" w:hint="eastAsia"/>
                <w:sz w:val="24"/>
              </w:rPr>
              <w:t>13</w:t>
            </w:r>
            <w:r w:rsidRPr="00EA5CB1">
              <w:rPr>
                <w:rFonts w:ascii="宋体" w:eastAsia="宋体" w:hAnsi="宋体"/>
                <w:sz w:val="24"/>
              </w:rPr>
              <w:t>)</w:t>
            </w:r>
          </w:p>
        </w:tc>
      </w:tr>
    </w:tbl>
    <w:p w14:paraId="6B7FFE5F" w14:textId="02D95DC2" w:rsidR="00A929BC" w:rsidRDefault="00FA34E7" w:rsidP="00A929BC">
      <w:pPr>
        <w:spacing w:line="400" w:lineRule="exact"/>
        <w:rPr>
          <w:rFonts w:ascii="宋体" w:eastAsia="宋体" w:hAnsi="宋体"/>
          <w:sz w:val="24"/>
        </w:rPr>
      </w:pPr>
      <w:r>
        <w:rPr>
          <w:rFonts w:ascii="宋体" w:eastAsia="宋体" w:hAnsi="宋体" w:hint="eastAsia"/>
          <w:sz w:val="24"/>
        </w:rPr>
        <w:t>式中，</w:t>
      </w:r>
      <m:oMath>
        <m:acc>
          <m:accPr>
            <m:chr m:val="⃗"/>
            <m:ctrlPr>
              <w:rPr>
                <w:rFonts w:ascii="Cambria Math" w:eastAsia="宋体" w:hAnsi="Cambria Math"/>
                <w:i/>
                <w:sz w:val="24"/>
              </w:rPr>
            </m:ctrlPr>
          </m:accPr>
          <m:e>
            <m:r>
              <w:rPr>
                <w:rFonts w:ascii="Cambria Math" w:eastAsia="宋体" w:hAnsi="Cambria Math"/>
                <w:sz w:val="24"/>
              </w:rPr>
              <m:t>v</m:t>
            </m:r>
          </m:e>
        </m:acc>
      </m:oMath>
      <w:r>
        <w:rPr>
          <w:rFonts w:ascii="宋体" w:eastAsia="宋体" w:hAnsi="宋体" w:hint="eastAsia"/>
          <w:sz w:val="24"/>
        </w:rPr>
        <w:t>是多个自变量所组成的向量</w:t>
      </w:r>
      <w:r w:rsidR="000B762B">
        <w:rPr>
          <w:rFonts w:ascii="宋体" w:eastAsia="宋体" w:hAnsi="宋体" w:hint="eastAsia"/>
          <w:sz w:val="24"/>
        </w:rPr>
        <w:t>，</w:t>
      </w:r>
      <m:oMath>
        <m:acc>
          <m:accPr>
            <m:chr m:val="⃗"/>
            <m:ctrlPr>
              <w:rPr>
                <w:rFonts w:ascii="Cambria Math" w:eastAsia="宋体" w:hAnsi="Cambria Math"/>
                <w:i/>
                <w:sz w:val="24"/>
              </w:rPr>
            </m:ctrlPr>
          </m:accPr>
          <m:e>
            <m:r>
              <w:rPr>
                <w:rFonts w:ascii="Cambria Math" w:eastAsia="宋体" w:hAnsi="Cambria Math"/>
                <w:sz w:val="24"/>
              </w:rPr>
              <m:t>c</m:t>
            </m:r>
          </m:e>
        </m:acc>
      </m:oMath>
      <w:r w:rsidR="000B762B">
        <w:rPr>
          <w:rFonts w:ascii="宋体" w:eastAsia="宋体" w:hAnsi="宋体" w:hint="eastAsia"/>
          <w:sz w:val="24"/>
        </w:rPr>
        <w:t>和</w:t>
      </w:r>
      <m:oMath>
        <m:r>
          <w:rPr>
            <w:rFonts w:ascii="Cambria Math" w:eastAsia="宋体" w:hAnsi="Cambria Math" w:hint="eastAsia"/>
            <w:sz w:val="24"/>
          </w:rPr>
          <m:t>K</m:t>
        </m:r>
      </m:oMath>
      <w:r w:rsidR="000B762B">
        <w:rPr>
          <w:rFonts w:ascii="宋体" w:eastAsia="宋体" w:hAnsi="宋体" w:hint="eastAsia"/>
          <w:sz w:val="24"/>
        </w:rPr>
        <w:t>分别是中心向量和线性转换矩阵，用来控制映射以</w:t>
      </w:r>
      <m:oMath>
        <m:acc>
          <m:accPr>
            <m:chr m:val="⃗"/>
            <m:ctrlPr>
              <w:rPr>
                <w:rFonts w:ascii="Cambria Math" w:eastAsia="宋体" w:hAnsi="Cambria Math"/>
                <w:i/>
                <w:sz w:val="24"/>
              </w:rPr>
            </m:ctrlPr>
          </m:accPr>
          <m:e>
            <m:r>
              <w:rPr>
                <w:rFonts w:ascii="Cambria Math" w:eastAsia="宋体" w:hAnsi="Cambria Math"/>
                <w:sz w:val="24"/>
              </w:rPr>
              <m:t>c</m:t>
            </m:r>
          </m:e>
        </m:acc>
      </m:oMath>
      <w:r w:rsidR="000B762B">
        <w:rPr>
          <w:rFonts w:ascii="宋体" w:eastAsia="宋体" w:hAnsi="宋体" w:hint="eastAsia"/>
          <w:sz w:val="24"/>
        </w:rPr>
        <w:t>为中心进行旋转或者放缩。</w:t>
      </w:r>
    </w:p>
    <w:p w14:paraId="60BA905B" w14:textId="33EDD379" w:rsidR="00FA1139" w:rsidRDefault="00305395" w:rsidP="00FA1139">
      <w:pPr>
        <w:pStyle w:val="2"/>
        <w:rPr>
          <w:rFonts w:ascii="黑体" w:eastAsia="黑体" w:hAnsi="黑体"/>
          <w:b w:val="0"/>
          <w:sz w:val="28"/>
          <w:szCs w:val="28"/>
        </w:rPr>
      </w:pPr>
      <w:bookmarkStart w:id="46" w:name="_Toc8904282"/>
      <w:r>
        <w:rPr>
          <w:rFonts w:ascii="黑体" w:eastAsia="黑体" w:hAnsi="黑体" w:hint="eastAsia"/>
          <w:b w:val="0"/>
          <w:sz w:val="28"/>
          <w:szCs w:val="28"/>
        </w:rPr>
        <w:lastRenderedPageBreak/>
        <w:t>2</w:t>
      </w:r>
      <w:r w:rsidR="00FA1139" w:rsidRPr="00F74DAC">
        <w:rPr>
          <w:rFonts w:ascii="黑体" w:eastAsia="黑体" w:hAnsi="黑体" w:hint="eastAsia"/>
          <w:b w:val="0"/>
          <w:sz w:val="28"/>
          <w:szCs w:val="28"/>
        </w:rPr>
        <w:t>.</w:t>
      </w:r>
      <w:r>
        <w:rPr>
          <w:rFonts w:ascii="黑体" w:eastAsia="黑体" w:hAnsi="黑体" w:hint="eastAsia"/>
          <w:b w:val="0"/>
          <w:sz w:val="28"/>
          <w:szCs w:val="28"/>
        </w:rPr>
        <w:t>3</w:t>
      </w:r>
      <w:r w:rsidR="00FA1139" w:rsidRPr="00F74DAC">
        <w:rPr>
          <w:rFonts w:ascii="黑体" w:eastAsia="黑体" w:hAnsi="黑体"/>
          <w:b w:val="0"/>
          <w:sz w:val="28"/>
          <w:szCs w:val="28"/>
        </w:rPr>
        <w:t xml:space="preserve"> </w:t>
      </w:r>
      <w:r w:rsidR="00FA1139">
        <w:rPr>
          <w:rFonts w:ascii="黑体" w:eastAsia="黑体" w:hAnsi="黑体" w:hint="eastAsia"/>
          <w:b w:val="0"/>
          <w:sz w:val="28"/>
          <w:szCs w:val="28"/>
        </w:rPr>
        <w:t>本章小结</w:t>
      </w:r>
      <w:bookmarkEnd w:id="46"/>
    </w:p>
    <w:p w14:paraId="67EE9282" w14:textId="437C62EA" w:rsidR="00FA1139" w:rsidRDefault="00FA1139" w:rsidP="00305395">
      <w:pPr>
        <w:spacing w:line="400" w:lineRule="exact"/>
        <w:ind w:firstLineChars="200" w:firstLine="480"/>
        <w:rPr>
          <w:rFonts w:ascii="宋体" w:eastAsia="宋体" w:hAnsi="宋体"/>
          <w:sz w:val="24"/>
        </w:rPr>
      </w:pPr>
      <w:r w:rsidRPr="000A0160">
        <w:rPr>
          <w:rFonts w:ascii="宋体" w:eastAsia="宋体" w:hAnsi="宋体" w:hint="eastAsia"/>
          <w:sz w:val="24"/>
        </w:rPr>
        <w:t>本章</w:t>
      </w:r>
      <w:r w:rsidR="000A0160">
        <w:rPr>
          <w:rFonts w:ascii="宋体" w:eastAsia="宋体" w:hAnsi="宋体" w:hint="eastAsia"/>
          <w:sz w:val="24"/>
        </w:rPr>
        <w:t>首先</w:t>
      </w:r>
      <w:r w:rsidRPr="000A0160">
        <w:rPr>
          <w:rFonts w:ascii="宋体" w:eastAsia="宋体" w:hAnsi="宋体" w:hint="eastAsia"/>
          <w:sz w:val="24"/>
        </w:rPr>
        <w:t>介绍了</w:t>
      </w:r>
      <w:r w:rsidR="000A0160" w:rsidRPr="000A0160">
        <w:rPr>
          <w:rFonts w:ascii="宋体" w:eastAsia="宋体" w:hAnsi="宋体" w:hint="eastAsia"/>
          <w:sz w:val="24"/>
        </w:rPr>
        <w:t>光线投射体绘制算法，该算法基于光线吸收与发射模型</w:t>
      </w:r>
      <w:r w:rsidR="000A0160">
        <w:rPr>
          <w:rFonts w:ascii="宋体" w:eastAsia="宋体" w:hAnsi="宋体" w:hint="eastAsia"/>
          <w:sz w:val="24"/>
        </w:rPr>
        <w:t>对体数据进行重采样与合成，实现从三维体数据向二维绘制图的映射；然后介绍了传递函数的定义域、值域以及映射规则</w:t>
      </w:r>
      <w:r w:rsidR="00305395">
        <w:rPr>
          <w:rFonts w:ascii="宋体" w:eastAsia="宋体" w:hAnsi="宋体" w:hint="eastAsia"/>
          <w:sz w:val="24"/>
        </w:rPr>
        <w:t>。这两部分是本平台的理论基础。</w:t>
      </w:r>
    </w:p>
    <w:p w14:paraId="29C8FF7D" w14:textId="43F5D438" w:rsidR="00B47C46" w:rsidRPr="00A929BC" w:rsidRDefault="00B47C46" w:rsidP="00B47C46">
      <w:pPr>
        <w:spacing w:line="400" w:lineRule="exact"/>
        <w:ind w:firstLineChars="200" w:firstLine="480"/>
        <w:rPr>
          <w:rFonts w:ascii="宋体" w:eastAsia="宋体" w:hAnsi="宋体"/>
          <w:sz w:val="24"/>
        </w:rPr>
      </w:pPr>
      <w:r>
        <w:rPr>
          <w:rFonts w:ascii="宋体" w:eastAsia="宋体" w:hAnsi="宋体"/>
          <w:sz w:val="24"/>
        </w:rPr>
        <w:br w:type="page"/>
      </w:r>
    </w:p>
    <w:p w14:paraId="58FE3F72" w14:textId="419418A4" w:rsidR="00213014" w:rsidRDefault="00213014" w:rsidP="00213014">
      <w:pPr>
        <w:keepNext/>
        <w:keepLines/>
        <w:spacing w:before="340" w:after="330" w:line="576" w:lineRule="auto"/>
        <w:jc w:val="center"/>
        <w:outlineLvl w:val="0"/>
        <w:rPr>
          <w:rFonts w:ascii="黑体" w:eastAsia="黑体" w:hAnsi="黑体" w:cs="宋体"/>
          <w:bCs/>
          <w:kern w:val="44"/>
          <w:sz w:val="30"/>
          <w:szCs w:val="30"/>
        </w:rPr>
      </w:pPr>
      <w:bookmarkStart w:id="47" w:name="_Toc8904283"/>
      <w:r w:rsidRPr="00C1416A">
        <w:rPr>
          <w:rFonts w:ascii="黑体" w:eastAsia="黑体" w:hAnsi="黑体" w:cs="宋体" w:hint="eastAsia"/>
          <w:bCs/>
          <w:kern w:val="44"/>
          <w:sz w:val="30"/>
          <w:szCs w:val="30"/>
        </w:rPr>
        <w:lastRenderedPageBreak/>
        <w:t>第</w:t>
      </w:r>
      <w:r>
        <w:rPr>
          <w:rFonts w:ascii="黑体" w:eastAsia="黑体" w:hAnsi="黑体" w:cs="宋体" w:hint="eastAsia"/>
          <w:bCs/>
          <w:kern w:val="44"/>
          <w:sz w:val="30"/>
          <w:szCs w:val="30"/>
        </w:rPr>
        <w:t>三</w:t>
      </w:r>
      <w:r w:rsidRPr="00C1416A">
        <w:rPr>
          <w:rFonts w:ascii="黑体" w:eastAsia="黑体" w:hAnsi="黑体" w:cs="宋体" w:hint="eastAsia"/>
          <w:bCs/>
          <w:kern w:val="44"/>
          <w:sz w:val="30"/>
          <w:szCs w:val="30"/>
        </w:rPr>
        <w:t xml:space="preserve">章 </w:t>
      </w:r>
      <w:r>
        <w:rPr>
          <w:rFonts w:ascii="黑体" w:eastAsia="黑体" w:hAnsi="黑体" w:cs="宋体" w:hint="eastAsia"/>
          <w:bCs/>
          <w:kern w:val="44"/>
          <w:sz w:val="30"/>
          <w:szCs w:val="30"/>
        </w:rPr>
        <w:t>三维可视化平台概述</w:t>
      </w:r>
      <w:bookmarkEnd w:id="47"/>
    </w:p>
    <w:p w14:paraId="4A08551F" w14:textId="0ABE2B63" w:rsidR="00213014" w:rsidRDefault="00213014" w:rsidP="00213014">
      <w:pPr>
        <w:pStyle w:val="2"/>
        <w:rPr>
          <w:rFonts w:ascii="黑体" w:eastAsia="黑体" w:hAnsi="黑体"/>
          <w:b w:val="0"/>
          <w:sz w:val="28"/>
          <w:szCs w:val="28"/>
        </w:rPr>
      </w:pPr>
      <w:bookmarkStart w:id="48" w:name="_Toc8904284"/>
      <w:r>
        <w:rPr>
          <w:rFonts w:ascii="黑体" w:eastAsia="黑体" w:hAnsi="黑体" w:hint="eastAsia"/>
          <w:b w:val="0"/>
          <w:sz w:val="28"/>
          <w:szCs w:val="28"/>
        </w:rPr>
        <w:t>3</w:t>
      </w:r>
      <w:r w:rsidRPr="00F74DAC">
        <w:rPr>
          <w:rFonts w:ascii="黑体" w:eastAsia="黑体" w:hAnsi="黑体" w:hint="eastAsia"/>
          <w:b w:val="0"/>
          <w:sz w:val="28"/>
          <w:szCs w:val="28"/>
        </w:rPr>
        <w:t>.</w:t>
      </w:r>
      <w:r>
        <w:rPr>
          <w:rFonts w:ascii="黑体" w:eastAsia="黑体" w:hAnsi="黑体" w:hint="eastAsia"/>
          <w:b w:val="0"/>
          <w:sz w:val="28"/>
          <w:szCs w:val="28"/>
        </w:rPr>
        <w:t>1</w:t>
      </w:r>
      <w:r w:rsidRPr="00F74DAC">
        <w:rPr>
          <w:rFonts w:ascii="黑体" w:eastAsia="黑体" w:hAnsi="黑体"/>
          <w:b w:val="0"/>
          <w:sz w:val="28"/>
          <w:szCs w:val="28"/>
        </w:rPr>
        <w:t xml:space="preserve"> </w:t>
      </w:r>
      <w:r>
        <w:rPr>
          <w:rFonts w:ascii="黑体" w:eastAsia="黑体" w:hAnsi="黑体" w:hint="eastAsia"/>
          <w:b w:val="0"/>
          <w:sz w:val="28"/>
          <w:szCs w:val="28"/>
        </w:rPr>
        <w:t>平台开发环境</w:t>
      </w:r>
      <w:bookmarkEnd w:id="48"/>
    </w:p>
    <w:p w14:paraId="3C933E8C" w14:textId="4452645C" w:rsidR="00A929BC" w:rsidRDefault="00A929BC" w:rsidP="006631A8">
      <w:pPr>
        <w:spacing w:line="400" w:lineRule="exact"/>
        <w:ind w:firstLineChars="200" w:firstLine="480"/>
        <w:rPr>
          <w:rFonts w:ascii="宋体" w:eastAsia="宋体" w:hAnsi="宋体"/>
          <w:sz w:val="24"/>
        </w:rPr>
      </w:pPr>
      <w:r w:rsidRPr="00A929BC">
        <w:rPr>
          <w:rFonts w:ascii="宋体" w:eastAsia="宋体" w:hAnsi="宋体" w:hint="eastAsia"/>
          <w:sz w:val="24"/>
        </w:rPr>
        <w:t>本文基于</w:t>
      </w:r>
      <w:r w:rsidR="007D4F5A" w:rsidRPr="00A929BC">
        <w:rPr>
          <w:rFonts w:ascii="宋体" w:eastAsia="宋体" w:hAnsi="宋体" w:hint="eastAsia"/>
          <w:sz w:val="24"/>
        </w:rPr>
        <w:t>Qt</w:t>
      </w:r>
      <w:r w:rsidR="007D4F5A" w:rsidRPr="00A929BC">
        <w:rPr>
          <w:rFonts w:ascii="宋体" w:eastAsia="宋体" w:hAnsi="宋体"/>
          <w:sz w:val="24"/>
        </w:rPr>
        <w:t>5</w:t>
      </w:r>
      <w:r w:rsidR="007D4F5A">
        <w:rPr>
          <w:rFonts w:ascii="宋体" w:eastAsia="宋体" w:hAnsi="宋体" w:hint="eastAsia"/>
          <w:sz w:val="24"/>
        </w:rPr>
        <w:t>以及</w:t>
      </w:r>
      <w:r w:rsidRPr="00A929BC">
        <w:rPr>
          <w:rFonts w:ascii="宋体" w:eastAsia="宋体" w:hAnsi="宋体" w:hint="eastAsia"/>
          <w:sz w:val="24"/>
        </w:rPr>
        <w:t>VTK8.2</w:t>
      </w:r>
      <w:r w:rsidR="006631A8">
        <w:rPr>
          <w:rFonts w:ascii="宋体" w:eastAsia="宋体" w:hAnsi="宋体" w:hint="eastAsia"/>
          <w:sz w:val="24"/>
        </w:rPr>
        <w:t>.</w:t>
      </w:r>
      <w:r w:rsidR="006631A8">
        <w:rPr>
          <w:rFonts w:ascii="宋体" w:eastAsia="宋体" w:hAnsi="宋体"/>
          <w:sz w:val="24"/>
        </w:rPr>
        <w:t>0</w:t>
      </w:r>
      <w:r w:rsidR="006631A8">
        <w:rPr>
          <w:rFonts w:ascii="宋体" w:eastAsia="宋体" w:hAnsi="宋体" w:hint="eastAsia"/>
          <w:sz w:val="24"/>
        </w:rPr>
        <w:t>实现了一个三维可视化平台。其中VTK主要负责数据读取、处理以及可视化，Qt主要负责平台界面设计。</w:t>
      </w:r>
    </w:p>
    <w:p w14:paraId="1281E780" w14:textId="06B1CC71" w:rsidR="007D4F5A" w:rsidRPr="007D4F5A" w:rsidRDefault="007D4F5A" w:rsidP="007D4F5A">
      <w:pPr>
        <w:spacing w:line="400" w:lineRule="exact"/>
        <w:ind w:firstLineChars="200" w:firstLine="480"/>
        <w:rPr>
          <w:rFonts w:ascii="宋体" w:eastAsia="宋体" w:hAnsi="宋体"/>
          <w:sz w:val="24"/>
        </w:rPr>
      </w:pPr>
      <w:r>
        <w:rPr>
          <w:rFonts w:ascii="宋体" w:eastAsia="宋体" w:hAnsi="宋体" w:hint="eastAsia"/>
          <w:sz w:val="24"/>
        </w:rPr>
        <w:t>Qt是C++图形界面应用程序的开发框架，以其可扩展性与跨平台性而被广泛使用。本平台的可视化界面是基于Qt</w:t>
      </w:r>
      <w:r>
        <w:rPr>
          <w:rFonts w:ascii="宋体" w:eastAsia="宋体" w:hAnsi="宋体"/>
          <w:sz w:val="24"/>
        </w:rPr>
        <w:t xml:space="preserve"> Widgets Application</w:t>
      </w:r>
      <w:r>
        <w:rPr>
          <w:rFonts w:ascii="宋体" w:eastAsia="宋体" w:hAnsi="宋体" w:hint="eastAsia"/>
          <w:sz w:val="24"/>
        </w:rPr>
        <w:t>进行搭建，通过Qt自带控件以及自定义控件为传递函数的设计提供了友好的用户接口，</w:t>
      </w:r>
      <w:r w:rsidR="00374AD2">
        <w:rPr>
          <w:rFonts w:ascii="宋体" w:eastAsia="宋体" w:hAnsi="宋体" w:hint="eastAsia"/>
          <w:sz w:val="24"/>
        </w:rPr>
        <w:t>并</w:t>
      </w:r>
      <w:r>
        <w:rPr>
          <w:rFonts w:ascii="宋体" w:eastAsia="宋体" w:hAnsi="宋体" w:hint="eastAsia"/>
          <w:sz w:val="24"/>
        </w:rPr>
        <w:t>使用Qt的信号与槽机制处理用户事件。</w:t>
      </w:r>
    </w:p>
    <w:p w14:paraId="3B9A9433" w14:textId="4989C96D" w:rsidR="00B372DE" w:rsidRDefault="006631A8" w:rsidP="006631A8">
      <w:pPr>
        <w:spacing w:line="400" w:lineRule="exact"/>
        <w:ind w:firstLineChars="200" w:firstLine="480"/>
        <w:rPr>
          <w:rFonts w:ascii="宋体" w:eastAsia="宋体" w:hAnsi="宋体"/>
          <w:sz w:val="24"/>
        </w:rPr>
      </w:pPr>
      <w:r>
        <w:rPr>
          <w:rFonts w:ascii="宋体" w:eastAsia="宋体" w:hAnsi="宋体" w:hint="eastAsia"/>
          <w:sz w:val="24"/>
        </w:rPr>
        <w:t>VTK全称是T</w:t>
      </w:r>
      <w:r>
        <w:rPr>
          <w:rFonts w:ascii="宋体" w:eastAsia="宋体" w:hAnsi="宋体"/>
          <w:sz w:val="24"/>
        </w:rPr>
        <w:t xml:space="preserve">he </w:t>
      </w:r>
      <w:r>
        <w:rPr>
          <w:rFonts w:ascii="宋体" w:eastAsia="宋体" w:hAnsi="宋体" w:hint="eastAsia"/>
          <w:sz w:val="24"/>
        </w:rPr>
        <w:t>Visualization</w:t>
      </w:r>
      <w:r>
        <w:rPr>
          <w:rFonts w:ascii="宋体" w:eastAsia="宋体" w:hAnsi="宋体"/>
          <w:sz w:val="24"/>
        </w:rPr>
        <w:t xml:space="preserve"> </w:t>
      </w:r>
      <w:r>
        <w:rPr>
          <w:rFonts w:ascii="宋体" w:eastAsia="宋体" w:hAnsi="宋体" w:hint="eastAsia"/>
          <w:sz w:val="24"/>
        </w:rPr>
        <w:t>Toolkit，由K</w:t>
      </w:r>
      <w:r>
        <w:rPr>
          <w:rFonts w:ascii="宋体" w:eastAsia="宋体" w:hAnsi="宋体"/>
          <w:sz w:val="24"/>
        </w:rPr>
        <w:t>itware</w:t>
      </w:r>
      <w:r>
        <w:rPr>
          <w:rFonts w:ascii="宋体" w:eastAsia="宋体" w:hAnsi="宋体" w:hint="eastAsia"/>
          <w:sz w:val="24"/>
        </w:rPr>
        <w:t>公司所开发</w:t>
      </w:r>
      <w:r w:rsidR="00995CC1">
        <w:rPr>
          <w:rFonts w:ascii="宋体" w:eastAsia="宋体" w:hAnsi="宋体" w:hint="eastAsia"/>
          <w:sz w:val="24"/>
        </w:rPr>
        <w:t>，是一个开源的，面向对象的软件开发工具包，可用于计算机图形学、可视化以及图像处理。</w:t>
      </w:r>
      <w:r w:rsidR="005B4473">
        <w:rPr>
          <w:rFonts w:ascii="宋体" w:eastAsia="宋体" w:hAnsi="宋体" w:hint="eastAsia"/>
          <w:sz w:val="24"/>
        </w:rPr>
        <w:t>VTK的两个主要</w:t>
      </w:r>
      <w:r w:rsidR="00A22E52">
        <w:rPr>
          <w:rFonts w:ascii="宋体" w:eastAsia="宋体" w:hAnsi="宋体" w:hint="eastAsia"/>
          <w:sz w:val="24"/>
        </w:rPr>
        <w:t>组成部分</w:t>
      </w:r>
      <w:r w:rsidR="005B4473">
        <w:rPr>
          <w:rFonts w:ascii="宋体" w:eastAsia="宋体" w:hAnsi="宋体" w:hint="eastAsia"/>
          <w:sz w:val="24"/>
        </w:rPr>
        <w:t>是可视化管道(</w:t>
      </w:r>
      <w:r w:rsidR="005B4473">
        <w:rPr>
          <w:rFonts w:ascii="宋体" w:eastAsia="宋体" w:hAnsi="宋体"/>
          <w:sz w:val="24"/>
        </w:rPr>
        <w:t>The visualization pipeline)</w:t>
      </w:r>
      <w:r w:rsidR="005B4473">
        <w:rPr>
          <w:rFonts w:ascii="宋体" w:eastAsia="宋体" w:hAnsi="宋体" w:hint="eastAsia"/>
          <w:sz w:val="24"/>
        </w:rPr>
        <w:t>与</w:t>
      </w:r>
      <w:r w:rsidR="00A22E52">
        <w:rPr>
          <w:rFonts w:ascii="宋体" w:eastAsia="宋体" w:hAnsi="宋体" w:hint="eastAsia"/>
          <w:sz w:val="24"/>
        </w:rPr>
        <w:t>绘制</w:t>
      </w:r>
      <w:r w:rsidR="005B4473">
        <w:rPr>
          <w:rFonts w:ascii="宋体" w:eastAsia="宋体" w:hAnsi="宋体" w:hint="eastAsia"/>
          <w:sz w:val="24"/>
        </w:rPr>
        <w:t>引擎(</w:t>
      </w:r>
      <w:r w:rsidR="005B4473">
        <w:rPr>
          <w:rFonts w:ascii="宋体" w:eastAsia="宋体" w:hAnsi="宋体"/>
          <w:sz w:val="24"/>
        </w:rPr>
        <w:t>The rendering engine)</w:t>
      </w:r>
      <w:r w:rsidR="005B4473">
        <w:rPr>
          <w:rFonts w:ascii="宋体" w:eastAsia="宋体" w:hAnsi="宋体" w:hint="eastAsia"/>
          <w:sz w:val="24"/>
        </w:rPr>
        <w:t>。</w:t>
      </w:r>
    </w:p>
    <w:p w14:paraId="35CFCF2C" w14:textId="77777777" w:rsidR="00B47C46" w:rsidRDefault="00B47C46" w:rsidP="00B47C46">
      <w:pPr>
        <w:keepNext/>
        <w:jc w:val="center"/>
      </w:pPr>
      <w:r>
        <w:rPr>
          <w:rFonts w:ascii="Calibri" w:hAnsi="Calibri"/>
          <w:noProof/>
        </w:rPr>
        <w:drawing>
          <wp:inline distT="0" distB="0" distL="0" distR="0" wp14:anchorId="70BA076D" wp14:editId="2BBBD02B">
            <wp:extent cx="4297256" cy="4731327"/>
            <wp:effectExtent l="0" t="0" r="8255" b="0"/>
            <wp:docPr id="3" name="图片 3" descr="(a) Image Data &#10;(vtklmageData) &#10;(c) Structured Grid &#10;(vtkStructuredGrid) &#10;(e) Polygonal Data &#10;(vtkPolyData) &#10;(b) Rectilinear Grid &#10;(vtkRect11inearGrid) &#10;(d) Unstructured Points &#10;(use vtkPotyData) &#10;(f) Unstructured &#10;(vtkUnstructuredGri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Image Data &#10;(vtklmageData) &#10;(c) Structured Grid &#10;(vtkStructuredGrid) &#10;(e) Polygonal Data &#10;(vtkPolyData) &#10;(b) Rectilinear Grid &#10;(vtkRect11inearGrid) &#10;(d) Unstructured Points &#10;(use vtkPotyData) &#10;(f) Unstructured &#10;(vtkUnstructuredGrid)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09890" cy="4745237"/>
                    </a:xfrm>
                    <a:prstGeom prst="rect">
                      <a:avLst/>
                    </a:prstGeom>
                    <a:noFill/>
                    <a:ln>
                      <a:noFill/>
                    </a:ln>
                  </pic:spPr>
                </pic:pic>
              </a:graphicData>
            </a:graphic>
          </wp:inline>
        </w:drawing>
      </w:r>
    </w:p>
    <w:p w14:paraId="46012AB2" w14:textId="5F2DD550" w:rsidR="00B47C46" w:rsidRPr="00B47C46" w:rsidRDefault="00B47C46" w:rsidP="00B47C46">
      <w:pPr>
        <w:pStyle w:val="af3"/>
        <w:spacing w:line="400" w:lineRule="exact"/>
        <w:jc w:val="center"/>
        <w:rPr>
          <w:rFonts w:ascii="宋体" w:eastAsia="宋体" w:hAnsi="宋体"/>
          <w:sz w:val="21"/>
          <w:szCs w:val="21"/>
        </w:rPr>
      </w:pPr>
      <w:r w:rsidRPr="00C575F7">
        <w:rPr>
          <w:rFonts w:ascii="宋体" w:eastAsia="宋体" w:hAnsi="宋体"/>
          <w:sz w:val="21"/>
          <w:szCs w:val="21"/>
        </w:rPr>
        <w:t>图</w:t>
      </w:r>
      <w:r>
        <w:rPr>
          <w:rFonts w:ascii="宋体" w:eastAsia="宋体" w:hAnsi="宋体" w:hint="eastAsia"/>
          <w:sz w:val="21"/>
          <w:szCs w:val="21"/>
        </w:rPr>
        <w:t>3</w:t>
      </w:r>
      <w:r w:rsidRPr="00C575F7">
        <w:rPr>
          <w:rFonts w:ascii="宋体" w:eastAsia="宋体" w:hAnsi="宋体"/>
          <w:sz w:val="21"/>
          <w:szCs w:val="21"/>
        </w:rPr>
        <w:t>.</w:t>
      </w:r>
      <w:r>
        <w:rPr>
          <w:rFonts w:ascii="宋体" w:eastAsia="宋体" w:hAnsi="宋体" w:hint="eastAsia"/>
          <w:sz w:val="21"/>
          <w:szCs w:val="21"/>
        </w:rPr>
        <w:t>1</w:t>
      </w:r>
      <w:r w:rsidRPr="00C575F7">
        <w:rPr>
          <w:rFonts w:ascii="宋体" w:eastAsia="宋体" w:hAnsi="宋体"/>
          <w:sz w:val="21"/>
          <w:szCs w:val="21"/>
        </w:rPr>
        <w:t xml:space="preserve"> </w:t>
      </w:r>
      <w:r>
        <w:rPr>
          <w:rFonts w:ascii="宋体" w:eastAsia="宋体" w:hAnsi="宋体" w:hint="eastAsia"/>
          <w:sz w:val="21"/>
          <w:szCs w:val="21"/>
        </w:rPr>
        <w:t>VTK所支持的数据类型</w:t>
      </w:r>
      <w:r w:rsidRPr="00C575F7">
        <w:rPr>
          <w:rFonts w:ascii="宋体" w:eastAsia="宋体" w:hAnsi="宋体" w:hint="eastAsia"/>
          <w:sz w:val="21"/>
          <w:szCs w:val="21"/>
        </w:rPr>
        <w:t>。</w:t>
      </w:r>
    </w:p>
    <w:p w14:paraId="4106CFBE" w14:textId="7E90999C" w:rsidR="00B372DE" w:rsidRDefault="00B372DE" w:rsidP="00A22E52">
      <w:pPr>
        <w:spacing w:line="400" w:lineRule="exact"/>
        <w:ind w:firstLineChars="200" w:firstLine="480"/>
        <w:rPr>
          <w:rFonts w:ascii="宋体" w:eastAsia="宋体" w:hAnsi="宋体"/>
          <w:sz w:val="24"/>
        </w:rPr>
      </w:pPr>
      <w:r>
        <w:rPr>
          <w:rFonts w:ascii="宋体" w:eastAsia="宋体" w:hAnsi="宋体" w:hint="eastAsia"/>
          <w:sz w:val="24"/>
        </w:rPr>
        <w:lastRenderedPageBreak/>
        <w:t>可视化管道可用来创建与分析数据。VTK支持多种结构</w:t>
      </w:r>
      <w:r w:rsidR="003F7902">
        <w:rPr>
          <w:rFonts w:ascii="宋体" w:eastAsia="宋体" w:hAnsi="宋体" w:hint="eastAsia"/>
          <w:sz w:val="24"/>
        </w:rPr>
        <w:t>类型</w:t>
      </w:r>
      <w:r>
        <w:rPr>
          <w:rFonts w:ascii="宋体" w:eastAsia="宋体" w:hAnsi="宋体" w:hint="eastAsia"/>
          <w:sz w:val="24"/>
        </w:rPr>
        <w:t>的数据对象，如图3.1所示。数据的分析处理是通过Filter来完成，一个Fil</w:t>
      </w:r>
      <w:r>
        <w:rPr>
          <w:rFonts w:ascii="宋体" w:eastAsia="宋体" w:hAnsi="宋体"/>
          <w:sz w:val="24"/>
        </w:rPr>
        <w:t>ter</w:t>
      </w:r>
      <w:r>
        <w:rPr>
          <w:rFonts w:ascii="宋体" w:eastAsia="宋体" w:hAnsi="宋体" w:hint="eastAsia"/>
          <w:sz w:val="24"/>
        </w:rPr>
        <w:t>具备某一特定的数据处理功能，例如类型转换、阈值分割等；多个Filter进行组合可构成可视化管道，数据以流的形式在管道中传递，如图3.2所示。</w:t>
      </w:r>
      <w:r w:rsidR="00A22E52">
        <w:rPr>
          <w:rFonts w:ascii="宋体" w:eastAsia="宋体" w:hAnsi="宋体" w:hint="eastAsia"/>
          <w:sz w:val="24"/>
        </w:rPr>
        <w:t>绘制</w:t>
      </w:r>
      <w:r>
        <w:rPr>
          <w:rFonts w:ascii="宋体" w:eastAsia="宋体" w:hAnsi="宋体" w:hint="eastAsia"/>
          <w:sz w:val="24"/>
        </w:rPr>
        <w:t>引擎</w:t>
      </w:r>
      <w:r w:rsidR="00A22E52">
        <w:rPr>
          <w:rFonts w:ascii="宋体" w:eastAsia="宋体" w:hAnsi="宋体" w:hint="eastAsia"/>
          <w:sz w:val="24"/>
        </w:rPr>
        <w:t>接收可视化管道的输出，负责可视化过程，它包含各种可视化相关的组件，如vtk</w:t>
      </w:r>
      <w:r w:rsidR="00A22E52">
        <w:rPr>
          <w:rFonts w:ascii="宋体" w:eastAsia="宋体" w:hAnsi="宋体"/>
          <w:sz w:val="24"/>
        </w:rPr>
        <w:t>Camera</w:t>
      </w:r>
      <w:r w:rsidR="00A22E52">
        <w:rPr>
          <w:rFonts w:ascii="宋体" w:eastAsia="宋体" w:hAnsi="宋体" w:hint="eastAsia"/>
          <w:sz w:val="24"/>
        </w:rPr>
        <w:t>可用来调节相机属性，vtkLight可用来控制光照属性。</w:t>
      </w:r>
    </w:p>
    <w:p w14:paraId="7D82B2DB" w14:textId="67567AE2" w:rsidR="00CC7369" w:rsidRPr="00CC7369" w:rsidRDefault="000B148D" w:rsidP="00CC7369">
      <w:pPr>
        <w:spacing w:line="400" w:lineRule="exact"/>
        <w:ind w:firstLineChars="200" w:firstLine="480"/>
        <w:rPr>
          <w:rFonts w:ascii="宋体" w:eastAsia="宋体" w:hAnsi="宋体"/>
          <w:sz w:val="24"/>
        </w:rPr>
      </w:pPr>
      <w:r>
        <w:rPr>
          <w:rFonts w:ascii="宋体" w:eastAsia="宋体" w:hAnsi="宋体" w:hint="eastAsia"/>
          <w:sz w:val="24"/>
        </w:rPr>
        <w:t>VTK的一个重要机制是</w:t>
      </w:r>
      <w:r w:rsidRPr="00A22E52">
        <w:rPr>
          <w:rFonts w:ascii="宋体" w:eastAsia="宋体" w:hAnsi="宋体"/>
          <w:sz w:val="24"/>
        </w:rPr>
        <w:t>lazy evaluation</w:t>
      </w:r>
      <w:r>
        <w:rPr>
          <w:rFonts w:ascii="宋体" w:eastAsia="宋体" w:hAnsi="宋体" w:hint="eastAsia"/>
          <w:sz w:val="24"/>
        </w:rPr>
        <w:t>，</w:t>
      </w:r>
      <w:r w:rsidRPr="00A22E52">
        <w:rPr>
          <w:rFonts w:ascii="宋体" w:eastAsia="宋体" w:hAnsi="宋体" w:hint="eastAsia"/>
          <w:sz w:val="24"/>
        </w:rPr>
        <w:t>即只有当数据</w:t>
      </w:r>
      <w:r>
        <w:rPr>
          <w:rFonts w:ascii="宋体" w:eastAsia="宋体" w:hAnsi="宋体" w:hint="eastAsia"/>
          <w:sz w:val="24"/>
        </w:rPr>
        <w:t>真正被需要时，计算才会开始。这种机制能带来两个好处，一是推迟计算，减少不必要数据处理与存储空间；二是当管道的输入改变时，不需要显式地刷新管道中的各个Filter，只需刷新最后一个Filter就可以得到新的输出结果，从而减少代码量。</w:t>
      </w:r>
    </w:p>
    <w:p w14:paraId="0C61FEF2" w14:textId="1FC86EFC" w:rsidR="000B148D" w:rsidRPr="00CC7369" w:rsidRDefault="00CC7369" w:rsidP="00CC7369">
      <w:pPr>
        <w:spacing w:line="400" w:lineRule="exact"/>
        <w:ind w:firstLineChars="200" w:firstLine="480"/>
        <w:rPr>
          <w:rFonts w:ascii="宋体" w:eastAsia="宋体" w:hAnsi="宋体"/>
          <w:sz w:val="24"/>
        </w:rPr>
      </w:pPr>
      <w:r>
        <w:rPr>
          <w:rFonts w:ascii="宋体" w:eastAsia="宋体" w:hAnsi="宋体" w:hint="eastAsia"/>
          <w:sz w:val="24"/>
        </w:rPr>
        <w:t>本平台使用VTK的C++接口，主要使用的是vtk</w:t>
      </w:r>
      <w:r>
        <w:rPr>
          <w:rFonts w:ascii="宋体" w:eastAsia="宋体" w:hAnsi="宋体"/>
          <w:sz w:val="24"/>
        </w:rPr>
        <w:t>ImageData</w:t>
      </w:r>
      <w:r>
        <w:rPr>
          <w:rFonts w:ascii="宋体" w:eastAsia="宋体" w:hAnsi="宋体" w:hint="eastAsia"/>
          <w:sz w:val="24"/>
        </w:rPr>
        <w:t>这种规则的数据结构来表示三维体数据场，通过调用各种F</w:t>
      </w:r>
      <w:r>
        <w:rPr>
          <w:rFonts w:ascii="宋体" w:eastAsia="宋体" w:hAnsi="宋体"/>
          <w:sz w:val="24"/>
        </w:rPr>
        <w:t>ilter</w:t>
      </w:r>
      <w:r>
        <w:rPr>
          <w:rFonts w:ascii="宋体" w:eastAsia="宋体" w:hAnsi="宋体" w:hint="eastAsia"/>
          <w:sz w:val="24"/>
        </w:rPr>
        <w:t>以及自定义的数据处理算法来搭建可视化管道，并与三维体绘制相关的绘制组件相连，实现三维可视化流程。</w:t>
      </w:r>
    </w:p>
    <w:p w14:paraId="049A991B" w14:textId="77777777" w:rsidR="005C260C" w:rsidRPr="005C260C" w:rsidRDefault="005C260C" w:rsidP="005C260C"/>
    <w:p w14:paraId="0DC3D98E" w14:textId="77777777" w:rsidR="003F7902" w:rsidRDefault="003F7902" w:rsidP="003F7902">
      <w:pPr>
        <w:keepNext/>
        <w:jc w:val="center"/>
      </w:pPr>
      <w:r>
        <w:rPr>
          <w:rFonts w:hint="eastAsia"/>
          <w:noProof/>
        </w:rPr>
        <w:drawing>
          <wp:inline distT="0" distB="0" distL="0" distR="0" wp14:anchorId="3957BF6B" wp14:editId="3A3E4E3E">
            <wp:extent cx="4630074" cy="191033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IM截图20190511135720.png"/>
                    <pic:cNvPicPr/>
                  </pic:nvPicPr>
                  <pic:blipFill>
                    <a:blip r:embed="rId17">
                      <a:extLst>
                        <a:ext uri="{28A0092B-C50C-407E-A947-70E740481C1C}">
                          <a14:useLocalDpi xmlns:a14="http://schemas.microsoft.com/office/drawing/2010/main" val="0"/>
                        </a:ext>
                      </a:extLst>
                    </a:blip>
                    <a:stretch>
                      <a:fillRect/>
                    </a:stretch>
                  </pic:blipFill>
                  <pic:spPr>
                    <a:xfrm>
                      <a:off x="0" y="0"/>
                      <a:ext cx="4660529" cy="1922904"/>
                    </a:xfrm>
                    <a:prstGeom prst="rect">
                      <a:avLst/>
                    </a:prstGeom>
                  </pic:spPr>
                </pic:pic>
              </a:graphicData>
            </a:graphic>
          </wp:inline>
        </w:drawing>
      </w:r>
    </w:p>
    <w:p w14:paraId="47178D8D" w14:textId="512FC229" w:rsidR="006631A8" w:rsidRDefault="003F7902" w:rsidP="00CC7369">
      <w:pPr>
        <w:pStyle w:val="af3"/>
        <w:spacing w:line="400" w:lineRule="exact"/>
        <w:jc w:val="center"/>
        <w:rPr>
          <w:rFonts w:ascii="宋体" w:eastAsia="宋体" w:hAnsi="宋体"/>
          <w:sz w:val="21"/>
          <w:szCs w:val="21"/>
        </w:rPr>
      </w:pPr>
      <w:r w:rsidRPr="00C575F7">
        <w:rPr>
          <w:rFonts w:ascii="宋体" w:eastAsia="宋体" w:hAnsi="宋体"/>
          <w:sz w:val="21"/>
          <w:szCs w:val="21"/>
        </w:rPr>
        <w:t>图</w:t>
      </w:r>
      <w:r>
        <w:rPr>
          <w:rFonts w:ascii="宋体" w:eastAsia="宋体" w:hAnsi="宋体" w:hint="eastAsia"/>
          <w:sz w:val="21"/>
          <w:szCs w:val="21"/>
        </w:rPr>
        <w:t>3</w:t>
      </w:r>
      <w:r w:rsidRPr="00C575F7">
        <w:rPr>
          <w:rFonts w:ascii="宋体" w:eastAsia="宋体" w:hAnsi="宋体"/>
          <w:sz w:val="21"/>
          <w:szCs w:val="21"/>
        </w:rPr>
        <w:t>.</w:t>
      </w:r>
      <w:r>
        <w:rPr>
          <w:rFonts w:ascii="宋体" w:eastAsia="宋体" w:hAnsi="宋体" w:hint="eastAsia"/>
          <w:sz w:val="21"/>
          <w:szCs w:val="21"/>
        </w:rPr>
        <w:t>2</w:t>
      </w:r>
      <w:r w:rsidRPr="00C575F7">
        <w:rPr>
          <w:rFonts w:ascii="宋体" w:eastAsia="宋体" w:hAnsi="宋体"/>
          <w:sz w:val="21"/>
          <w:szCs w:val="21"/>
        </w:rPr>
        <w:t xml:space="preserve"> </w:t>
      </w:r>
      <w:r>
        <w:rPr>
          <w:rFonts w:ascii="宋体" w:eastAsia="宋体" w:hAnsi="宋体" w:hint="eastAsia"/>
          <w:sz w:val="21"/>
          <w:szCs w:val="21"/>
        </w:rPr>
        <w:t>VTK可视化管道示意图</w:t>
      </w:r>
      <w:r w:rsidRPr="00C575F7">
        <w:rPr>
          <w:rFonts w:ascii="宋体" w:eastAsia="宋体" w:hAnsi="宋体" w:hint="eastAsia"/>
          <w:sz w:val="21"/>
          <w:szCs w:val="21"/>
        </w:rPr>
        <w:t>。</w:t>
      </w:r>
    </w:p>
    <w:p w14:paraId="18338D28" w14:textId="7CE65384" w:rsidR="002548D5" w:rsidRPr="002548D5" w:rsidRDefault="002548D5" w:rsidP="002548D5">
      <w:r>
        <w:br w:type="page"/>
      </w:r>
    </w:p>
    <w:p w14:paraId="2537B6ED" w14:textId="57106F2D" w:rsidR="00213014" w:rsidRDefault="00213014" w:rsidP="00213014">
      <w:pPr>
        <w:pStyle w:val="2"/>
        <w:rPr>
          <w:rFonts w:ascii="黑体" w:eastAsia="黑体" w:hAnsi="黑体"/>
          <w:b w:val="0"/>
          <w:sz w:val="28"/>
          <w:szCs w:val="28"/>
        </w:rPr>
      </w:pPr>
      <w:bookmarkStart w:id="49" w:name="_Toc8904285"/>
      <w:r>
        <w:rPr>
          <w:rFonts w:ascii="黑体" w:eastAsia="黑体" w:hAnsi="黑体" w:hint="eastAsia"/>
          <w:b w:val="0"/>
          <w:sz w:val="28"/>
          <w:szCs w:val="28"/>
        </w:rPr>
        <w:lastRenderedPageBreak/>
        <w:t>3</w:t>
      </w:r>
      <w:r w:rsidRPr="00F74DAC">
        <w:rPr>
          <w:rFonts w:ascii="黑体" w:eastAsia="黑体" w:hAnsi="黑体" w:hint="eastAsia"/>
          <w:b w:val="0"/>
          <w:sz w:val="28"/>
          <w:szCs w:val="28"/>
        </w:rPr>
        <w:t>.</w:t>
      </w:r>
      <w:r>
        <w:rPr>
          <w:rFonts w:ascii="黑体" w:eastAsia="黑体" w:hAnsi="黑体" w:hint="eastAsia"/>
          <w:b w:val="0"/>
          <w:sz w:val="28"/>
          <w:szCs w:val="28"/>
        </w:rPr>
        <w:t>2</w:t>
      </w:r>
      <w:r w:rsidRPr="00F74DAC">
        <w:rPr>
          <w:rFonts w:ascii="黑体" w:eastAsia="黑体" w:hAnsi="黑体"/>
          <w:b w:val="0"/>
          <w:sz w:val="28"/>
          <w:szCs w:val="28"/>
        </w:rPr>
        <w:t xml:space="preserve"> </w:t>
      </w:r>
      <w:r>
        <w:rPr>
          <w:rFonts w:ascii="黑体" w:eastAsia="黑体" w:hAnsi="黑体" w:hint="eastAsia"/>
          <w:b w:val="0"/>
          <w:sz w:val="28"/>
          <w:szCs w:val="28"/>
        </w:rPr>
        <w:t>平台概述</w:t>
      </w:r>
      <w:bookmarkEnd w:id="49"/>
    </w:p>
    <w:p w14:paraId="2C85EAE3" w14:textId="7273E805" w:rsidR="009E2611" w:rsidRPr="009E2611" w:rsidRDefault="009E2611" w:rsidP="009E2611">
      <w:pPr>
        <w:pStyle w:val="3"/>
        <w:rPr>
          <w:rFonts w:ascii="宋体" w:eastAsia="宋体" w:hAnsi="宋体"/>
          <w:sz w:val="24"/>
          <w:szCs w:val="24"/>
        </w:rPr>
      </w:pPr>
      <w:bookmarkStart w:id="50" w:name="_Toc8904286"/>
      <w:r>
        <w:rPr>
          <w:rFonts w:ascii="宋体" w:eastAsia="宋体" w:hAnsi="宋体" w:hint="eastAsia"/>
          <w:sz w:val="24"/>
          <w:szCs w:val="24"/>
        </w:rPr>
        <w:t>3</w:t>
      </w:r>
      <w:r w:rsidRPr="00AB0C37">
        <w:rPr>
          <w:rFonts w:ascii="宋体" w:eastAsia="宋体" w:hAnsi="宋体" w:hint="eastAsia"/>
          <w:sz w:val="24"/>
          <w:szCs w:val="24"/>
        </w:rPr>
        <w:t>.</w:t>
      </w:r>
      <w:r>
        <w:rPr>
          <w:rFonts w:ascii="宋体" w:eastAsia="宋体" w:hAnsi="宋体" w:hint="eastAsia"/>
          <w:sz w:val="24"/>
          <w:szCs w:val="24"/>
        </w:rPr>
        <w:t>2</w:t>
      </w:r>
      <w:r w:rsidRPr="00AB0C37">
        <w:rPr>
          <w:rFonts w:ascii="宋体" w:eastAsia="宋体" w:hAnsi="宋体" w:hint="eastAsia"/>
          <w:sz w:val="24"/>
          <w:szCs w:val="24"/>
        </w:rPr>
        <w:t>.</w:t>
      </w:r>
      <w:r>
        <w:rPr>
          <w:rFonts w:ascii="宋体" w:eastAsia="宋体" w:hAnsi="宋体" w:hint="eastAsia"/>
          <w:sz w:val="24"/>
          <w:szCs w:val="24"/>
        </w:rPr>
        <w:t>1</w:t>
      </w:r>
      <w:r w:rsidRPr="00AB0C37">
        <w:rPr>
          <w:rFonts w:ascii="宋体" w:eastAsia="宋体" w:hAnsi="宋体"/>
          <w:sz w:val="24"/>
          <w:szCs w:val="24"/>
        </w:rPr>
        <w:t xml:space="preserve"> </w:t>
      </w:r>
      <w:r>
        <w:rPr>
          <w:rFonts w:ascii="宋体" w:eastAsia="宋体" w:hAnsi="宋体" w:hint="eastAsia"/>
          <w:sz w:val="24"/>
          <w:szCs w:val="24"/>
        </w:rPr>
        <w:t>平台各模块概述</w:t>
      </w:r>
      <w:bookmarkEnd w:id="50"/>
    </w:p>
    <w:p w14:paraId="77C45CF4" w14:textId="42B1E44C" w:rsidR="00D2476C" w:rsidRDefault="006A7529" w:rsidP="006A7529">
      <w:pPr>
        <w:spacing w:line="400" w:lineRule="exact"/>
        <w:ind w:firstLineChars="200" w:firstLine="480"/>
        <w:rPr>
          <w:rFonts w:ascii="宋体" w:eastAsia="宋体" w:hAnsi="宋体"/>
          <w:sz w:val="24"/>
        </w:rPr>
      </w:pPr>
      <w:r w:rsidRPr="006A7529">
        <w:rPr>
          <w:rFonts w:ascii="宋体" w:eastAsia="宋体" w:hAnsi="宋体" w:hint="eastAsia"/>
          <w:sz w:val="24"/>
        </w:rPr>
        <w:t>本平台一共</w:t>
      </w:r>
      <w:r w:rsidR="009401A7">
        <w:rPr>
          <w:rFonts w:ascii="宋体" w:eastAsia="宋体" w:hAnsi="宋体" w:hint="eastAsia"/>
          <w:sz w:val="24"/>
        </w:rPr>
        <w:t>三</w:t>
      </w:r>
      <w:r>
        <w:rPr>
          <w:rFonts w:ascii="宋体" w:eastAsia="宋体" w:hAnsi="宋体" w:hint="eastAsia"/>
          <w:sz w:val="24"/>
        </w:rPr>
        <w:t>个模块，分别是</w:t>
      </w:r>
      <w:r w:rsidR="00D2476C">
        <w:rPr>
          <w:rFonts w:ascii="宋体" w:eastAsia="宋体" w:hAnsi="宋体" w:hint="eastAsia"/>
          <w:sz w:val="24"/>
        </w:rPr>
        <w:t>：</w:t>
      </w:r>
    </w:p>
    <w:p w14:paraId="66059BA2" w14:textId="77777777" w:rsidR="001A5AD8" w:rsidRDefault="00D2476C" w:rsidP="006A7529">
      <w:pPr>
        <w:spacing w:line="400" w:lineRule="exact"/>
        <w:ind w:firstLineChars="200" w:firstLine="480"/>
        <w:rPr>
          <w:rFonts w:ascii="宋体" w:eastAsia="宋体" w:hAnsi="宋体"/>
          <w:sz w:val="24"/>
        </w:rPr>
      </w:pPr>
      <w:r>
        <w:rPr>
          <w:rFonts w:ascii="宋体" w:eastAsia="宋体" w:hAnsi="宋体" w:hint="eastAsia"/>
          <w:sz w:val="24"/>
        </w:rPr>
        <w:t>(</w:t>
      </w:r>
      <w:r>
        <w:rPr>
          <w:rFonts w:ascii="宋体" w:eastAsia="宋体" w:hAnsi="宋体"/>
          <w:sz w:val="24"/>
        </w:rPr>
        <w:t xml:space="preserve">1) </w:t>
      </w:r>
      <w:r w:rsidR="006A7529">
        <w:rPr>
          <w:rFonts w:ascii="宋体" w:eastAsia="宋体" w:hAnsi="宋体" w:hint="eastAsia"/>
          <w:sz w:val="24"/>
        </w:rPr>
        <w:t>数据读取模块</w:t>
      </w:r>
    </w:p>
    <w:p w14:paraId="2A17E2AB" w14:textId="15973841" w:rsidR="00D2476C" w:rsidRDefault="001A5AD8" w:rsidP="006A7529">
      <w:pPr>
        <w:spacing w:line="400" w:lineRule="exact"/>
        <w:ind w:firstLineChars="200" w:firstLine="480"/>
        <w:rPr>
          <w:rFonts w:ascii="宋体" w:eastAsia="宋体" w:hAnsi="宋体"/>
          <w:sz w:val="24"/>
        </w:rPr>
      </w:pPr>
      <w:r>
        <w:rPr>
          <w:rFonts w:ascii="宋体" w:eastAsia="宋体" w:hAnsi="宋体" w:hint="eastAsia"/>
          <w:sz w:val="24"/>
        </w:rPr>
        <w:t>该模块是平台的入口，用户通过该模块读入DICOM图形序列，或者</w:t>
      </w:r>
      <w:r w:rsidRPr="007D4F5A">
        <w:rPr>
          <w:rFonts w:ascii="宋体" w:eastAsia="宋体" w:hAnsi="宋体"/>
          <w:sz w:val="24"/>
        </w:rPr>
        <w:t>NIFTI</w:t>
      </w:r>
      <w:r>
        <w:rPr>
          <w:rFonts w:ascii="宋体" w:eastAsia="宋体" w:hAnsi="宋体" w:hint="eastAsia"/>
          <w:sz w:val="24"/>
        </w:rPr>
        <w:t>格式的数据，读取一些图像的基本信息，然后建立起三维体数据场，并传递给三维体绘制模块进行可视化，或者传递给</w:t>
      </w:r>
      <w:r w:rsidR="00E7691A">
        <w:rPr>
          <w:rFonts w:ascii="宋体" w:eastAsia="宋体" w:hAnsi="宋体" w:hint="eastAsia"/>
          <w:sz w:val="24"/>
        </w:rPr>
        <w:t>传递函数设计</w:t>
      </w:r>
      <w:r>
        <w:rPr>
          <w:rFonts w:ascii="宋体" w:eastAsia="宋体" w:hAnsi="宋体" w:hint="eastAsia"/>
          <w:sz w:val="24"/>
        </w:rPr>
        <w:t>模块进行</w:t>
      </w:r>
      <w:r w:rsidR="00E7691A">
        <w:rPr>
          <w:rFonts w:ascii="宋体" w:eastAsia="宋体" w:hAnsi="宋体" w:hint="eastAsia"/>
          <w:sz w:val="24"/>
        </w:rPr>
        <w:t>数据</w:t>
      </w:r>
      <w:r>
        <w:rPr>
          <w:rFonts w:ascii="宋体" w:eastAsia="宋体" w:hAnsi="宋体" w:hint="eastAsia"/>
          <w:sz w:val="24"/>
        </w:rPr>
        <w:t>分析。</w:t>
      </w:r>
    </w:p>
    <w:p w14:paraId="6C0CDB74" w14:textId="77777777" w:rsidR="001A5AD8" w:rsidRDefault="00D2476C" w:rsidP="006A7529">
      <w:pPr>
        <w:spacing w:line="400" w:lineRule="exact"/>
        <w:ind w:firstLineChars="200" w:firstLine="480"/>
        <w:rPr>
          <w:rFonts w:ascii="宋体" w:eastAsia="宋体" w:hAnsi="宋体"/>
          <w:sz w:val="24"/>
        </w:rPr>
      </w:pPr>
      <w:r>
        <w:rPr>
          <w:rFonts w:ascii="宋体" w:eastAsia="宋体" w:hAnsi="宋体" w:hint="eastAsia"/>
          <w:sz w:val="24"/>
        </w:rPr>
        <w:t>(</w:t>
      </w:r>
      <w:r>
        <w:rPr>
          <w:rFonts w:ascii="宋体" w:eastAsia="宋体" w:hAnsi="宋体"/>
          <w:sz w:val="24"/>
        </w:rPr>
        <w:t xml:space="preserve">2) </w:t>
      </w:r>
      <w:r w:rsidR="006A7529">
        <w:rPr>
          <w:rFonts w:ascii="宋体" w:eastAsia="宋体" w:hAnsi="宋体" w:hint="eastAsia"/>
          <w:sz w:val="24"/>
        </w:rPr>
        <w:t>三维体绘制模块</w:t>
      </w:r>
    </w:p>
    <w:p w14:paraId="5CD4B228" w14:textId="39B487BE" w:rsidR="00D2476C" w:rsidRDefault="001A5AD8" w:rsidP="006A7529">
      <w:pPr>
        <w:spacing w:line="400" w:lineRule="exact"/>
        <w:ind w:firstLineChars="200" w:firstLine="480"/>
        <w:rPr>
          <w:rFonts w:ascii="宋体" w:eastAsia="宋体" w:hAnsi="宋体"/>
          <w:sz w:val="24"/>
        </w:rPr>
      </w:pPr>
      <w:r>
        <w:rPr>
          <w:rFonts w:ascii="宋体" w:eastAsia="宋体" w:hAnsi="宋体" w:hint="eastAsia"/>
          <w:sz w:val="24"/>
        </w:rPr>
        <w:t>该模块基于VTK搭建三维可视化流程，该流程的输入是三维体数据，输出是屏幕上的二维绘制图像，并可接收传递函数来改变可视化的效果。</w:t>
      </w:r>
      <w:r w:rsidR="009401A7">
        <w:rPr>
          <w:rFonts w:ascii="宋体" w:eastAsia="宋体" w:hAnsi="宋体" w:hint="eastAsia"/>
          <w:sz w:val="24"/>
        </w:rPr>
        <w:t>同时本模块在标准体绘制流程的基础上，通过多通道的vtk</w:t>
      </w:r>
      <w:r w:rsidR="009401A7">
        <w:rPr>
          <w:rFonts w:ascii="宋体" w:eastAsia="宋体" w:hAnsi="宋体"/>
          <w:sz w:val="24"/>
        </w:rPr>
        <w:t>ImageData</w:t>
      </w:r>
      <w:r w:rsidR="009401A7">
        <w:rPr>
          <w:rFonts w:ascii="宋体" w:eastAsia="宋体" w:hAnsi="宋体" w:hint="eastAsia"/>
          <w:sz w:val="24"/>
        </w:rPr>
        <w:t>实现增量绘制。</w:t>
      </w:r>
    </w:p>
    <w:p w14:paraId="650A1C24" w14:textId="37801462" w:rsidR="00D2476C" w:rsidRDefault="00D2476C" w:rsidP="006A7529">
      <w:pPr>
        <w:spacing w:line="400" w:lineRule="exact"/>
        <w:ind w:firstLineChars="200" w:firstLine="480"/>
        <w:rPr>
          <w:rFonts w:ascii="宋体" w:eastAsia="宋体" w:hAnsi="宋体"/>
          <w:sz w:val="24"/>
        </w:rPr>
      </w:pPr>
      <w:r>
        <w:rPr>
          <w:rFonts w:ascii="宋体" w:eastAsia="宋体" w:hAnsi="宋体"/>
          <w:sz w:val="24"/>
        </w:rPr>
        <w:t xml:space="preserve">(3) </w:t>
      </w:r>
      <w:r w:rsidR="009401A7">
        <w:rPr>
          <w:rFonts w:ascii="宋体" w:eastAsia="宋体" w:hAnsi="宋体" w:hint="eastAsia"/>
          <w:sz w:val="24"/>
        </w:rPr>
        <w:t>传递函数设计</w:t>
      </w:r>
      <w:r w:rsidR="006A7529">
        <w:rPr>
          <w:rFonts w:ascii="宋体" w:eastAsia="宋体" w:hAnsi="宋体" w:hint="eastAsia"/>
          <w:sz w:val="24"/>
        </w:rPr>
        <w:t>模块</w:t>
      </w:r>
    </w:p>
    <w:p w14:paraId="472F903D" w14:textId="5DC85BB0" w:rsidR="001A5AD8" w:rsidRDefault="001A5AD8" w:rsidP="009401A7">
      <w:pPr>
        <w:spacing w:line="400" w:lineRule="exact"/>
        <w:ind w:firstLineChars="200" w:firstLine="480"/>
        <w:rPr>
          <w:rFonts w:ascii="宋体" w:eastAsia="宋体" w:hAnsi="宋体"/>
          <w:sz w:val="24"/>
        </w:rPr>
      </w:pPr>
      <w:r>
        <w:rPr>
          <w:rFonts w:ascii="宋体" w:eastAsia="宋体" w:hAnsi="宋体" w:hint="eastAsia"/>
          <w:sz w:val="24"/>
        </w:rPr>
        <w:t>该模块</w:t>
      </w:r>
      <w:r w:rsidR="009401A7">
        <w:rPr>
          <w:rFonts w:ascii="宋体" w:eastAsia="宋体" w:hAnsi="宋体" w:hint="eastAsia"/>
          <w:sz w:val="24"/>
        </w:rPr>
        <w:t>是本平台的核心，共提供两种传递函数设计方法：一种是通过</w:t>
      </w:r>
      <w:r w:rsidR="009401A7">
        <w:rPr>
          <w:rFonts w:ascii="Times New Roman" w:eastAsia="宋体" w:hAnsi="Times New Roman" w:cs="Times New Roman" w:hint="eastAsia"/>
          <w:sz w:val="24"/>
        </w:rPr>
        <w:t>多个可视化窗口与友好的交互控件</w:t>
      </w:r>
      <w:r w:rsidR="009401A7">
        <w:rPr>
          <w:rFonts w:ascii="宋体" w:eastAsia="宋体" w:hAnsi="宋体" w:hint="eastAsia"/>
          <w:sz w:val="24"/>
        </w:rPr>
        <w:t>实现的实时交互式设计；另一种是基于体数据分析的自动化设计，数据分析共实现了3D边缘检测与K</w:t>
      </w:r>
      <w:r w:rsidR="009401A7">
        <w:rPr>
          <w:rFonts w:ascii="宋体" w:eastAsia="宋体" w:hAnsi="宋体"/>
          <w:sz w:val="24"/>
        </w:rPr>
        <w:t>-Means</w:t>
      </w:r>
      <w:r w:rsidR="009401A7">
        <w:rPr>
          <w:rFonts w:ascii="宋体" w:eastAsia="宋体" w:hAnsi="宋体" w:hint="eastAsia"/>
          <w:sz w:val="24"/>
        </w:rPr>
        <w:t>聚类两种方法。通常是两种设计方法相结合，以半自动化的方式生成能够提供良好绘制效果的传递函数。</w:t>
      </w:r>
      <w:r w:rsidR="009401A7">
        <w:rPr>
          <w:rFonts w:ascii="宋体" w:eastAsia="宋体" w:hAnsi="宋体"/>
          <w:sz w:val="24"/>
        </w:rPr>
        <w:t xml:space="preserve"> </w:t>
      </w:r>
    </w:p>
    <w:p w14:paraId="2F375E62" w14:textId="6A043D86" w:rsidR="006A7529" w:rsidRDefault="006A7529" w:rsidP="006A7529">
      <w:pPr>
        <w:spacing w:line="400" w:lineRule="exact"/>
        <w:ind w:firstLineChars="200" w:firstLine="480"/>
        <w:rPr>
          <w:rFonts w:ascii="宋体" w:eastAsia="宋体" w:hAnsi="宋体"/>
          <w:sz w:val="24"/>
        </w:rPr>
      </w:pPr>
      <w:r>
        <w:rPr>
          <w:rFonts w:ascii="宋体" w:eastAsia="宋体" w:hAnsi="宋体" w:hint="eastAsia"/>
          <w:sz w:val="24"/>
        </w:rPr>
        <w:t>各模块之间的关系如</w:t>
      </w:r>
      <w:r w:rsidR="001A5AD8">
        <w:rPr>
          <w:rFonts w:ascii="宋体" w:eastAsia="宋体" w:hAnsi="宋体" w:hint="eastAsia"/>
          <w:sz w:val="24"/>
        </w:rPr>
        <w:t>图3.1</w:t>
      </w:r>
      <w:r>
        <w:rPr>
          <w:rFonts w:ascii="宋体" w:eastAsia="宋体" w:hAnsi="宋体" w:hint="eastAsia"/>
          <w:sz w:val="24"/>
        </w:rPr>
        <w:t>所示</w:t>
      </w:r>
    </w:p>
    <w:p w14:paraId="47B0BA1E" w14:textId="5D7F1653" w:rsidR="006A7529" w:rsidRDefault="009401A7" w:rsidP="006A7529">
      <w:pPr>
        <w:keepNext/>
        <w:jc w:val="center"/>
      </w:pPr>
      <w:r>
        <w:rPr>
          <w:noProof/>
        </w:rPr>
        <w:drawing>
          <wp:inline distT="0" distB="0" distL="0" distR="0" wp14:anchorId="6F8852BE" wp14:editId="5A27F400">
            <wp:extent cx="3594707" cy="1979873"/>
            <wp:effectExtent l="0" t="0" r="635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12861" cy="1989872"/>
                    </a:xfrm>
                    <a:prstGeom prst="rect">
                      <a:avLst/>
                    </a:prstGeom>
                  </pic:spPr>
                </pic:pic>
              </a:graphicData>
            </a:graphic>
          </wp:inline>
        </w:drawing>
      </w:r>
    </w:p>
    <w:p w14:paraId="1307AE84" w14:textId="05B3C4D0" w:rsidR="00B47C46" w:rsidRPr="00B47C46" w:rsidRDefault="006A7529" w:rsidP="00B47C46">
      <w:pPr>
        <w:pStyle w:val="af3"/>
        <w:spacing w:line="400" w:lineRule="exact"/>
        <w:jc w:val="center"/>
        <w:rPr>
          <w:rFonts w:ascii="宋体" w:eastAsia="宋体" w:hAnsi="宋体"/>
          <w:sz w:val="21"/>
          <w:szCs w:val="21"/>
        </w:rPr>
      </w:pPr>
      <w:r w:rsidRPr="00C575F7">
        <w:rPr>
          <w:rFonts w:ascii="宋体" w:eastAsia="宋体" w:hAnsi="宋体"/>
          <w:sz w:val="21"/>
          <w:szCs w:val="21"/>
        </w:rPr>
        <w:t>图</w:t>
      </w:r>
      <w:r>
        <w:rPr>
          <w:rFonts w:ascii="宋体" w:eastAsia="宋体" w:hAnsi="宋体" w:hint="eastAsia"/>
          <w:sz w:val="21"/>
          <w:szCs w:val="21"/>
        </w:rPr>
        <w:t>3</w:t>
      </w:r>
      <w:r w:rsidRPr="00C575F7">
        <w:rPr>
          <w:rFonts w:ascii="宋体" w:eastAsia="宋体" w:hAnsi="宋体"/>
          <w:sz w:val="21"/>
          <w:szCs w:val="21"/>
        </w:rPr>
        <w:t>.</w:t>
      </w:r>
      <w:r>
        <w:rPr>
          <w:rFonts w:ascii="宋体" w:eastAsia="宋体" w:hAnsi="宋体" w:hint="eastAsia"/>
          <w:sz w:val="21"/>
          <w:szCs w:val="21"/>
        </w:rPr>
        <w:t>1</w:t>
      </w:r>
      <w:r w:rsidRPr="00C575F7">
        <w:rPr>
          <w:rFonts w:ascii="宋体" w:eastAsia="宋体" w:hAnsi="宋体"/>
          <w:sz w:val="21"/>
          <w:szCs w:val="21"/>
        </w:rPr>
        <w:t xml:space="preserve"> </w:t>
      </w:r>
      <w:r>
        <w:rPr>
          <w:rFonts w:ascii="宋体" w:eastAsia="宋体" w:hAnsi="宋体" w:hint="eastAsia"/>
          <w:sz w:val="21"/>
          <w:szCs w:val="21"/>
        </w:rPr>
        <w:t>本平台各模块关系示意图</w:t>
      </w:r>
      <w:r w:rsidRPr="00C575F7">
        <w:rPr>
          <w:rFonts w:ascii="宋体" w:eastAsia="宋体" w:hAnsi="宋体" w:hint="eastAsia"/>
          <w:sz w:val="21"/>
          <w:szCs w:val="21"/>
        </w:rPr>
        <w:t>。</w:t>
      </w:r>
    </w:p>
    <w:p w14:paraId="71647552" w14:textId="507C4A7A" w:rsidR="009E2611" w:rsidRPr="009E2611" w:rsidRDefault="009E2611" w:rsidP="009E2611">
      <w:pPr>
        <w:pStyle w:val="3"/>
        <w:rPr>
          <w:rFonts w:ascii="宋体" w:eastAsia="宋体" w:hAnsi="宋体"/>
          <w:sz w:val="24"/>
          <w:szCs w:val="24"/>
        </w:rPr>
      </w:pPr>
      <w:bookmarkStart w:id="51" w:name="_Toc8904287"/>
      <w:r>
        <w:rPr>
          <w:rFonts w:ascii="宋体" w:eastAsia="宋体" w:hAnsi="宋体" w:hint="eastAsia"/>
          <w:sz w:val="24"/>
          <w:szCs w:val="24"/>
        </w:rPr>
        <w:t>3</w:t>
      </w:r>
      <w:r w:rsidRPr="00AB0C37">
        <w:rPr>
          <w:rFonts w:ascii="宋体" w:eastAsia="宋体" w:hAnsi="宋体" w:hint="eastAsia"/>
          <w:sz w:val="24"/>
          <w:szCs w:val="24"/>
        </w:rPr>
        <w:t>.</w:t>
      </w:r>
      <w:r>
        <w:rPr>
          <w:rFonts w:ascii="宋体" w:eastAsia="宋体" w:hAnsi="宋体" w:hint="eastAsia"/>
          <w:sz w:val="24"/>
          <w:szCs w:val="24"/>
        </w:rPr>
        <w:t>2</w:t>
      </w:r>
      <w:r w:rsidRPr="00AB0C37">
        <w:rPr>
          <w:rFonts w:ascii="宋体" w:eastAsia="宋体" w:hAnsi="宋体" w:hint="eastAsia"/>
          <w:sz w:val="24"/>
          <w:szCs w:val="24"/>
        </w:rPr>
        <w:t>.</w:t>
      </w:r>
      <w:r>
        <w:rPr>
          <w:rFonts w:ascii="宋体" w:eastAsia="宋体" w:hAnsi="宋体" w:hint="eastAsia"/>
          <w:sz w:val="24"/>
          <w:szCs w:val="24"/>
        </w:rPr>
        <w:t>2</w:t>
      </w:r>
      <w:r w:rsidRPr="00AB0C37">
        <w:rPr>
          <w:rFonts w:ascii="宋体" w:eastAsia="宋体" w:hAnsi="宋体"/>
          <w:sz w:val="24"/>
          <w:szCs w:val="24"/>
        </w:rPr>
        <w:t xml:space="preserve"> </w:t>
      </w:r>
      <w:r>
        <w:rPr>
          <w:rFonts w:ascii="宋体" w:eastAsia="宋体" w:hAnsi="宋体" w:hint="eastAsia"/>
          <w:sz w:val="24"/>
          <w:szCs w:val="24"/>
        </w:rPr>
        <w:t>平台主界面概述</w:t>
      </w:r>
      <w:bookmarkEnd w:id="51"/>
    </w:p>
    <w:p w14:paraId="0E5ED3F1" w14:textId="1404FB8E" w:rsidR="009E2611" w:rsidRDefault="001A5AD8" w:rsidP="00887E53">
      <w:pPr>
        <w:spacing w:line="400" w:lineRule="exact"/>
        <w:ind w:firstLineChars="200" w:firstLine="480"/>
        <w:rPr>
          <w:rFonts w:ascii="宋体" w:eastAsia="宋体" w:hAnsi="宋体"/>
          <w:sz w:val="24"/>
        </w:rPr>
      </w:pPr>
      <w:r>
        <w:rPr>
          <w:rFonts w:ascii="宋体" w:eastAsia="宋体" w:hAnsi="宋体" w:hint="eastAsia"/>
          <w:sz w:val="24"/>
        </w:rPr>
        <w:t>图3.2</w:t>
      </w:r>
      <w:r w:rsidR="00887E53" w:rsidRPr="00887E53">
        <w:rPr>
          <w:rFonts w:ascii="宋体" w:eastAsia="宋体" w:hAnsi="宋体" w:hint="eastAsia"/>
          <w:sz w:val="24"/>
        </w:rPr>
        <w:t>为本平台的主界面</w:t>
      </w:r>
      <w:r w:rsidR="009E2611">
        <w:rPr>
          <w:rFonts w:ascii="宋体" w:eastAsia="宋体" w:hAnsi="宋体" w:hint="eastAsia"/>
          <w:sz w:val="24"/>
        </w:rPr>
        <w:t>，主要包含三个窗口：</w:t>
      </w:r>
    </w:p>
    <w:p w14:paraId="2BC4BAC7" w14:textId="77777777" w:rsidR="00B47C46" w:rsidRDefault="00B47C46" w:rsidP="00B47C46">
      <w:pPr>
        <w:spacing w:line="400" w:lineRule="exact"/>
        <w:ind w:firstLineChars="200" w:firstLine="480"/>
        <w:rPr>
          <w:rFonts w:ascii="宋体" w:eastAsia="宋体" w:hAnsi="宋体"/>
          <w:sz w:val="24"/>
        </w:rPr>
      </w:pPr>
      <w:r>
        <w:rPr>
          <w:rFonts w:ascii="宋体" w:eastAsia="宋体" w:hAnsi="宋体"/>
          <w:sz w:val="24"/>
        </w:rPr>
        <w:t>(1)</w:t>
      </w:r>
      <w:r w:rsidRPr="009E2611">
        <w:rPr>
          <w:rFonts w:ascii="宋体" w:eastAsia="宋体" w:hAnsi="宋体" w:hint="eastAsia"/>
          <w:sz w:val="24"/>
        </w:rPr>
        <w:t xml:space="preserve"> </w:t>
      </w:r>
      <w:r>
        <w:rPr>
          <w:rFonts w:ascii="宋体" w:eastAsia="宋体" w:hAnsi="宋体" w:hint="eastAsia"/>
          <w:sz w:val="24"/>
        </w:rPr>
        <w:t>三维体绘制窗口</w:t>
      </w:r>
    </w:p>
    <w:p w14:paraId="353E4088" w14:textId="77777777" w:rsidR="00B47C46" w:rsidRDefault="00B47C46" w:rsidP="00B47C46">
      <w:pPr>
        <w:spacing w:line="400" w:lineRule="exact"/>
        <w:ind w:firstLineChars="200" w:firstLine="480"/>
        <w:rPr>
          <w:rFonts w:ascii="宋体" w:eastAsia="宋体" w:hAnsi="宋体"/>
          <w:sz w:val="24"/>
        </w:rPr>
      </w:pPr>
      <w:r>
        <w:rPr>
          <w:rFonts w:ascii="宋体" w:eastAsia="宋体" w:hAnsi="宋体" w:hint="eastAsia"/>
          <w:sz w:val="24"/>
        </w:rPr>
        <w:t>最中心的大窗口，三维体绘制模块的可视化输出，用户可在本窗口使用鼠标</w:t>
      </w:r>
      <w:r>
        <w:rPr>
          <w:rFonts w:ascii="宋体" w:eastAsia="宋体" w:hAnsi="宋体" w:hint="eastAsia"/>
          <w:sz w:val="24"/>
        </w:rPr>
        <w:lastRenderedPageBreak/>
        <w:t>对绘制图进行选择与放缩。</w:t>
      </w:r>
    </w:p>
    <w:p w14:paraId="303E6BE3" w14:textId="77777777" w:rsidR="00B47C46" w:rsidRDefault="00B47C46" w:rsidP="00B47C46">
      <w:pPr>
        <w:spacing w:line="400" w:lineRule="exact"/>
        <w:ind w:firstLineChars="200" w:firstLine="480"/>
        <w:rPr>
          <w:rFonts w:ascii="宋体" w:eastAsia="宋体" w:hAnsi="宋体"/>
          <w:sz w:val="24"/>
        </w:rPr>
      </w:pPr>
      <w:r>
        <w:rPr>
          <w:rFonts w:ascii="宋体" w:eastAsia="宋体" w:hAnsi="宋体"/>
          <w:sz w:val="24"/>
        </w:rPr>
        <w:t xml:space="preserve">(2) </w:t>
      </w:r>
      <w:r>
        <w:rPr>
          <w:rFonts w:ascii="宋体" w:eastAsia="宋体" w:hAnsi="宋体" w:hint="eastAsia"/>
          <w:sz w:val="24"/>
        </w:rPr>
        <w:t>传递函数窗口</w:t>
      </w:r>
    </w:p>
    <w:p w14:paraId="65BDAC12" w14:textId="77777777" w:rsidR="00B47C46" w:rsidRDefault="00B47C46" w:rsidP="00B47C46">
      <w:pPr>
        <w:spacing w:line="400" w:lineRule="exact"/>
        <w:ind w:firstLineChars="200" w:firstLine="480"/>
        <w:rPr>
          <w:rFonts w:ascii="宋体" w:eastAsia="宋体" w:hAnsi="宋体"/>
          <w:sz w:val="24"/>
        </w:rPr>
      </w:pPr>
      <w:r>
        <w:rPr>
          <w:rFonts w:ascii="宋体" w:eastAsia="宋体" w:hAnsi="宋体" w:hint="eastAsia"/>
          <w:sz w:val="24"/>
        </w:rPr>
        <w:t>传递函数窗口可视化了3个一维的传递函数：颜色传递函数、标量-不透明度传递函数以及梯度-不透明传递函数，是传递函数设计模块的基础。传递函数窗口与三维体绘制窗口动态绑定，即传递函数窗口的传递函数发生变化时，三维体绘制图会实时地发生相应的变化。传递函数的变化既可以是用户手动修改，也可以是由数据分析结果驱动的自动修改。</w:t>
      </w:r>
    </w:p>
    <w:p w14:paraId="4780CF7D" w14:textId="77777777" w:rsidR="00B47C46" w:rsidRDefault="00B47C46" w:rsidP="00B47C46">
      <w:pPr>
        <w:spacing w:line="400" w:lineRule="exact"/>
        <w:ind w:firstLineChars="200" w:firstLine="480"/>
        <w:rPr>
          <w:rFonts w:ascii="宋体" w:eastAsia="宋体" w:hAnsi="宋体"/>
          <w:sz w:val="24"/>
        </w:rPr>
      </w:pPr>
      <w:r>
        <w:rPr>
          <w:rFonts w:ascii="宋体" w:eastAsia="宋体" w:hAnsi="宋体" w:hint="eastAsia"/>
          <w:sz w:val="24"/>
        </w:rPr>
        <w:t>(3</w:t>
      </w:r>
      <w:r>
        <w:rPr>
          <w:rFonts w:ascii="宋体" w:eastAsia="宋体" w:hAnsi="宋体"/>
          <w:sz w:val="24"/>
        </w:rPr>
        <w:t>)</w:t>
      </w:r>
      <w:r>
        <w:rPr>
          <w:rFonts w:ascii="宋体" w:eastAsia="宋体" w:hAnsi="宋体" w:hint="eastAsia"/>
          <w:sz w:val="24"/>
        </w:rPr>
        <w:t>切片显示窗口</w:t>
      </w:r>
    </w:p>
    <w:p w14:paraId="1E332951" w14:textId="452A73D9" w:rsidR="00B47C46" w:rsidRDefault="00B47C46" w:rsidP="00B47C46">
      <w:pPr>
        <w:spacing w:line="400" w:lineRule="exact"/>
        <w:ind w:firstLineChars="200" w:firstLine="480"/>
        <w:rPr>
          <w:rFonts w:ascii="宋体" w:eastAsia="宋体" w:hAnsi="宋体"/>
          <w:sz w:val="24"/>
        </w:rPr>
      </w:pPr>
      <w:r>
        <w:rPr>
          <w:rFonts w:ascii="宋体" w:eastAsia="宋体" w:hAnsi="宋体" w:hint="eastAsia"/>
          <w:sz w:val="24"/>
        </w:rPr>
        <w:t>体数据横断面显示窗口、感兴趣区域调节窗口以及边缘检测绘制窗口以二维切片形式分别显示的原始体数据值、灰度映射后的感兴趣区域以及体数据的边缘。三个窗口可通过鼠标滚轮或者滑条同步切换切片。这三个窗口在传递函数设计过程中，为用户交互与数据分析提供指导。</w:t>
      </w:r>
    </w:p>
    <w:p w14:paraId="08AB266D" w14:textId="45193FD4" w:rsidR="00B47C46" w:rsidRPr="00B47C46" w:rsidRDefault="00B47C46" w:rsidP="00B47C46">
      <w:pPr>
        <w:spacing w:line="400" w:lineRule="exact"/>
        <w:ind w:firstLineChars="200" w:firstLine="480"/>
        <w:rPr>
          <w:rFonts w:ascii="宋体" w:eastAsia="宋体" w:hAnsi="宋体"/>
          <w:sz w:val="24"/>
        </w:rPr>
      </w:pPr>
      <w:r>
        <w:rPr>
          <w:rFonts w:ascii="宋体" w:eastAsia="宋体" w:hAnsi="宋体" w:hint="eastAsia"/>
          <w:sz w:val="24"/>
        </w:rPr>
        <w:t>用户可以在体数据横断面显示窗口点击查看三维体数据场中各点的标量值与梯度值，指导感兴趣区域的选择以及传递函数的交互式设计；感兴趣区域调节窗口用来选择感兴趣区域的标量值范围；边缘检测绘制窗口显示3D边缘检测得到的体数据边缘。</w:t>
      </w:r>
    </w:p>
    <w:p w14:paraId="52763A65" w14:textId="77777777" w:rsidR="00B47C46" w:rsidRDefault="00B47C46" w:rsidP="00B47C46">
      <w:pPr>
        <w:keepNext/>
      </w:pPr>
      <w:r>
        <w:rPr>
          <w:noProof/>
        </w:rPr>
        <w:drawing>
          <wp:inline distT="0" distB="0" distL="0" distR="0" wp14:anchorId="6B36739C" wp14:editId="0CFBE4E7">
            <wp:extent cx="5269118" cy="3621646"/>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82614" cy="3699656"/>
                    </a:xfrm>
                    <a:prstGeom prst="rect">
                      <a:avLst/>
                    </a:prstGeom>
                  </pic:spPr>
                </pic:pic>
              </a:graphicData>
            </a:graphic>
          </wp:inline>
        </w:drawing>
      </w:r>
    </w:p>
    <w:p w14:paraId="6C080BC2" w14:textId="36C08D99" w:rsidR="00B47C46" w:rsidRPr="00B47C46" w:rsidRDefault="00B47C46" w:rsidP="00B47C46">
      <w:pPr>
        <w:pStyle w:val="af3"/>
        <w:spacing w:line="400" w:lineRule="exact"/>
        <w:jc w:val="center"/>
        <w:rPr>
          <w:rFonts w:ascii="宋体" w:eastAsia="宋体" w:hAnsi="宋体"/>
          <w:sz w:val="21"/>
          <w:szCs w:val="21"/>
        </w:rPr>
      </w:pPr>
      <w:r w:rsidRPr="00C575F7">
        <w:rPr>
          <w:rFonts w:ascii="宋体" w:eastAsia="宋体" w:hAnsi="宋体"/>
          <w:sz w:val="21"/>
          <w:szCs w:val="21"/>
        </w:rPr>
        <w:t>图</w:t>
      </w:r>
      <w:r>
        <w:rPr>
          <w:rFonts w:ascii="宋体" w:eastAsia="宋体" w:hAnsi="宋体" w:hint="eastAsia"/>
          <w:sz w:val="21"/>
          <w:szCs w:val="21"/>
        </w:rPr>
        <w:t>3</w:t>
      </w:r>
      <w:r w:rsidRPr="00C575F7">
        <w:rPr>
          <w:rFonts w:ascii="宋体" w:eastAsia="宋体" w:hAnsi="宋体"/>
          <w:sz w:val="21"/>
          <w:szCs w:val="21"/>
        </w:rPr>
        <w:t>.</w:t>
      </w:r>
      <w:r>
        <w:rPr>
          <w:rFonts w:ascii="宋体" w:eastAsia="宋体" w:hAnsi="宋体" w:hint="eastAsia"/>
          <w:sz w:val="21"/>
          <w:szCs w:val="21"/>
        </w:rPr>
        <w:t>2</w:t>
      </w:r>
      <w:r w:rsidRPr="00C575F7">
        <w:rPr>
          <w:rFonts w:ascii="宋体" w:eastAsia="宋体" w:hAnsi="宋体"/>
          <w:sz w:val="21"/>
          <w:szCs w:val="21"/>
        </w:rPr>
        <w:t xml:space="preserve"> </w:t>
      </w:r>
      <w:r>
        <w:rPr>
          <w:rFonts w:ascii="宋体" w:eastAsia="宋体" w:hAnsi="宋体" w:hint="eastAsia"/>
          <w:sz w:val="21"/>
          <w:szCs w:val="21"/>
        </w:rPr>
        <w:t>本平台主界面</w:t>
      </w:r>
      <w:r w:rsidRPr="00C575F7">
        <w:rPr>
          <w:rFonts w:ascii="宋体" w:eastAsia="宋体" w:hAnsi="宋体" w:hint="eastAsia"/>
          <w:sz w:val="21"/>
          <w:szCs w:val="21"/>
        </w:rPr>
        <w:t>。</w:t>
      </w:r>
    </w:p>
    <w:p w14:paraId="597F7541" w14:textId="42AC08F4" w:rsidR="00F43AF8" w:rsidRPr="009E2611" w:rsidRDefault="00F43AF8" w:rsidP="00F43AF8">
      <w:pPr>
        <w:pStyle w:val="3"/>
        <w:rPr>
          <w:rFonts w:ascii="宋体" w:eastAsia="宋体" w:hAnsi="宋体"/>
          <w:sz w:val="24"/>
          <w:szCs w:val="24"/>
        </w:rPr>
      </w:pPr>
      <w:bookmarkStart w:id="52" w:name="_Toc8904288"/>
      <w:r>
        <w:rPr>
          <w:rFonts w:ascii="宋体" w:eastAsia="宋体" w:hAnsi="宋体" w:hint="eastAsia"/>
          <w:sz w:val="24"/>
          <w:szCs w:val="24"/>
        </w:rPr>
        <w:lastRenderedPageBreak/>
        <w:t>3</w:t>
      </w:r>
      <w:r w:rsidRPr="00AB0C37">
        <w:rPr>
          <w:rFonts w:ascii="宋体" w:eastAsia="宋体" w:hAnsi="宋体" w:hint="eastAsia"/>
          <w:sz w:val="24"/>
          <w:szCs w:val="24"/>
        </w:rPr>
        <w:t>.</w:t>
      </w:r>
      <w:r>
        <w:rPr>
          <w:rFonts w:ascii="宋体" w:eastAsia="宋体" w:hAnsi="宋体" w:hint="eastAsia"/>
          <w:sz w:val="24"/>
          <w:szCs w:val="24"/>
        </w:rPr>
        <w:t>2</w:t>
      </w:r>
      <w:r w:rsidRPr="00AB0C37">
        <w:rPr>
          <w:rFonts w:ascii="宋体" w:eastAsia="宋体" w:hAnsi="宋体" w:hint="eastAsia"/>
          <w:sz w:val="24"/>
          <w:szCs w:val="24"/>
        </w:rPr>
        <w:t>.</w:t>
      </w:r>
      <w:r>
        <w:rPr>
          <w:rFonts w:ascii="宋体" w:eastAsia="宋体" w:hAnsi="宋体" w:hint="eastAsia"/>
          <w:sz w:val="24"/>
          <w:szCs w:val="24"/>
        </w:rPr>
        <w:t>3</w:t>
      </w:r>
      <w:r w:rsidRPr="00AB0C37">
        <w:rPr>
          <w:rFonts w:ascii="宋体" w:eastAsia="宋体" w:hAnsi="宋体"/>
          <w:sz w:val="24"/>
          <w:szCs w:val="24"/>
        </w:rPr>
        <w:t xml:space="preserve"> </w:t>
      </w:r>
      <w:r>
        <w:rPr>
          <w:rFonts w:ascii="宋体" w:eastAsia="宋体" w:hAnsi="宋体" w:hint="eastAsia"/>
          <w:sz w:val="24"/>
          <w:szCs w:val="24"/>
        </w:rPr>
        <w:t>平台流程图概述</w:t>
      </w:r>
      <w:bookmarkEnd w:id="52"/>
    </w:p>
    <w:p w14:paraId="61C023DD" w14:textId="77777777" w:rsidR="00F43AF8" w:rsidRDefault="00F43AF8" w:rsidP="00F43AF8">
      <w:pPr>
        <w:keepNext/>
        <w:jc w:val="center"/>
      </w:pPr>
      <w:r>
        <w:rPr>
          <w:noProof/>
        </w:rPr>
        <w:drawing>
          <wp:inline distT="0" distB="0" distL="0" distR="0" wp14:anchorId="08ADFD9B" wp14:editId="15E6D224">
            <wp:extent cx="3257550" cy="4440007"/>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57550" cy="4440007"/>
                    </a:xfrm>
                    <a:prstGeom prst="rect">
                      <a:avLst/>
                    </a:prstGeom>
                  </pic:spPr>
                </pic:pic>
              </a:graphicData>
            </a:graphic>
          </wp:inline>
        </w:drawing>
      </w:r>
    </w:p>
    <w:p w14:paraId="25D6819F" w14:textId="531876B5" w:rsidR="00F43AF8" w:rsidRPr="00F43AF8" w:rsidRDefault="00F43AF8" w:rsidP="00F43AF8">
      <w:pPr>
        <w:pStyle w:val="af3"/>
        <w:spacing w:line="400" w:lineRule="exact"/>
        <w:jc w:val="center"/>
        <w:rPr>
          <w:rFonts w:ascii="宋体" w:eastAsia="宋体" w:hAnsi="宋体"/>
          <w:sz w:val="21"/>
          <w:szCs w:val="21"/>
        </w:rPr>
      </w:pPr>
      <w:r w:rsidRPr="00C575F7">
        <w:rPr>
          <w:rFonts w:ascii="宋体" w:eastAsia="宋体" w:hAnsi="宋体"/>
          <w:sz w:val="21"/>
          <w:szCs w:val="21"/>
        </w:rPr>
        <w:t>图</w:t>
      </w:r>
      <w:r>
        <w:rPr>
          <w:rFonts w:ascii="宋体" w:eastAsia="宋体" w:hAnsi="宋体" w:hint="eastAsia"/>
          <w:sz w:val="21"/>
          <w:szCs w:val="21"/>
        </w:rPr>
        <w:t>3</w:t>
      </w:r>
      <w:r w:rsidRPr="00C575F7">
        <w:rPr>
          <w:rFonts w:ascii="宋体" w:eastAsia="宋体" w:hAnsi="宋体"/>
          <w:sz w:val="21"/>
          <w:szCs w:val="21"/>
        </w:rPr>
        <w:t>.</w:t>
      </w:r>
      <w:r>
        <w:rPr>
          <w:rFonts w:ascii="宋体" w:eastAsia="宋体" w:hAnsi="宋体" w:hint="eastAsia"/>
          <w:sz w:val="21"/>
          <w:szCs w:val="21"/>
        </w:rPr>
        <w:t>3</w:t>
      </w:r>
      <w:r w:rsidRPr="00C575F7">
        <w:rPr>
          <w:rFonts w:ascii="宋体" w:eastAsia="宋体" w:hAnsi="宋体"/>
          <w:sz w:val="21"/>
          <w:szCs w:val="21"/>
        </w:rPr>
        <w:t xml:space="preserve"> </w:t>
      </w:r>
      <w:r>
        <w:rPr>
          <w:rFonts w:ascii="宋体" w:eastAsia="宋体" w:hAnsi="宋体" w:hint="eastAsia"/>
          <w:sz w:val="21"/>
          <w:szCs w:val="21"/>
        </w:rPr>
        <w:t>平台的基本流程</w:t>
      </w:r>
      <w:r w:rsidRPr="00C575F7">
        <w:rPr>
          <w:rFonts w:ascii="宋体" w:eastAsia="宋体" w:hAnsi="宋体" w:hint="eastAsia"/>
          <w:sz w:val="21"/>
          <w:szCs w:val="21"/>
        </w:rPr>
        <w:t>。</w:t>
      </w:r>
    </w:p>
    <w:p w14:paraId="5BF08D09" w14:textId="4A776AAC" w:rsidR="007A7382" w:rsidRDefault="001A5AD8" w:rsidP="007A7382">
      <w:pPr>
        <w:spacing w:line="400" w:lineRule="exact"/>
        <w:ind w:firstLineChars="200" w:firstLine="480"/>
        <w:rPr>
          <w:rFonts w:ascii="宋体" w:eastAsia="宋体" w:hAnsi="宋体"/>
          <w:sz w:val="24"/>
        </w:rPr>
      </w:pPr>
      <w:r>
        <w:rPr>
          <w:rFonts w:ascii="宋体" w:eastAsia="宋体" w:hAnsi="宋体" w:hint="eastAsia"/>
          <w:sz w:val="24"/>
        </w:rPr>
        <w:t>图3.3</w:t>
      </w:r>
      <w:r w:rsidR="007A7382" w:rsidRPr="007A7382">
        <w:rPr>
          <w:rFonts w:ascii="宋体" w:eastAsia="宋体" w:hAnsi="宋体" w:hint="eastAsia"/>
          <w:sz w:val="24"/>
        </w:rPr>
        <w:t>是本平台基本的系统流程图</w:t>
      </w:r>
      <w:r w:rsidR="007A7382">
        <w:rPr>
          <w:rFonts w:ascii="宋体" w:eastAsia="宋体" w:hAnsi="宋体" w:hint="eastAsia"/>
          <w:sz w:val="24"/>
        </w:rPr>
        <w:t>，用户点击菜单读入文件。当读入文件格式正确，三维体绘制模块会开始建立体绘制管道</w:t>
      </w:r>
      <w:r w:rsidR="007C4937">
        <w:rPr>
          <w:rFonts w:ascii="宋体" w:eastAsia="宋体" w:hAnsi="宋体" w:hint="eastAsia"/>
          <w:sz w:val="24"/>
        </w:rPr>
        <w:t>。然后由用户基于标量值选择</w:t>
      </w:r>
      <w:r w:rsidR="009E2611">
        <w:rPr>
          <w:rFonts w:ascii="宋体" w:eastAsia="宋体" w:hAnsi="宋体" w:hint="eastAsia"/>
          <w:sz w:val="24"/>
        </w:rPr>
        <w:t>一个</w:t>
      </w:r>
      <w:r w:rsidR="007C4937">
        <w:rPr>
          <w:rFonts w:ascii="宋体" w:eastAsia="宋体" w:hAnsi="宋体" w:hint="eastAsia"/>
          <w:sz w:val="24"/>
        </w:rPr>
        <w:t>感兴趣区域</w:t>
      </w:r>
      <w:r w:rsidR="009E2611">
        <w:rPr>
          <w:rFonts w:ascii="宋体" w:eastAsia="宋体" w:hAnsi="宋体" w:hint="eastAsia"/>
          <w:sz w:val="24"/>
        </w:rPr>
        <w:t>，</w:t>
      </w:r>
      <w:r w:rsidR="001A4621">
        <w:rPr>
          <w:rFonts w:ascii="宋体" w:eastAsia="宋体" w:hAnsi="宋体" w:hint="eastAsia"/>
          <w:sz w:val="24"/>
        </w:rPr>
        <w:t>并加载</w:t>
      </w:r>
      <w:r w:rsidR="007A7382">
        <w:rPr>
          <w:rFonts w:ascii="宋体" w:eastAsia="宋体" w:hAnsi="宋体" w:hint="eastAsia"/>
          <w:sz w:val="24"/>
        </w:rPr>
        <w:t>预先定义的传递函数</w:t>
      </w:r>
      <w:r w:rsidR="007C4937">
        <w:rPr>
          <w:rFonts w:ascii="宋体" w:eastAsia="宋体" w:hAnsi="宋体" w:hint="eastAsia"/>
          <w:sz w:val="24"/>
        </w:rPr>
        <w:t>样式</w:t>
      </w:r>
      <w:r w:rsidR="007A7382">
        <w:rPr>
          <w:rFonts w:ascii="宋体" w:eastAsia="宋体" w:hAnsi="宋体" w:hint="eastAsia"/>
          <w:sz w:val="24"/>
        </w:rPr>
        <w:t>，进行三维体数据的初始绘制。由用户观测绘制效果，</w:t>
      </w:r>
      <w:r w:rsidR="00E54B83">
        <w:rPr>
          <w:rFonts w:ascii="宋体" w:eastAsia="宋体" w:hAnsi="宋体" w:hint="eastAsia"/>
          <w:sz w:val="24"/>
        </w:rPr>
        <w:t>若不满意，则进入传递函数调节阶段，可直接在三个传递函数可视化图形上进行交互式修改，也可以通过数据分析自动修改；</w:t>
      </w:r>
      <w:r w:rsidR="007A7382">
        <w:rPr>
          <w:rFonts w:ascii="宋体" w:eastAsia="宋体" w:hAnsi="宋体" w:hint="eastAsia"/>
          <w:sz w:val="24"/>
        </w:rPr>
        <w:t>若效果满意，则进行下一步操作，如保存当前传递函数、</w:t>
      </w:r>
      <w:r w:rsidR="004F4573">
        <w:rPr>
          <w:rFonts w:ascii="宋体" w:eastAsia="宋体" w:hAnsi="宋体" w:hint="eastAsia"/>
          <w:sz w:val="24"/>
        </w:rPr>
        <w:t>绘制当前体数据其他结构或</w:t>
      </w:r>
      <w:r w:rsidR="007A7382">
        <w:rPr>
          <w:rFonts w:ascii="宋体" w:eastAsia="宋体" w:hAnsi="宋体" w:hint="eastAsia"/>
          <w:sz w:val="24"/>
        </w:rPr>
        <w:t>添加新的体数据</w:t>
      </w:r>
      <w:r w:rsidR="004F4573">
        <w:rPr>
          <w:rFonts w:ascii="宋体" w:eastAsia="宋体" w:hAnsi="宋体" w:hint="eastAsia"/>
          <w:sz w:val="24"/>
        </w:rPr>
        <w:t>，后两个功能是由体绘制模块提供的</w:t>
      </w:r>
      <w:r w:rsidR="00F32B81">
        <w:rPr>
          <w:rFonts w:ascii="宋体" w:eastAsia="宋体" w:hAnsi="宋体" w:hint="eastAsia"/>
          <w:sz w:val="24"/>
        </w:rPr>
        <w:t>增量绘制功能</w:t>
      </w:r>
      <w:r w:rsidR="004F4573">
        <w:rPr>
          <w:rFonts w:ascii="宋体" w:eastAsia="宋体" w:hAnsi="宋体" w:hint="eastAsia"/>
          <w:sz w:val="24"/>
        </w:rPr>
        <w:t>实现</w:t>
      </w:r>
      <w:r w:rsidR="00E54B83">
        <w:rPr>
          <w:rFonts w:ascii="宋体" w:eastAsia="宋体" w:hAnsi="宋体" w:hint="eastAsia"/>
          <w:sz w:val="24"/>
        </w:rPr>
        <w:t>。</w:t>
      </w:r>
    </w:p>
    <w:p w14:paraId="0907BA37" w14:textId="19767B6E" w:rsidR="007A7382" w:rsidRPr="001A4621" w:rsidRDefault="00E54B83" w:rsidP="001A4621">
      <w:pPr>
        <w:spacing w:line="400" w:lineRule="exact"/>
        <w:ind w:firstLineChars="200" w:firstLine="480"/>
        <w:rPr>
          <w:rFonts w:ascii="宋体" w:eastAsia="宋体" w:hAnsi="宋体"/>
          <w:sz w:val="24"/>
        </w:rPr>
      </w:pPr>
      <w:r>
        <w:rPr>
          <w:rFonts w:ascii="宋体" w:eastAsia="宋体" w:hAnsi="宋体" w:hint="eastAsia"/>
          <w:sz w:val="24"/>
        </w:rPr>
        <w:t>除了最核心的三维体绘制以及传递函数设计功能，本平台还提供了其他许多小功能，帮助</w:t>
      </w:r>
      <w:r w:rsidR="00A8016B">
        <w:rPr>
          <w:rFonts w:ascii="宋体" w:eastAsia="宋体" w:hAnsi="宋体" w:hint="eastAsia"/>
          <w:sz w:val="24"/>
        </w:rPr>
        <w:t>改善</w:t>
      </w:r>
      <w:r>
        <w:rPr>
          <w:rFonts w:ascii="宋体" w:eastAsia="宋体" w:hAnsi="宋体" w:hint="eastAsia"/>
          <w:sz w:val="24"/>
        </w:rPr>
        <w:t>用户体验，例如修改三维可视化窗口的背景颜色</w:t>
      </w:r>
      <w:r w:rsidR="00F82F49">
        <w:rPr>
          <w:rFonts w:ascii="宋体" w:eastAsia="宋体" w:hAnsi="宋体" w:hint="eastAsia"/>
          <w:sz w:val="24"/>
        </w:rPr>
        <w:t>；显示绘制对象的边界框</w:t>
      </w:r>
      <w:r>
        <w:rPr>
          <w:rFonts w:ascii="宋体" w:eastAsia="宋体" w:hAnsi="宋体" w:hint="eastAsia"/>
          <w:sz w:val="24"/>
        </w:rPr>
        <w:t>；</w:t>
      </w:r>
      <w:r w:rsidR="00F82F49">
        <w:rPr>
          <w:rFonts w:ascii="宋体" w:eastAsia="宋体" w:hAnsi="宋体" w:hint="eastAsia"/>
          <w:sz w:val="24"/>
        </w:rPr>
        <w:t>快速旋转体绘制图到指定视角；键盘交互等等</w:t>
      </w:r>
      <w:r w:rsidR="00A8016B">
        <w:rPr>
          <w:rFonts w:ascii="宋体" w:eastAsia="宋体" w:hAnsi="宋体" w:hint="eastAsia"/>
          <w:sz w:val="24"/>
        </w:rPr>
        <w:t>。</w:t>
      </w:r>
    </w:p>
    <w:p w14:paraId="319B5A1B" w14:textId="643EC43E" w:rsidR="00FE347E" w:rsidRDefault="00FE347E" w:rsidP="00FE347E">
      <w:pPr>
        <w:pStyle w:val="2"/>
        <w:rPr>
          <w:rFonts w:ascii="黑体" w:eastAsia="黑体" w:hAnsi="黑体"/>
          <w:b w:val="0"/>
          <w:sz w:val="28"/>
          <w:szCs w:val="28"/>
        </w:rPr>
      </w:pPr>
      <w:bookmarkStart w:id="53" w:name="_Toc8904289"/>
      <w:r>
        <w:rPr>
          <w:rFonts w:ascii="黑体" w:eastAsia="黑体" w:hAnsi="黑体" w:hint="eastAsia"/>
          <w:b w:val="0"/>
          <w:sz w:val="28"/>
          <w:szCs w:val="28"/>
        </w:rPr>
        <w:lastRenderedPageBreak/>
        <w:t>3</w:t>
      </w:r>
      <w:r w:rsidRPr="00F74DAC">
        <w:rPr>
          <w:rFonts w:ascii="黑体" w:eastAsia="黑体" w:hAnsi="黑体" w:hint="eastAsia"/>
          <w:b w:val="0"/>
          <w:sz w:val="28"/>
          <w:szCs w:val="28"/>
        </w:rPr>
        <w:t>.</w:t>
      </w:r>
      <w:r>
        <w:rPr>
          <w:rFonts w:ascii="黑体" w:eastAsia="黑体" w:hAnsi="黑体"/>
          <w:b w:val="0"/>
          <w:sz w:val="28"/>
          <w:szCs w:val="28"/>
        </w:rPr>
        <w:t>3</w:t>
      </w:r>
      <w:r w:rsidRPr="00F74DAC">
        <w:rPr>
          <w:rFonts w:ascii="黑体" w:eastAsia="黑体" w:hAnsi="黑体"/>
          <w:b w:val="0"/>
          <w:sz w:val="28"/>
          <w:szCs w:val="28"/>
        </w:rPr>
        <w:t xml:space="preserve"> </w:t>
      </w:r>
      <w:r>
        <w:rPr>
          <w:rFonts w:ascii="黑体" w:eastAsia="黑体" w:hAnsi="黑体" w:hint="eastAsia"/>
          <w:b w:val="0"/>
          <w:sz w:val="28"/>
          <w:szCs w:val="28"/>
        </w:rPr>
        <w:t>面向对象的平台设计</w:t>
      </w:r>
      <w:bookmarkEnd w:id="53"/>
    </w:p>
    <w:p w14:paraId="0B649DB1" w14:textId="5BAD5BDD" w:rsidR="00BE13A8" w:rsidRDefault="00BE13A8" w:rsidP="00BE13A8">
      <w:pPr>
        <w:keepNext/>
        <w:jc w:val="center"/>
      </w:pPr>
      <w:r>
        <w:rPr>
          <w:noProof/>
        </w:rPr>
        <w:drawing>
          <wp:inline distT="0" distB="0" distL="0" distR="0" wp14:anchorId="24AA0DCB" wp14:editId="32F1A9D2">
            <wp:extent cx="4073392" cy="4290646"/>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02246" cy="4321039"/>
                    </a:xfrm>
                    <a:prstGeom prst="rect">
                      <a:avLst/>
                    </a:prstGeom>
                  </pic:spPr>
                </pic:pic>
              </a:graphicData>
            </a:graphic>
          </wp:inline>
        </w:drawing>
      </w:r>
    </w:p>
    <w:p w14:paraId="2C470AE1" w14:textId="5800E46F" w:rsidR="00BE13A8" w:rsidRDefault="00BE13A8" w:rsidP="00BE13A8">
      <w:pPr>
        <w:pStyle w:val="af3"/>
        <w:spacing w:line="400" w:lineRule="exact"/>
        <w:jc w:val="center"/>
        <w:rPr>
          <w:rFonts w:ascii="宋体" w:eastAsia="宋体" w:hAnsi="宋体"/>
          <w:sz w:val="21"/>
          <w:szCs w:val="21"/>
        </w:rPr>
      </w:pPr>
      <w:r w:rsidRPr="00C575F7">
        <w:rPr>
          <w:rFonts w:ascii="宋体" w:eastAsia="宋体" w:hAnsi="宋体"/>
          <w:sz w:val="21"/>
          <w:szCs w:val="21"/>
        </w:rPr>
        <w:t>图</w:t>
      </w:r>
      <w:r>
        <w:rPr>
          <w:rFonts w:ascii="宋体" w:eastAsia="宋体" w:hAnsi="宋体" w:hint="eastAsia"/>
          <w:sz w:val="21"/>
          <w:szCs w:val="21"/>
        </w:rPr>
        <w:t>3</w:t>
      </w:r>
      <w:r w:rsidRPr="00C575F7">
        <w:rPr>
          <w:rFonts w:ascii="宋体" w:eastAsia="宋体" w:hAnsi="宋体"/>
          <w:sz w:val="21"/>
          <w:szCs w:val="21"/>
        </w:rPr>
        <w:t>.</w:t>
      </w:r>
      <w:r>
        <w:rPr>
          <w:rFonts w:ascii="宋体" w:eastAsia="宋体" w:hAnsi="宋体" w:hint="eastAsia"/>
          <w:sz w:val="21"/>
          <w:szCs w:val="21"/>
        </w:rPr>
        <w:t>4</w:t>
      </w:r>
      <w:r w:rsidRPr="00C575F7">
        <w:rPr>
          <w:rFonts w:ascii="宋体" w:eastAsia="宋体" w:hAnsi="宋体"/>
          <w:sz w:val="21"/>
          <w:szCs w:val="21"/>
        </w:rPr>
        <w:t xml:space="preserve"> </w:t>
      </w:r>
      <w:r>
        <w:rPr>
          <w:rFonts w:ascii="宋体" w:eastAsia="宋体" w:hAnsi="宋体" w:hint="eastAsia"/>
          <w:sz w:val="21"/>
          <w:szCs w:val="21"/>
        </w:rPr>
        <w:t>平台的类图</w:t>
      </w:r>
      <w:r w:rsidRPr="00C575F7">
        <w:rPr>
          <w:rFonts w:ascii="宋体" w:eastAsia="宋体" w:hAnsi="宋体" w:hint="eastAsia"/>
          <w:sz w:val="21"/>
          <w:szCs w:val="21"/>
        </w:rPr>
        <w:t>。</w:t>
      </w:r>
    </w:p>
    <w:p w14:paraId="1D536328" w14:textId="595F0E7E" w:rsidR="007A7382" w:rsidRDefault="007C55F3" w:rsidP="00BE13A8">
      <w:pPr>
        <w:spacing w:line="400" w:lineRule="exact"/>
        <w:ind w:firstLineChars="200" w:firstLine="480"/>
        <w:rPr>
          <w:rFonts w:ascii="宋体" w:eastAsia="宋体" w:hAnsi="宋体"/>
          <w:sz w:val="24"/>
        </w:rPr>
      </w:pPr>
      <w:r w:rsidRPr="00BE13A8">
        <w:rPr>
          <w:rFonts w:ascii="宋体" w:eastAsia="宋体" w:hAnsi="宋体" w:hint="eastAsia"/>
          <w:noProof/>
          <w:sz w:val="24"/>
        </w:rPr>
        <w:t>本平台</w:t>
      </w:r>
      <w:r w:rsidR="00BE13A8" w:rsidRPr="00BE13A8">
        <w:rPr>
          <w:rFonts w:ascii="宋体" w:eastAsia="宋体" w:hAnsi="宋体" w:hint="eastAsia"/>
          <w:noProof/>
          <w:sz w:val="24"/>
        </w:rPr>
        <w:t>采用面向对象的设计方法</w:t>
      </w:r>
      <w:r w:rsidRPr="00BE13A8">
        <w:rPr>
          <w:rFonts w:ascii="宋体" w:eastAsia="宋体" w:hAnsi="宋体" w:hint="eastAsia"/>
          <w:noProof/>
          <w:sz w:val="24"/>
        </w:rPr>
        <w:t>，</w:t>
      </w:r>
      <w:r w:rsidR="00BE13A8">
        <w:rPr>
          <w:rFonts w:ascii="宋体" w:eastAsia="宋体" w:hAnsi="宋体" w:hint="eastAsia"/>
          <w:noProof/>
          <w:sz w:val="24"/>
        </w:rPr>
        <w:t>类图如图3.4所示。其中，m</w:t>
      </w:r>
      <w:r w:rsidR="00BE13A8">
        <w:rPr>
          <w:rFonts w:ascii="宋体" w:eastAsia="宋体" w:hAnsi="宋体"/>
          <w:noProof/>
          <w:sz w:val="24"/>
        </w:rPr>
        <w:t>ian</w:t>
      </w:r>
      <w:r w:rsidR="00BE13A8">
        <w:rPr>
          <w:rFonts w:ascii="宋体" w:eastAsia="宋体" w:hAnsi="宋体" w:hint="eastAsia"/>
          <w:noProof/>
          <w:sz w:val="24"/>
        </w:rPr>
        <w:t>w</w:t>
      </w:r>
      <w:r w:rsidR="00BE13A8">
        <w:rPr>
          <w:rFonts w:ascii="宋体" w:eastAsia="宋体" w:hAnsi="宋体"/>
          <w:noProof/>
          <w:sz w:val="24"/>
        </w:rPr>
        <w:t>indow</w:t>
      </w:r>
      <w:r w:rsidR="00BE13A8">
        <w:rPr>
          <w:rFonts w:ascii="宋体" w:eastAsia="宋体" w:hAnsi="宋体" w:hint="eastAsia"/>
          <w:noProof/>
          <w:sz w:val="24"/>
        </w:rPr>
        <w:t>类是平台主界面对应的类</w:t>
      </w:r>
      <w:r w:rsidR="00827484">
        <w:rPr>
          <w:rFonts w:ascii="宋体" w:eastAsia="宋体" w:hAnsi="宋体" w:hint="eastAsia"/>
          <w:noProof/>
          <w:sz w:val="24"/>
        </w:rPr>
        <w:t>；</w:t>
      </w:r>
      <w:r w:rsidR="00827484" w:rsidRPr="00827484">
        <w:rPr>
          <w:rFonts w:ascii="宋体" w:eastAsia="宋体" w:hAnsi="宋体"/>
          <w:noProof/>
          <w:sz w:val="24"/>
        </w:rPr>
        <w:t>volumeRenderProces</w:t>
      </w:r>
      <w:r w:rsidR="00827484">
        <w:rPr>
          <w:rFonts w:ascii="宋体" w:eastAsia="宋体" w:hAnsi="宋体" w:hint="eastAsia"/>
          <w:noProof/>
          <w:sz w:val="24"/>
        </w:rPr>
        <w:t>s是三维体绘制流程对应的类；</w:t>
      </w:r>
      <w:r w:rsidR="00827484" w:rsidRPr="00827484">
        <w:rPr>
          <w:rFonts w:ascii="宋体" w:eastAsia="宋体" w:hAnsi="宋体"/>
          <w:noProof/>
          <w:sz w:val="24"/>
        </w:rPr>
        <w:t>colorTF</w:t>
      </w:r>
      <w:r w:rsidR="00827484">
        <w:rPr>
          <w:rFonts w:ascii="宋体" w:eastAsia="宋体" w:hAnsi="宋体" w:hint="eastAsia"/>
          <w:noProof/>
          <w:sz w:val="24"/>
        </w:rPr>
        <w:t>、</w:t>
      </w:r>
      <w:r w:rsidR="00BE13A8" w:rsidRPr="00BE13A8">
        <w:rPr>
          <w:rFonts w:ascii="宋体" w:eastAsia="宋体" w:hAnsi="宋体"/>
          <w:noProof/>
          <w:sz w:val="24"/>
        </w:rPr>
        <w:t>scalarOpacityTF</w:t>
      </w:r>
      <w:r w:rsidR="00827484">
        <w:rPr>
          <w:rFonts w:ascii="宋体" w:eastAsia="宋体" w:hAnsi="宋体" w:hint="eastAsia"/>
          <w:noProof/>
          <w:sz w:val="24"/>
        </w:rPr>
        <w:t>与</w:t>
      </w:r>
      <w:r w:rsidR="00827484" w:rsidRPr="00827484">
        <w:rPr>
          <w:rFonts w:ascii="宋体" w:eastAsia="宋体" w:hAnsi="宋体"/>
          <w:noProof/>
          <w:sz w:val="24"/>
        </w:rPr>
        <w:t>gradientOpacityTF</w:t>
      </w:r>
      <w:r w:rsidR="00827484">
        <w:rPr>
          <w:rFonts w:ascii="宋体" w:eastAsia="宋体" w:hAnsi="宋体" w:hint="eastAsia"/>
          <w:noProof/>
          <w:sz w:val="24"/>
        </w:rPr>
        <w:t>分别是颜色传递函数、</w:t>
      </w:r>
      <w:r w:rsidR="00827484">
        <w:rPr>
          <w:rFonts w:ascii="宋体" w:eastAsia="宋体" w:hAnsi="宋体" w:hint="eastAsia"/>
          <w:sz w:val="24"/>
        </w:rPr>
        <w:t>标量</w:t>
      </w:r>
      <w:r w:rsidR="00A538B7">
        <w:rPr>
          <w:rFonts w:ascii="宋体" w:eastAsia="宋体" w:hAnsi="宋体" w:hint="eastAsia"/>
          <w:sz w:val="24"/>
        </w:rPr>
        <w:t>-</w:t>
      </w:r>
      <w:r w:rsidR="00827484">
        <w:rPr>
          <w:rFonts w:ascii="宋体" w:eastAsia="宋体" w:hAnsi="宋体" w:hint="eastAsia"/>
          <w:sz w:val="24"/>
        </w:rPr>
        <w:t>不透明度传递函数以及梯度</w:t>
      </w:r>
      <w:r w:rsidR="00A538B7">
        <w:rPr>
          <w:rFonts w:ascii="宋体" w:eastAsia="宋体" w:hAnsi="宋体" w:hint="eastAsia"/>
          <w:sz w:val="24"/>
        </w:rPr>
        <w:t>-</w:t>
      </w:r>
      <w:r w:rsidR="00827484">
        <w:rPr>
          <w:rFonts w:ascii="宋体" w:eastAsia="宋体" w:hAnsi="宋体" w:hint="eastAsia"/>
          <w:sz w:val="24"/>
        </w:rPr>
        <w:t>不透明传递函数对应的类，这三个类继承自模板类transferFunction，该模板类包含多个</w:t>
      </w:r>
      <w:r w:rsidR="00827484" w:rsidRPr="00827484">
        <w:rPr>
          <w:rFonts w:ascii="宋体" w:eastAsia="宋体" w:hAnsi="宋体"/>
          <w:sz w:val="24"/>
        </w:rPr>
        <w:t>breakPoint</w:t>
      </w:r>
      <w:r w:rsidR="00827484">
        <w:rPr>
          <w:rFonts w:ascii="宋体" w:eastAsia="宋体" w:hAnsi="宋体" w:hint="eastAsia"/>
          <w:sz w:val="24"/>
        </w:rPr>
        <w:t>模板类的实例；</w:t>
      </w:r>
      <w:r w:rsidR="00827484" w:rsidRPr="00827484">
        <w:rPr>
          <w:rFonts w:ascii="宋体" w:eastAsia="宋体" w:hAnsi="宋体"/>
          <w:sz w:val="24"/>
        </w:rPr>
        <w:t>dicomVisualizer</w:t>
      </w:r>
      <w:r w:rsidR="00827484">
        <w:rPr>
          <w:rFonts w:ascii="宋体" w:eastAsia="宋体" w:hAnsi="宋体" w:hint="eastAsia"/>
          <w:sz w:val="24"/>
        </w:rPr>
        <w:t>、</w:t>
      </w:r>
      <w:r w:rsidR="00827484" w:rsidRPr="00827484">
        <w:rPr>
          <w:rFonts w:ascii="宋体" w:eastAsia="宋体" w:hAnsi="宋体"/>
          <w:sz w:val="24"/>
        </w:rPr>
        <w:t>roiVisualizer</w:t>
      </w:r>
      <w:r w:rsidR="00827484">
        <w:rPr>
          <w:rFonts w:ascii="宋体" w:eastAsia="宋体" w:hAnsi="宋体" w:hint="eastAsia"/>
          <w:sz w:val="24"/>
        </w:rPr>
        <w:t>与</w:t>
      </w:r>
      <w:r w:rsidR="00827484" w:rsidRPr="00827484">
        <w:rPr>
          <w:rFonts w:ascii="宋体" w:eastAsia="宋体" w:hAnsi="宋体"/>
          <w:sz w:val="24"/>
        </w:rPr>
        <w:t>boundVisualizer</w:t>
      </w:r>
      <w:r w:rsidR="00827484">
        <w:rPr>
          <w:rFonts w:ascii="宋体" w:eastAsia="宋体" w:hAnsi="宋体" w:hint="eastAsia"/>
          <w:sz w:val="24"/>
        </w:rPr>
        <w:t>分别是三个切片窗口对应的类，数据分析算法也包含在这三个类中，这三个类继承自</w:t>
      </w:r>
      <w:r w:rsidR="00EB334D">
        <w:rPr>
          <w:rFonts w:ascii="宋体" w:eastAsia="宋体" w:hAnsi="宋体" w:hint="eastAsia"/>
          <w:sz w:val="24"/>
        </w:rPr>
        <w:t>抽象类</w:t>
      </w:r>
      <w:r w:rsidR="00827484" w:rsidRPr="00827484">
        <w:rPr>
          <w:rFonts w:ascii="宋体" w:eastAsia="宋体" w:hAnsi="宋体"/>
          <w:sz w:val="24"/>
        </w:rPr>
        <w:t>seriesVisualizer</w:t>
      </w:r>
      <w:r w:rsidR="00827484">
        <w:rPr>
          <w:rFonts w:ascii="宋体" w:eastAsia="宋体" w:hAnsi="宋体" w:hint="eastAsia"/>
          <w:sz w:val="24"/>
        </w:rPr>
        <w:t>。</w:t>
      </w:r>
    </w:p>
    <w:p w14:paraId="6DBD914B" w14:textId="2EBBDA61" w:rsidR="00827484" w:rsidRDefault="00827484" w:rsidP="00BE13A8">
      <w:pPr>
        <w:spacing w:line="400" w:lineRule="exact"/>
        <w:ind w:firstLineChars="200" w:firstLine="480"/>
        <w:rPr>
          <w:rFonts w:ascii="宋体" w:eastAsia="宋体" w:hAnsi="宋体"/>
          <w:noProof/>
          <w:sz w:val="24"/>
        </w:rPr>
      </w:pPr>
      <w:r>
        <w:rPr>
          <w:rFonts w:ascii="宋体" w:eastAsia="宋体" w:hAnsi="宋体" w:hint="eastAsia"/>
          <w:sz w:val="24"/>
        </w:rPr>
        <w:t>本平台的功能较多，各个类对象之间的通信也较为复杂，因此采用</w:t>
      </w:r>
      <w:r w:rsidR="0040555E">
        <w:rPr>
          <w:rFonts w:ascii="宋体" w:eastAsia="宋体" w:hAnsi="宋体" w:hint="eastAsia"/>
          <w:sz w:val="24"/>
        </w:rPr>
        <w:t>类似于星型拓扑结构的通信连接方式，即不同类型的类对象的通信都要通过main</w:t>
      </w:r>
      <w:r w:rsidR="0040555E">
        <w:rPr>
          <w:rFonts w:ascii="宋体" w:eastAsia="宋体" w:hAnsi="宋体"/>
          <w:sz w:val="24"/>
        </w:rPr>
        <w:t>window</w:t>
      </w:r>
      <w:r w:rsidR="0040555E">
        <w:rPr>
          <w:rFonts w:ascii="宋体" w:eastAsia="宋体" w:hAnsi="宋体" w:hint="eastAsia"/>
          <w:sz w:val="24"/>
        </w:rPr>
        <w:t>类</w:t>
      </w:r>
      <w:r w:rsidR="0020442C">
        <w:rPr>
          <w:rFonts w:ascii="宋体" w:eastAsia="宋体" w:hAnsi="宋体" w:hint="eastAsia"/>
          <w:sz w:val="24"/>
        </w:rPr>
        <w:t>对象</w:t>
      </w:r>
      <w:r w:rsidR="0040555E">
        <w:rPr>
          <w:rFonts w:ascii="宋体" w:eastAsia="宋体" w:hAnsi="宋体" w:hint="eastAsia"/>
          <w:sz w:val="24"/>
        </w:rPr>
        <w:t>来传递</w:t>
      </w:r>
      <w:r w:rsidR="00EB334D">
        <w:rPr>
          <w:rFonts w:ascii="宋体" w:eastAsia="宋体" w:hAnsi="宋体" w:hint="eastAsia"/>
          <w:sz w:val="24"/>
        </w:rPr>
        <w:t>。</w:t>
      </w:r>
      <w:r w:rsidR="00EB334D">
        <w:rPr>
          <w:rFonts w:ascii="宋体" w:eastAsia="宋体" w:hAnsi="宋体" w:hint="eastAsia"/>
          <w:noProof/>
          <w:sz w:val="24"/>
        </w:rPr>
        <w:t>例如，用户修改感兴趣区域，来改变</w:t>
      </w:r>
      <w:r w:rsidR="00EB334D">
        <w:rPr>
          <w:rFonts w:ascii="宋体" w:eastAsia="宋体" w:hAnsi="宋体" w:hint="eastAsia"/>
          <w:sz w:val="24"/>
        </w:rPr>
        <w:t>标量</w:t>
      </w:r>
      <w:r w:rsidR="00A538B7">
        <w:rPr>
          <w:rFonts w:ascii="宋体" w:eastAsia="宋体" w:hAnsi="宋体" w:hint="eastAsia"/>
          <w:sz w:val="24"/>
        </w:rPr>
        <w:t>-</w:t>
      </w:r>
      <w:r w:rsidR="00EB334D">
        <w:rPr>
          <w:rFonts w:ascii="宋体" w:eastAsia="宋体" w:hAnsi="宋体" w:hint="eastAsia"/>
          <w:sz w:val="24"/>
        </w:rPr>
        <w:t>不透明度</w:t>
      </w:r>
      <w:r w:rsidR="00EB334D">
        <w:rPr>
          <w:rFonts w:ascii="宋体" w:eastAsia="宋体" w:hAnsi="宋体" w:hint="eastAsia"/>
          <w:noProof/>
          <w:sz w:val="24"/>
        </w:rPr>
        <w:t>传递函，进而改变体绘制效果，这样一个事件的顺序图如图3.5所示</w:t>
      </w:r>
      <w:r w:rsidR="0020442C">
        <w:rPr>
          <w:rFonts w:ascii="宋体" w:eastAsia="宋体" w:hAnsi="宋体" w:hint="eastAsia"/>
          <w:noProof/>
          <w:sz w:val="24"/>
        </w:rPr>
        <w:t>，</w:t>
      </w:r>
      <w:r w:rsidR="0020442C">
        <w:rPr>
          <w:rFonts w:ascii="宋体" w:eastAsia="宋体" w:hAnsi="宋体" w:hint="eastAsia"/>
          <w:sz w:val="24"/>
        </w:rPr>
        <w:t>main</w:t>
      </w:r>
      <w:r w:rsidR="0020442C">
        <w:rPr>
          <w:rFonts w:ascii="宋体" w:eastAsia="宋体" w:hAnsi="宋体"/>
          <w:sz w:val="24"/>
        </w:rPr>
        <w:t>window</w:t>
      </w:r>
      <w:r w:rsidR="0020442C">
        <w:rPr>
          <w:rFonts w:ascii="宋体" w:eastAsia="宋体" w:hAnsi="宋体" w:hint="eastAsia"/>
          <w:sz w:val="24"/>
        </w:rPr>
        <w:t>类对象是</w:t>
      </w:r>
      <w:r w:rsidR="0020442C">
        <w:rPr>
          <w:rFonts w:ascii="宋体" w:eastAsia="宋体" w:hAnsi="宋体" w:hint="eastAsia"/>
          <w:noProof/>
          <w:sz w:val="24"/>
        </w:rPr>
        <w:t>所有Message的发送者或者接收者。这样一种通信机制虽然会稍微减低通信效率，但是有助于对所有信号的管控，避免通信紊乱，减少软件错误。</w:t>
      </w:r>
    </w:p>
    <w:p w14:paraId="5D9462BB" w14:textId="77777777" w:rsidR="0020442C" w:rsidRDefault="0020442C" w:rsidP="0020442C">
      <w:pPr>
        <w:keepNext/>
        <w:jc w:val="center"/>
      </w:pPr>
      <w:r>
        <w:rPr>
          <w:noProof/>
        </w:rPr>
        <w:lastRenderedPageBreak/>
        <w:drawing>
          <wp:inline distT="0" distB="0" distL="0" distR="0" wp14:anchorId="60BAED7B" wp14:editId="6166CF9A">
            <wp:extent cx="5274310" cy="22313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231390"/>
                    </a:xfrm>
                    <a:prstGeom prst="rect">
                      <a:avLst/>
                    </a:prstGeom>
                  </pic:spPr>
                </pic:pic>
              </a:graphicData>
            </a:graphic>
          </wp:inline>
        </w:drawing>
      </w:r>
    </w:p>
    <w:p w14:paraId="3AE37648" w14:textId="6B3FDD0C" w:rsidR="0020442C" w:rsidRDefault="0020442C" w:rsidP="0020442C">
      <w:pPr>
        <w:pStyle w:val="af3"/>
        <w:spacing w:line="400" w:lineRule="exact"/>
        <w:jc w:val="center"/>
        <w:rPr>
          <w:rFonts w:ascii="宋体" w:eastAsia="宋体" w:hAnsi="宋体"/>
          <w:sz w:val="21"/>
          <w:szCs w:val="21"/>
        </w:rPr>
      </w:pPr>
      <w:r w:rsidRPr="00C575F7">
        <w:rPr>
          <w:rFonts w:ascii="宋体" w:eastAsia="宋体" w:hAnsi="宋体"/>
          <w:sz w:val="21"/>
          <w:szCs w:val="21"/>
        </w:rPr>
        <w:t>图</w:t>
      </w:r>
      <w:r>
        <w:rPr>
          <w:rFonts w:ascii="宋体" w:eastAsia="宋体" w:hAnsi="宋体" w:hint="eastAsia"/>
          <w:sz w:val="21"/>
          <w:szCs w:val="21"/>
        </w:rPr>
        <w:t>3</w:t>
      </w:r>
      <w:r w:rsidRPr="00C575F7">
        <w:rPr>
          <w:rFonts w:ascii="宋体" w:eastAsia="宋体" w:hAnsi="宋体"/>
          <w:sz w:val="21"/>
          <w:szCs w:val="21"/>
        </w:rPr>
        <w:t>.</w:t>
      </w:r>
      <w:r>
        <w:rPr>
          <w:rFonts w:ascii="宋体" w:eastAsia="宋体" w:hAnsi="宋体" w:hint="eastAsia"/>
          <w:sz w:val="21"/>
          <w:szCs w:val="21"/>
        </w:rPr>
        <w:t>5</w:t>
      </w:r>
      <w:r w:rsidRPr="00C575F7">
        <w:rPr>
          <w:rFonts w:ascii="宋体" w:eastAsia="宋体" w:hAnsi="宋体"/>
          <w:sz w:val="21"/>
          <w:szCs w:val="21"/>
        </w:rPr>
        <w:t xml:space="preserve"> </w:t>
      </w:r>
      <w:r>
        <w:rPr>
          <w:rFonts w:ascii="宋体" w:eastAsia="宋体" w:hAnsi="宋体" w:hint="eastAsia"/>
          <w:sz w:val="21"/>
          <w:szCs w:val="21"/>
        </w:rPr>
        <w:t>根据ROI生成传递函数进行体绘制的顺序图</w:t>
      </w:r>
      <w:r w:rsidRPr="00C575F7">
        <w:rPr>
          <w:rFonts w:ascii="宋体" w:eastAsia="宋体" w:hAnsi="宋体" w:hint="eastAsia"/>
          <w:sz w:val="21"/>
          <w:szCs w:val="21"/>
        </w:rPr>
        <w:t>。</w:t>
      </w:r>
    </w:p>
    <w:p w14:paraId="62361B7B" w14:textId="2290E7BF" w:rsidR="007A2746" w:rsidRDefault="007A2746" w:rsidP="007A2746">
      <w:pPr>
        <w:pStyle w:val="2"/>
        <w:rPr>
          <w:rFonts w:ascii="黑体" w:eastAsia="黑体" w:hAnsi="黑体"/>
          <w:b w:val="0"/>
          <w:sz w:val="28"/>
          <w:szCs w:val="28"/>
        </w:rPr>
      </w:pPr>
      <w:bookmarkStart w:id="54" w:name="_Toc8904290"/>
      <w:r>
        <w:rPr>
          <w:rFonts w:ascii="黑体" w:eastAsia="黑体" w:hAnsi="黑体" w:hint="eastAsia"/>
          <w:b w:val="0"/>
          <w:sz w:val="28"/>
          <w:szCs w:val="28"/>
        </w:rPr>
        <w:t>3</w:t>
      </w:r>
      <w:r w:rsidRPr="00F74DAC">
        <w:rPr>
          <w:rFonts w:ascii="黑体" w:eastAsia="黑体" w:hAnsi="黑体" w:hint="eastAsia"/>
          <w:b w:val="0"/>
          <w:sz w:val="28"/>
          <w:szCs w:val="28"/>
        </w:rPr>
        <w:t>.</w:t>
      </w:r>
      <w:r>
        <w:rPr>
          <w:rFonts w:ascii="黑体" w:eastAsia="黑体" w:hAnsi="黑体" w:hint="eastAsia"/>
          <w:b w:val="0"/>
          <w:sz w:val="28"/>
          <w:szCs w:val="28"/>
        </w:rPr>
        <w:t>4</w:t>
      </w:r>
      <w:r w:rsidRPr="00F74DAC">
        <w:rPr>
          <w:rFonts w:ascii="黑体" w:eastAsia="黑体" w:hAnsi="黑体"/>
          <w:b w:val="0"/>
          <w:sz w:val="28"/>
          <w:szCs w:val="28"/>
        </w:rPr>
        <w:t xml:space="preserve"> </w:t>
      </w:r>
      <w:r>
        <w:rPr>
          <w:rFonts w:ascii="黑体" w:eastAsia="黑体" w:hAnsi="黑体" w:hint="eastAsia"/>
          <w:b w:val="0"/>
          <w:sz w:val="28"/>
          <w:szCs w:val="28"/>
        </w:rPr>
        <w:t>本章小结</w:t>
      </w:r>
      <w:bookmarkEnd w:id="54"/>
    </w:p>
    <w:p w14:paraId="2A5DA8B4" w14:textId="0E59F187" w:rsidR="007A7382" w:rsidRDefault="007A2746" w:rsidP="00E7691A">
      <w:pPr>
        <w:spacing w:line="400" w:lineRule="atLeast"/>
        <w:ind w:firstLineChars="200" w:firstLine="480"/>
        <w:rPr>
          <w:rFonts w:ascii="宋体" w:eastAsia="宋体" w:hAnsi="宋体"/>
          <w:sz w:val="24"/>
        </w:rPr>
      </w:pPr>
      <w:r w:rsidRPr="007A2746">
        <w:rPr>
          <w:rFonts w:ascii="宋体" w:eastAsia="宋体" w:hAnsi="宋体" w:hint="eastAsia"/>
          <w:sz w:val="24"/>
        </w:rPr>
        <w:t>本章对三维可视化平台进行概述。</w:t>
      </w:r>
      <w:r w:rsidR="009401A7">
        <w:rPr>
          <w:rFonts w:ascii="宋体" w:eastAsia="宋体" w:hAnsi="宋体" w:hint="eastAsia"/>
          <w:sz w:val="24"/>
        </w:rPr>
        <w:t>首先介绍了开发环境，主要是对VTK的一些基本概念进行介绍；然后对</w:t>
      </w:r>
      <w:r w:rsidR="00E7691A">
        <w:rPr>
          <w:rFonts w:ascii="宋体" w:eastAsia="宋体" w:hAnsi="宋体" w:hint="eastAsia"/>
          <w:sz w:val="24"/>
        </w:rPr>
        <w:t>平台的三大模块、主界面与系统流程进行了概述；最后从软件工程角度，介绍了本平台面向对象的架构设计。</w:t>
      </w:r>
      <w:r w:rsidR="00E7691A" w:rsidRPr="007A2746">
        <w:rPr>
          <w:rFonts w:ascii="宋体" w:eastAsia="宋体" w:hAnsi="宋体"/>
          <w:sz w:val="24"/>
        </w:rPr>
        <w:t xml:space="preserve"> </w:t>
      </w:r>
    </w:p>
    <w:p w14:paraId="2159F00A" w14:textId="24D1AA66" w:rsidR="0069592E" w:rsidRPr="007A2746" w:rsidRDefault="0069592E" w:rsidP="0069592E">
      <w:pPr>
        <w:spacing w:line="400" w:lineRule="atLeast"/>
        <w:ind w:firstLineChars="200" w:firstLine="480"/>
        <w:rPr>
          <w:rFonts w:ascii="宋体" w:eastAsia="宋体" w:hAnsi="宋体"/>
          <w:sz w:val="24"/>
        </w:rPr>
      </w:pPr>
      <w:r>
        <w:rPr>
          <w:rFonts w:ascii="宋体" w:eastAsia="宋体" w:hAnsi="宋体"/>
          <w:sz w:val="24"/>
        </w:rPr>
        <w:br w:type="page"/>
      </w:r>
    </w:p>
    <w:p w14:paraId="6399F028" w14:textId="4828AC14" w:rsidR="00A929BC" w:rsidRDefault="00A929BC" w:rsidP="00A929BC">
      <w:pPr>
        <w:keepNext/>
        <w:keepLines/>
        <w:spacing w:before="340" w:after="330" w:line="576" w:lineRule="auto"/>
        <w:jc w:val="center"/>
        <w:outlineLvl w:val="0"/>
        <w:rPr>
          <w:rFonts w:ascii="黑体" w:eastAsia="黑体" w:hAnsi="黑体" w:cs="宋体"/>
          <w:bCs/>
          <w:kern w:val="44"/>
          <w:sz w:val="30"/>
          <w:szCs w:val="30"/>
        </w:rPr>
      </w:pPr>
      <w:bookmarkStart w:id="55" w:name="_Toc8904291"/>
      <w:r w:rsidRPr="00C1416A">
        <w:rPr>
          <w:rFonts w:ascii="黑体" w:eastAsia="黑体" w:hAnsi="黑体" w:cs="宋体" w:hint="eastAsia"/>
          <w:bCs/>
          <w:kern w:val="44"/>
          <w:sz w:val="30"/>
          <w:szCs w:val="30"/>
        </w:rPr>
        <w:lastRenderedPageBreak/>
        <w:t>第</w:t>
      </w:r>
      <w:r>
        <w:rPr>
          <w:rFonts w:ascii="黑体" w:eastAsia="黑体" w:hAnsi="黑体" w:cs="宋体" w:hint="eastAsia"/>
          <w:bCs/>
          <w:kern w:val="44"/>
          <w:sz w:val="30"/>
          <w:szCs w:val="30"/>
        </w:rPr>
        <w:t>四</w:t>
      </w:r>
      <w:r w:rsidRPr="00C1416A">
        <w:rPr>
          <w:rFonts w:ascii="黑体" w:eastAsia="黑体" w:hAnsi="黑体" w:cs="宋体" w:hint="eastAsia"/>
          <w:bCs/>
          <w:kern w:val="44"/>
          <w:sz w:val="30"/>
          <w:szCs w:val="30"/>
        </w:rPr>
        <w:t xml:space="preserve">章 </w:t>
      </w:r>
      <w:r w:rsidR="00995CC1">
        <w:rPr>
          <w:rFonts w:ascii="黑体" w:eastAsia="黑体" w:hAnsi="黑体" w:cs="宋体" w:hint="eastAsia"/>
          <w:bCs/>
          <w:kern w:val="44"/>
          <w:sz w:val="30"/>
          <w:szCs w:val="30"/>
        </w:rPr>
        <w:t>数据读取</w:t>
      </w:r>
      <w:r w:rsidR="007C4937">
        <w:rPr>
          <w:rFonts w:ascii="黑体" w:eastAsia="黑体" w:hAnsi="黑体" w:cs="宋体" w:hint="eastAsia"/>
          <w:bCs/>
          <w:kern w:val="44"/>
          <w:sz w:val="30"/>
          <w:szCs w:val="30"/>
        </w:rPr>
        <w:t>模块</w:t>
      </w:r>
      <w:r>
        <w:rPr>
          <w:rFonts w:ascii="黑体" w:eastAsia="黑体" w:hAnsi="黑体" w:cs="宋体" w:hint="eastAsia"/>
          <w:bCs/>
          <w:kern w:val="44"/>
          <w:sz w:val="30"/>
          <w:szCs w:val="30"/>
        </w:rPr>
        <w:t>与</w:t>
      </w:r>
      <w:bookmarkStart w:id="56" w:name="_Hlk8402308"/>
      <w:bookmarkStart w:id="57" w:name="_Hlk8632679"/>
      <w:r>
        <w:rPr>
          <w:rFonts w:ascii="黑体" w:eastAsia="黑体" w:hAnsi="黑体" w:cs="宋体" w:hint="eastAsia"/>
          <w:bCs/>
          <w:kern w:val="44"/>
          <w:sz w:val="30"/>
          <w:szCs w:val="30"/>
        </w:rPr>
        <w:t>三维体绘制</w:t>
      </w:r>
      <w:bookmarkEnd w:id="56"/>
      <w:r w:rsidR="007C4937">
        <w:rPr>
          <w:rFonts w:ascii="黑体" w:eastAsia="黑体" w:hAnsi="黑体" w:cs="宋体" w:hint="eastAsia"/>
          <w:bCs/>
          <w:kern w:val="44"/>
          <w:sz w:val="30"/>
          <w:szCs w:val="30"/>
        </w:rPr>
        <w:t>模块</w:t>
      </w:r>
      <w:bookmarkEnd w:id="55"/>
      <w:bookmarkEnd w:id="57"/>
    </w:p>
    <w:p w14:paraId="32E179D3" w14:textId="1493E506" w:rsidR="00A75480" w:rsidRPr="00A75480" w:rsidRDefault="00A75480" w:rsidP="00A75480">
      <w:pPr>
        <w:spacing w:line="400" w:lineRule="exact"/>
        <w:ind w:firstLineChars="200" w:firstLine="480"/>
        <w:rPr>
          <w:rFonts w:ascii="宋体" w:eastAsia="宋体" w:hAnsi="宋体"/>
          <w:sz w:val="24"/>
        </w:rPr>
      </w:pPr>
      <w:r w:rsidRPr="00A75480">
        <w:rPr>
          <w:rFonts w:ascii="宋体" w:eastAsia="宋体" w:hAnsi="宋体" w:hint="eastAsia"/>
          <w:sz w:val="24"/>
        </w:rPr>
        <w:t>三维体绘制的对象是三维体数据场</w:t>
      </w:r>
      <w:r>
        <w:rPr>
          <w:rFonts w:ascii="宋体" w:eastAsia="宋体" w:hAnsi="宋体" w:hint="eastAsia"/>
          <w:sz w:val="24"/>
        </w:rPr>
        <w:t>，本平台是通过</w:t>
      </w:r>
      <w:r w:rsidR="00D8650C">
        <w:rPr>
          <w:rFonts w:ascii="宋体" w:eastAsia="宋体" w:hAnsi="宋体" w:hint="eastAsia"/>
          <w:sz w:val="24"/>
        </w:rPr>
        <w:t>数据读取模块来解析用户传入的</w:t>
      </w:r>
      <w:r w:rsidR="00FE347E">
        <w:rPr>
          <w:rFonts w:ascii="宋体" w:eastAsia="宋体" w:hAnsi="宋体" w:hint="eastAsia"/>
          <w:sz w:val="24"/>
        </w:rPr>
        <w:t>DICOM</w:t>
      </w:r>
      <w:r>
        <w:rPr>
          <w:rFonts w:ascii="宋体" w:eastAsia="宋体" w:hAnsi="宋体" w:hint="eastAsia"/>
          <w:sz w:val="24"/>
        </w:rPr>
        <w:t>格式图像序列或者</w:t>
      </w:r>
      <w:r w:rsidR="007D4F5A" w:rsidRPr="007D4F5A">
        <w:rPr>
          <w:rFonts w:ascii="宋体" w:eastAsia="宋体" w:hAnsi="宋体"/>
          <w:sz w:val="24"/>
        </w:rPr>
        <w:t>NIFTI</w:t>
      </w:r>
      <w:r>
        <w:rPr>
          <w:rFonts w:ascii="宋体" w:eastAsia="宋体" w:hAnsi="宋体" w:hint="eastAsia"/>
          <w:sz w:val="24"/>
        </w:rPr>
        <w:t>格式的文件，</w:t>
      </w:r>
      <w:r w:rsidR="00D8650C">
        <w:rPr>
          <w:rFonts w:ascii="宋体" w:eastAsia="宋体" w:hAnsi="宋体" w:hint="eastAsia"/>
          <w:sz w:val="24"/>
        </w:rPr>
        <w:t>并</w:t>
      </w:r>
      <w:r>
        <w:rPr>
          <w:rFonts w:ascii="宋体" w:eastAsia="宋体" w:hAnsi="宋体" w:hint="eastAsia"/>
          <w:sz w:val="24"/>
        </w:rPr>
        <w:t>构建三维体数据场，然后通过</w:t>
      </w:r>
      <w:r w:rsidR="00D8650C">
        <w:rPr>
          <w:rFonts w:ascii="宋体" w:eastAsia="宋体" w:hAnsi="宋体" w:hint="eastAsia"/>
          <w:sz w:val="24"/>
        </w:rPr>
        <w:t>三维体绘制模块来</w:t>
      </w:r>
      <w:r>
        <w:rPr>
          <w:rFonts w:ascii="宋体" w:eastAsia="宋体" w:hAnsi="宋体" w:hint="eastAsia"/>
          <w:sz w:val="24"/>
        </w:rPr>
        <w:t>构建三维可视化</w:t>
      </w:r>
      <w:r w:rsidR="00D8650C">
        <w:rPr>
          <w:rFonts w:ascii="宋体" w:eastAsia="宋体" w:hAnsi="宋体" w:hint="eastAsia"/>
          <w:sz w:val="24"/>
        </w:rPr>
        <w:t>流程</w:t>
      </w:r>
      <w:r>
        <w:rPr>
          <w:rFonts w:ascii="宋体" w:eastAsia="宋体" w:hAnsi="宋体" w:hint="eastAsia"/>
          <w:sz w:val="24"/>
        </w:rPr>
        <w:t>。本章将首先</w:t>
      </w:r>
      <w:r w:rsidR="007C4937">
        <w:rPr>
          <w:rFonts w:ascii="宋体" w:eastAsia="宋体" w:hAnsi="宋体" w:hint="eastAsia"/>
          <w:sz w:val="24"/>
        </w:rPr>
        <w:t>介绍数据读取模块中，所支持的</w:t>
      </w:r>
      <w:r w:rsidR="00FE347E">
        <w:rPr>
          <w:rFonts w:ascii="宋体" w:eastAsia="宋体" w:hAnsi="宋体" w:hint="eastAsia"/>
          <w:sz w:val="24"/>
        </w:rPr>
        <w:t>DICOM</w:t>
      </w:r>
      <w:r>
        <w:rPr>
          <w:rFonts w:ascii="宋体" w:eastAsia="宋体" w:hAnsi="宋体" w:hint="eastAsia"/>
          <w:sz w:val="24"/>
        </w:rPr>
        <w:t>文件与</w:t>
      </w:r>
      <w:r w:rsidR="007D4F5A" w:rsidRPr="007D4F5A">
        <w:rPr>
          <w:rFonts w:ascii="宋体" w:eastAsia="宋体" w:hAnsi="宋体"/>
          <w:sz w:val="24"/>
        </w:rPr>
        <w:t>NIFTI</w:t>
      </w:r>
      <w:r>
        <w:rPr>
          <w:rFonts w:ascii="宋体" w:eastAsia="宋体" w:hAnsi="宋体" w:hint="eastAsia"/>
          <w:sz w:val="24"/>
        </w:rPr>
        <w:t>文件</w:t>
      </w:r>
      <w:r w:rsidR="00B15FB8">
        <w:rPr>
          <w:rFonts w:ascii="宋体" w:eastAsia="宋体" w:hAnsi="宋体" w:hint="eastAsia"/>
          <w:sz w:val="24"/>
        </w:rPr>
        <w:t>的格式</w:t>
      </w:r>
      <w:r w:rsidR="007C4937">
        <w:rPr>
          <w:rFonts w:ascii="宋体" w:eastAsia="宋体" w:hAnsi="宋体" w:hint="eastAsia"/>
          <w:sz w:val="24"/>
        </w:rPr>
        <w:t>标准</w:t>
      </w:r>
      <w:r>
        <w:rPr>
          <w:rFonts w:ascii="宋体" w:eastAsia="宋体" w:hAnsi="宋体" w:hint="eastAsia"/>
          <w:sz w:val="24"/>
        </w:rPr>
        <w:t>，然后介绍</w:t>
      </w:r>
      <w:r w:rsidR="007C4937" w:rsidRPr="007C4937">
        <w:rPr>
          <w:rFonts w:ascii="宋体" w:eastAsia="宋体" w:hAnsi="宋体" w:hint="eastAsia"/>
          <w:bCs/>
          <w:sz w:val="24"/>
        </w:rPr>
        <w:t>三维体绘制模块</w:t>
      </w:r>
      <w:r w:rsidR="007C4937">
        <w:rPr>
          <w:rFonts w:ascii="宋体" w:eastAsia="宋体" w:hAnsi="宋体" w:hint="eastAsia"/>
          <w:bCs/>
          <w:sz w:val="24"/>
        </w:rPr>
        <w:t>中</w:t>
      </w:r>
      <w:r w:rsidR="00D4065C">
        <w:rPr>
          <w:rFonts w:ascii="宋体" w:eastAsia="宋体" w:hAnsi="宋体" w:hint="eastAsia"/>
          <w:sz w:val="24"/>
        </w:rPr>
        <w:t>基于</w:t>
      </w:r>
      <w:r>
        <w:rPr>
          <w:rFonts w:ascii="宋体" w:eastAsia="宋体" w:hAnsi="宋体" w:hint="eastAsia"/>
          <w:sz w:val="24"/>
        </w:rPr>
        <w:t>VTK</w:t>
      </w:r>
      <w:r w:rsidR="00D4065C">
        <w:rPr>
          <w:rFonts w:ascii="宋体" w:eastAsia="宋体" w:hAnsi="宋体" w:hint="eastAsia"/>
          <w:sz w:val="24"/>
        </w:rPr>
        <w:t>的绘制</w:t>
      </w:r>
      <w:r>
        <w:rPr>
          <w:rFonts w:ascii="宋体" w:eastAsia="宋体" w:hAnsi="宋体" w:hint="eastAsia"/>
          <w:sz w:val="24"/>
        </w:rPr>
        <w:t>流程以及</w:t>
      </w:r>
      <w:r w:rsidR="00D4065C">
        <w:rPr>
          <w:rFonts w:ascii="宋体" w:eastAsia="宋体" w:hAnsi="宋体" w:hint="eastAsia"/>
          <w:sz w:val="24"/>
        </w:rPr>
        <w:t>增量</w:t>
      </w:r>
      <w:r w:rsidR="00B15FB8">
        <w:rPr>
          <w:rFonts w:ascii="宋体" w:eastAsia="宋体" w:hAnsi="宋体" w:hint="eastAsia"/>
          <w:sz w:val="24"/>
        </w:rPr>
        <w:t>绘制</w:t>
      </w:r>
      <w:r w:rsidR="00D4065C">
        <w:rPr>
          <w:rFonts w:ascii="宋体" w:eastAsia="宋体" w:hAnsi="宋体" w:hint="eastAsia"/>
          <w:sz w:val="24"/>
        </w:rPr>
        <w:t>的优势与</w:t>
      </w:r>
      <w:r w:rsidR="00B15FB8">
        <w:rPr>
          <w:rFonts w:ascii="宋体" w:eastAsia="宋体" w:hAnsi="宋体" w:hint="eastAsia"/>
          <w:sz w:val="24"/>
        </w:rPr>
        <w:t>实现方法。</w:t>
      </w:r>
    </w:p>
    <w:p w14:paraId="41E3EC3D" w14:textId="77777777" w:rsidR="00D8650C" w:rsidRDefault="00A929BC" w:rsidP="00D8650C">
      <w:pPr>
        <w:pStyle w:val="2"/>
        <w:rPr>
          <w:rFonts w:ascii="黑体" w:eastAsia="黑体" w:hAnsi="黑体"/>
          <w:b w:val="0"/>
          <w:sz w:val="28"/>
          <w:szCs w:val="28"/>
        </w:rPr>
      </w:pPr>
      <w:bookmarkStart w:id="58" w:name="_Toc8904292"/>
      <w:r>
        <w:rPr>
          <w:rFonts w:ascii="黑体" w:eastAsia="黑体" w:hAnsi="黑体" w:hint="eastAsia"/>
          <w:b w:val="0"/>
          <w:sz w:val="28"/>
          <w:szCs w:val="28"/>
        </w:rPr>
        <w:t>4</w:t>
      </w:r>
      <w:r w:rsidRPr="00F74DAC">
        <w:rPr>
          <w:rFonts w:ascii="黑体" w:eastAsia="黑体" w:hAnsi="黑体" w:hint="eastAsia"/>
          <w:b w:val="0"/>
          <w:sz w:val="28"/>
          <w:szCs w:val="28"/>
        </w:rPr>
        <w:t>.</w:t>
      </w:r>
      <w:r>
        <w:rPr>
          <w:rFonts w:ascii="黑体" w:eastAsia="黑体" w:hAnsi="黑体" w:hint="eastAsia"/>
          <w:b w:val="0"/>
          <w:sz w:val="28"/>
          <w:szCs w:val="28"/>
        </w:rPr>
        <w:t>1</w:t>
      </w:r>
      <w:r w:rsidRPr="00F74DAC">
        <w:rPr>
          <w:rFonts w:ascii="黑体" w:eastAsia="黑体" w:hAnsi="黑体"/>
          <w:b w:val="0"/>
          <w:sz w:val="28"/>
          <w:szCs w:val="28"/>
        </w:rPr>
        <w:t xml:space="preserve"> </w:t>
      </w:r>
      <w:r>
        <w:rPr>
          <w:rFonts w:ascii="黑体" w:eastAsia="黑体" w:hAnsi="黑体" w:hint="eastAsia"/>
          <w:b w:val="0"/>
          <w:sz w:val="28"/>
          <w:szCs w:val="28"/>
        </w:rPr>
        <w:t>数据格式标准</w:t>
      </w:r>
      <w:bookmarkEnd w:id="58"/>
    </w:p>
    <w:p w14:paraId="54708E08" w14:textId="0659E647" w:rsidR="00B15FB8" w:rsidRPr="00D8650C" w:rsidRDefault="00B15FB8" w:rsidP="00D8650C">
      <w:pPr>
        <w:pStyle w:val="3"/>
        <w:rPr>
          <w:rFonts w:ascii="宋体" w:eastAsia="宋体" w:hAnsi="宋体"/>
          <w:sz w:val="22"/>
          <w:szCs w:val="28"/>
        </w:rPr>
      </w:pPr>
      <w:bookmarkStart w:id="59" w:name="_Toc8904293"/>
      <w:r w:rsidRPr="00D8650C">
        <w:rPr>
          <w:rFonts w:ascii="宋体" w:eastAsia="宋体" w:hAnsi="宋体" w:hint="eastAsia"/>
          <w:sz w:val="24"/>
        </w:rPr>
        <w:t xml:space="preserve">4.1.1 </w:t>
      </w:r>
      <w:r w:rsidR="00FE347E" w:rsidRPr="00D8650C">
        <w:rPr>
          <w:rFonts w:ascii="宋体" w:eastAsia="宋体" w:hAnsi="宋体" w:hint="eastAsia"/>
          <w:sz w:val="24"/>
        </w:rPr>
        <w:t>DICOM</w:t>
      </w:r>
      <w:r w:rsidRPr="00D8650C">
        <w:rPr>
          <w:rFonts w:ascii="宋体" w:eastAsia="宋体" w:hAnsi="宋体" w:hint="eastAsia"/>
          <w:sz w:val="24"/>
        </w:rPr>
        <w:t>文件解析</w:t>
      </w:r>
      <w:bookmarkEnd w:id="59"/>
    </w:p>
    <w:p w14:paraId="449AD273" w14:textId="1B967DB9" w:rsidR="00B15FB8" w:rsidRDefault="00FE347E" w:rsidP="00FE347E">
      <w:pPr>
        <w:spacing w:line="400" w:lineRule="exact"/>
        <w:ind w:firstLineChars="200" w:firstLine="480"/>
        <w:rPr>
          <w:rFonts w:ascii="宋体" w:eastAsia="宋体" w:hAnsi="宋体"/>
          <w:sz w:val="24"/>
        </w:rPr>
      </w:pPr>
      <w:r>
        <w:rPr>
          <w:rFonts w:ascii="宋体" w:eastAsia="宋体" w:hAnsi="宋体" w:hint="eastAsia"/>
          <w:sz w:val="24"/>
        </w:rPr>
        <w:t>DICOM全称是Digital</w:t>
      </w:r>
      <w:r>
        <w:rPr>
          <w:rFonts w:ascii="宋体" w:eastAsia="宋体" w:hAnsi="宋体"/>
          <w:sz w:val="24"/>
        </w:rPr>
        <w:t xml:space="preserve"> Imaging and Commuication in Medicine</w:t>
      </w:r>
      <w:r>
        <w:rPr>
          <w:rFonts w:ascii="宋体" w:eastAsia="宋体" w:hAnsi="宋体" w:hint="eastAsia"/>
          <w:sz w:val="24"/>
        </w:rPr>
        <w:t>，即医学影像成像和通讯标准，于1983年由</w:t>
      </w:r>
      <w:r w:rsidRPr="00FE347E">
        <w:rPr>
          <w:rFonts w:ascii="宋体" w:eastAsia="宋体" w:hAnsi="宋体" w:hint="eastAsia"/>
          <w:sz w:val="24"/>
        </w:rPr>
        <w:t>美国放射学会</w:t>
      </w:r>
      <w:r w:rsidR="00ED626E">
        <w:rPr>
          <w:rFonts w:ascii="宋体" w:eastAsia="宋体" w:hAnsi="宋体" w:hint="eastAsia"/>
          <w:sz w:val="24"/>
        </w:rPr>
        <w:t>(</w:t>
      </w:r>
      <w:r w:rsidR="00ED626E">
        <w:rPr>
          <w:rFonts w:ascii="宋体" w:eastAsia="宋体" w:hAnsi="宋体"/>
          <w:sz w:val="24"/>
        </w:rPr>
        <w:t>ACR)</w:t>
      </w:r>
      <w:r>
        <w:rPr>
          <w:rFonts w:ascii="宋体" w:eastAsia="宋体" w:hAnsi="宋体" w:hint="eastAsia"/>
          <w:sz w:val="24"/>
        </w:rPr>
        <w:t>与美国电器制造商协会</w:t>
      </w:r>
      <w:r w:rsidR="00ED626E">
        <w:rPr>
          <w:rFonts w:ascii="宋体" w:eastAsia="宋体" w:hAnsi="宋体" w:hint="eastAsia"/>
          <w:sz w:val="24"/>
        </w:rPr>
        <w:t>(</w:t>
      </w:r>
      <w:r w:rsidR="00ED626E">
        <w:rPr>
          <w:rFonts w:ascii="宋体" w:eastAsia="宋体" w:hAnsi="宋体"/>
          <w:sz w:val="24"/>
        </w:rPr>
        <w:t>NEMA)</w:t>
      </w:r>
      <w:r>
        <w:rPr>
          <w:rFonts w:ascii="宋体" w:eastAsia="宋体" w:hAnsi="宋体" w:hint="eastAsia"/>
          <w:sz w:val="24"/>
        </w:rPr>
        <w:t>共同制定的一种医学图像格式标准</w:t>
      </w:r>
      <w:r w:rsidRPr="00FE347E">
        <w:rPr>
          <w:rFonts w:ascii="宋体" w:eastAsia="宋体" w:hAnsi="宋体" w:hint="eastAsia"/>
          <w:sz w:val="24"/>
          <w:vertAlign w:val="superscript"/>
        </w:rPr>
        <w:t>[</w:t>
      </w:r>
      <w:r w:rsidRPr="00FE347E">
        <w:rPr>
          <w:rFonts w:ascii="宋体" w:eastAsia="宋体" w:hAnsi="宋体"/>
          <w:sz w:val="24"/>
          <w:vertAlign w:val="superscript"/>
        </w:rPr>
        <w:t>22]</w:t>
      </w:r>
      <w:r>
        <w:rPr>
          <w:rFonts w:ascii="宋体" w:eastAsia="宋体" w:hAnsi="宋体" w:hint="eastAsia"/>
          <w:sz w:val="24"/>
        </w:rPr>
        <w:t>。经过数十年的发展，该标准已经获得了绝大多数医疗设别生厂商的认可，被广泛应用在医学影像的存储与传输过程中。</w:t>
      </w:r>
    </w:p>
    <w:p w14:paraId="5DDA9BBB" w14:textId="36288108" w:rsidR="00BD6151" w:rsidRDefault="00AD4A5A" w:rsidP="00BD6151">
      <w:pPr>
        <w:keepNext/>
        <w:jc w:val="center"/>
      </w:pPr>
      <w:r>
        <w:rPr>
          <w:noProof/>
        </w:rPr>
        <w:drawing>
          <wp:inline distT="0" distB="0" distL="0" distR="0" wp14:anchorId="4AEAF38F" wp14:editId="519A0F25">
            <wp:extent cx="4047052" cy="177604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5285"/>
                    <a:stretch/>
                  </pic:blipFill>
                  <pic:spPr bwMode="auto">
                    <a:xfrm>
                      <a:off x="0" y="0"/>
                      <a:ext cx="4101660" cy="1800011"/>
                    </a:xfrm>
                    <a:prstGeom prst="rect">
                      <a:avLst/>
                    </a:prstGeom>
                    <a:ln>
                      <a:noFill/>
                    </a:ln>
                    <a:extLst>
                      <a:ext uri="{53640926-AAD7-44D8-BBD7-CCE9431645EC}">
                        <a14:shadowObscured xmlns:a14="http://schemas.microsoft.com/office/drawing/2010/main"/>
                      </a:ext>
                    </a:extLst>
                  </pic:spPr>
                </pic:pic>
              </a:graphicData>
            </a:graphic>
          </wp:inline>
        </w:drawing>
      </w:r>
    </w:p>
    <w:p w14:paraId="180B0288" w14:textId="32CE58A4" w:rsidR="00BD6151" w:rsidRDefault="00BD6151" w:rsidP="00BD6151">
      <w:pPr>
        <w:pStyle w:val="af3"/>
        <w:spacing w:line="400" w:lineRule="exact"/>
        <w:jc w:val="center"/>
        <w:rPr>
          <w:rFonts w:ascii="宋体" w:eastAsia="宋体" w:hAnsi="宋体"/>
          <w:sz w:val="21"/>
          <w:szCs w:val="21"/>
        </w:rPr>
      </w:pPr>
      <w:r w:rsidRPr="00C575F7">
        <w:rPr>
          <w:rFonts w:ascii="宋体" w:eastAsia="宋体" w:hAnsi="宋体"/>
          <w:sz w:val="21"/>
          <w:szCs w:val="21"/>
        </w:rPr>
        <w:t>图</w:t>
      </w:r>
      <w:r>
        <w:rPr>
          <w:rFonts w:ascii="宋体" w:eastAsia="宋体" w:hAnsi="宋体"/>
          <w:sz w:val="21"/>
          <w:szCs w:val="21"/>
        </w:rPr>
        <w:t>4</w:t>
      </w:r>
      <w:r w:rsidRPr="00C575F7">
        <w:rPr>
          <w:rFonts w:ascii="宋体" w:eastAsia="宋体" w:hAnsi="宋体"/>
          <w:sz w:val="21"/>
          <w:szCs w:val="21"/>
        </w:rPr>
        <w:t>.</w:t>
      </w:r>
      <w:r>
        <w:rPr>
          <w:rFonts w:ascii="宋体" w:eastAsia="宋体" w:hAnsi="宋体"/>
          <w:sz w:val="21"/>
          <w:szCs w:val="21"/>
        </w:rPr>
        <w:t>1</w:t>
      </w:r>
      <w:r w:rsidRPr="00C575F7">
        <w:rPr>
          <w:rFonts w:ascii="宋体" w:eastAsia="宋体" w:hAnsi="宋体"/>
          <w:sz w:val="21"/>
          <w:szCs w:val="21"/>
        </w:rPr>
        <w:t xml:space="preserve"> </w:t>
      </w:r>
      <w:r>
        <w:rPr>
          <w:rFonts w:ascii="宋体" w:eastAsia="宋体" w:hAnsi="宋体" w:hint="eastAsia"/>
          <w:sz w:val="21"/>
          <w:szCs w:val="21"/>
        </w:rPr>
        <w:t>DICOM文件格式示意图</w:t>
      </w:r>
      <w:r w:rsidRPr="00C575F7">
        <w:rPr>
          <w:rFonts w:ascii="宋体" w:eastAsia="宋体" w:hAnsi="宋体" w:hint="eastAsia"/>
          <w:sz w:val="21"/>
          <w:szCs w:val="21"/>
        </w:rPr>
        <w:t>。</w:t>
      </w:r>
    </w:p>
    <w:p w14:paraId="71BACBF5" w14:textId="217A1B37" w:rsidR="00FE347E" w:rsidRDefault="00BD6151" w:rsidP="00FE347E">
      <w:pPr>
        <w:spacing w:line="400" w:lineRule="exact"/>
        <w:ind w:firstLineChars="200" w:firstLine="480"/>
        <w:rPr>
          <w:rFonts w:ascii="宋体" w:eastAsia="宋体" w:hAnsi="宋体"/>
          <w:sz w:val="24"/>
        </w:rPr>
      </w:pPr>
      <w:r>
        <w:rPr>
          <w:rFonts w:ascii="宋体" w:eastAsia="宋体" w:hAnsi="宋体" w:hint="eastAsia"/>
          <w:sz w:val="24"/>
        </w:rPr>
        <w:t>如图4.1所示，</w:t>
      </w:r>
      <w:r w:rsidR="00FE347E">
        <w:rPr>
          <w:rFonts w:ascii="宋体" w:eastAsia="宋体" w:hAnsi="宋体" w:hint="eastAsia"/>
          <w:sz w:val="24"/>
        </w:rPr>
        <w:t>D</w:t>
      </w:r>
      <w:r w:rsidR="00FE347E">
        <w:rPr>
          <w:rFonts w:ascii="宋体" w:eastAsia="宋体" w:hAnsi="宋体"/>
          <w:sz w:val="24"/>
        </w:rPr>
        <w:t>ICOM</w:t>
      </w:r>
      <w:r w:rsidR="00FE347E">
        <w:rPr>
          <w:rFonts w:ascii="宋体" w:eastAsia="宋体" w:hAnsi="宋体" w:hint="eastAsia"/>
          <w:sz w:val="24"/>
        </w:rPr>
        <w:t>标准的医学图像包含</w:t>
      </w:r>
      <w:r w:rsidR="00AD4A5A">
        <w:rPr>
          <w:rFonts w:ascii="宋体" w:eastAsia="宋体" w:hAnsi="宋体" w:hint="eastAsia"/>
          <w:sz w:val="24"/>
        </w:rPr>
        <w:t>文件头信息</w:t>
      </w:r>
      <w:r w:rsidR="00FE347E">
        <w:rPr>
          <w:rFonts w:ascii="宋体" w:eastAsia="宋体" w:hAnsi="宋体" w:hint="eastAsia"/>
          <w:sz w:val="24"/>
        </w:rPr>
        <w:t>以及图像数据两个部分。</w:t>
      </w:r>
      <w:r w:rsidR="00AD4A5A">
        <w:rPr>
          <w:rFonts w:ascii="宋体" w:eastAsia="宋体" w:hAnsi="宋体" w:hint="eastAsia"/>
          <w:sz w:val="24"/>
        </w:rPr>
        <w:t>文件头信息</w:t>
      </w:r>
      <w:r w:rsidR="00FE347E">
        <w:rPr>
          <w:rFonts w:ascii="宋体" w:eastAsia="宋体" w:hAnsi="宋体" w:hint="eastAsia"/>
          <w:sz w:val="24"/>
        </w:rPr>
        <w:t>包含Patient，Study，Series等信息；图像数据即是图像的像素值，由实际的测量值转换而来。每一项信息都是以数据元素(</w:t>
      </w:r>
      <w:r w:rsidR="00FE347E">
        <w:rPr>
          <w:rFonts w:ascii="宋体" w:eastAsia="宋体" w:hAnsi="宋体"/>
          <w:sz w:val="24"/>
        </w:rPr>
        <w:t>data element)</w:t>
      </w:r>
      <w:r w:rsidR="00FE347E">
        <w:rPr>
          <w:rFonts w:ascii="宋体" w:eastAsia="宋体" w:hAnsi="宋体" w:hint="eastAsia"/>
          <w:sz w:val="24"/>
        </w:rPr>
        <w:t>的形式存储，每个数据元素又是由以下四个部分组成：</w:t>
      </w:r>
    </w:p>
    <w:p w14:paraId="19BF4C9D" w14:textId="15B1E6ED" w:rsidR="00FE347E" w:rsidRDefault="00FE347E" w:rsidP="00FE347E">
      <w:pPr>
        <w:spacing w:line="400" w:lineRule="exact"/>
        <w:ind w:firstLineChars="200" w:firstLine="480"/>
        <w:rPr>
          <w:rFonts w:ascii="宋体" w:eastAsia="宋体" w:hAnsi="宋体"/>
          <w:sz w:val="24"/>
        </w:rPr>
      </w:pPr>
      <w:r>
        <w:rPr>
          <w:rFonts w:ascii="宋体" w:eastAsia="宋体" w:hAnsi="宋体" w:hint="eastAsia"/>
          <w:sz w:val="24"/>
        </w:rPr>
        <w:t>(</w:t>
      </w:r>
      <w:r>
        <w:rPr>
          <w:rFonts w:ascii="宋体" w:eastAsia="宋体" w:hAnsi="宋体"/>
          <w:sz w:val="24"/>
        </w:rPr>
        <w:t xml:space="preserve">1) Tag: </w:t>
      </w:r>
      <w:r>
        <w:rPr>
          <w:rFonts w:ascii="宋体" w:eastAsia="宋体" w:hAnsi="宋体" w:hint="eastAsia"/>
          <w:sz w:val="24"/>
        </w:rPr>
        <w:t>标签。由两个十六进制数组成(</w:t>
      </w:r>
      <w:r>
        <w:rPr>
          <w:rFonts w:ascii="宋体" w:eastAsia="宋体" w:hAnsi="宋体"/>
          <w:sz w:val="24"/>
        </w:rPr>
        <w:t>Group+Element)</w:t>
      </w:r>
      <w:r>
        <w:rPr>
          <w:rFonts w:ascii="宋体" w:eastAsia="宋体" w:hAnsi="宋体" w:hint="eastAsia"/>
          <w:sz w:val="24"/>
        </w:rPr>
        <w:t>，标识该数据元素所存储的信息。例如(</w:t>
      </w:r>
      <w:r>
        <w:rPr>
          <w:rFonts w:ascii="宋体" w:eastAsia="宋体" w:hAnsi="宋体"/>
          <w:sz w:val="24"/>
        </w:rPr>
        <w:t>0010, 0010)</w:t>
      </w:r>
      <w:r>
        <w:rPr>
          <w:rFonts w:ascii="宋体" w:eastAsia="宋体" w:hAnsi="宋体" w:hint="eastAsia"/>
          <w:sz w:val="24"/>
        </w:rPr>
        <w:t>表示该数据元素存储的是病人的姓名；</w:t>
      </w:r>
    </w:p>
    <w:p w14:paraId="54E5949C" w14:textId="3FBE27AD" w:rsidR="00FE347E" w:rsidRDefault="00FE347E" w:rsidP="00FE347E">
      <w:pPr>
        <w:spacing w:line="400" w:lineRule="exact"/>
        <w:ind w:firstLineChars="200" w:firstLine="480"/>
        <w:rPr>
          <w:rFonts w:ascii="宋体" w:eastAsia="宋体" w:hAnsi="宋体"/>
          <w:sz w:val="24"/>
        </w:rPr>
      </w:pPr>
      <w:r>
        <w:rPr>
          <w:rFonts w:ascii="宋体" w:eastAsia="宋体" w:hAnsi="宋体" w:hint="eastAsia"/>
          <w:sz w:val="24"/>
        </w:rPr>
        <w:t>(</w:t>
      </w:r>
      <w:r>
        <w:rPr>
          <w:rFonts w:ascii="宋体" w:eastAsia="宋体" w:hAnsi="宋体"/>
          <w:sz w:val="24"/>
        </w:rPr>
        <w:t xml:space="preserve">2) Value representation: </w:t>
      </w:r>
      <w:r>
        <w:rPr>
          <w:rFonts w:ascii="宋体" w:eastAsia="宋体" w:hAnsi="宋体" w:hint="eastAsia"/>
          <w:sz w:val="24"/>
        </w:rPr>
        <w:t>数据类型。表示该数据元素中的数据值的类型以及最大长度。例如“CS”表示字符串，最多16个字符；</w:t>
      </w:r>
    </w:p>
    <w:p w14:paraId="7D04DB21" w14:textId="6EF3E24F" w:rsidR="00FE347E" w:rsidRDefault="00FE347E" w:rsidP="00FE347E">
      <w:pPr>
        <w:spacing w:line="400" w:lineRule="exact"/>
        <w:ind w:firstLineChars="200" w:firstLine="480"/>
        <w:rPr>
          <w:rFonts w:ascii="宋体" w:eastAsia="宋体" w:hAnsi="宋体"/>
          <w:sz w:val="24"/>
        </w:rPr>
      </w:pPr>
      <w:r>
        <w:rPr>
          <w:rFonts w:ascii="宋体" w:eastAsia="宋体" w:hAnsi="宋体" w:hint="eastAsia"/>
          <w:sz w:val="24"/>
        </w:rPr>
        <w:t>(</w:t>
      </w:r>
      <w:r>
        <w:rPr>
          <w:rFonts w:ascii="宋体" w:eastAsia="宋体" w:hAnsi="宋体"/>
          <w:sz w:val="24"/>
        </w:rPr>
        <w:t xml:space="preserve">3) Value length: </w:t>
      </w:r>
      <w:r>
        <w:rPr>
          <w:rFonts w:ascii="宋体" w:eastAsia="宋体" w:hAnsi="宋体" w:hint="eastAsia"/>
          <w:sz w:val="24"/>
        </w:rPr>
        <w:t>数据长度。表示该数据元素中的数据值的实际长度；</w:t>
      </w:r>
    </w:p>
    <w:p w14:paraId="5BB44BFE" w14:textId="56736A1D" w:rsidR="00FE347E" w:rsidRPr="00FE347E" w:rsidRDefault="00FE347E" w:rsidP="00FE347E">
      <w:pPr>
        <w:spacing w:line="400" w:lineRule="exact"/>
        <w:ind w:firstLineChars="200" w:firstLine="480"/>
        <w:rPr>
          <w:rFonts w:ascii="宋体" w:eastAsia="宋体" w:hAnsi="宋体"/>
          <w:sz w:val="24"/>
        </w:rPr>
      </w:pPr>
      <w:r>
        <w:rPr>
          <w:rFonts w:ascii="宋体" w:eastAsia="宋体" w:hAnsi="宋体" w:hint="eastAsia"/>
          <w:sz w:val="24"/>
        </w:rPr>
        <w:lastRenderedPageBreak/>
        <w:t>(</w:t>
      </w:r>
      <w:r>
        <w:rPr>
          <w:rFonts w:ascii="宋体" w:eastAsia="宋体" w:hAnsi="宋体"/>
          <w:sz w:val="24"/>
        </w:rPr>
        <w:t xml:space="preserve">4) Value: </w:t>
      </w:r>
      <w:r>
        <w:rPr>
          <w:rFonts w:ascii="宋体" w:eastAsia="宋体" w:hAnsi="宋体" w:hint="eastAsia"/>
          <w:sz w:val="24"/>
        </w:rPr>
        <w:t>数据值。存储该数据元素具体内容。</w:t>
      </w:r>
    </w:p>
    <w:p w14:paraId="336A81E8" w14:textId="6533F6C1" w:rsidR="007D4F5A" w:rsidRDefault="00FE347E" w:rsidP="007D4F5A">
      <w:pPr>
        <w:spacing w:line="400" w:lineRule="exact"/>
        <w:ind w:firstLineChars="200" w:firstLine="480"/>
        <w:rPr>
          <w:rFonts w:ascii="宋体" w:eastAsia="宋体" w:hAnsi="宋体"/>
          <w:sz w:val="24"/>
        </w:rPr>
      </w:pPr>
      <w:r>
        <w:rPr>
          <w:rFonts w:ascii="宋体" w:eastAsia="宋体" w:hAnsi="宋体" w:hint="eastAsia"/>
          <w:sz w:val="24"/>
        </w:rPr>
        <w:t>本平台所能处理的DICOM</w:t>
      </w:r>
      <w:r w:rsidR="00D8650C">
        <w:rPr>
          <w:rFonts w:ascii="宋体" w:eastAsia="宋体" w:hAnsi="宋体" w:hint="eastAsia"/>
          <w:sz w:val="24"/>
        </w:rPr>
        <w:t>格式文件</w:t>
      </w:r>
      <w:r>
        <w:rPr>
          <w:rFonts w:ascii="宋体" w:eastAsia="宋体" w:hAnsi="宋体" w:hint="eastAsia"/>
          <w:sz w:val="24"/>
        </w:rPr>
        <w:t>基于DICOM</w:t>
      </w:r>
      <w:r>
        <w:rPr>
          <w:rFonts w:ascii="宋体" w:eastAsia="宋体" w:hAnsi="宋体"/>
          <w:sz w:val="24"/>
        </w:rPr>
        <w:t>3.0</w:t>
      </w:r>
      <w:r>
        <w:rPr>
          <w:rFonts w:ascii="宋体" w:eastAsia="宋体" w:hAnsi="宋体" w:hint="eastAsia"/>
          <w:sz w:val="24"/>
        </w:rPr>
        <w:t>标准，文件后缀为.</w:t>
      </w:r>
      <w:r w:rsidR="00D8650C">
        <w:rPr>
          <w:rFonts w:ascii="宋体" w:eastAsia="宋体" w:hAnsi="宋体"/>
          <w:sz w:val="24"/>
        </w:rPr>
        <w:t>dcm</w:t>
      </w:r>
      <w:r>
        <w:rPr>
          <w:rFonts w:ascii="宋体" w:eastAsia="宋体" w:hAnsi="宋体" w:hint="eastAsia"/>
          <w:sz w:val="24"/>
        </w:rPr>
        <w:t>。</w:t>
      </w:r>
      <w:r w:rsidR="002B2C59">
        <w:rPr>
          <w:rFonts w:ascii="宋体" w:eastAsia="宋体" w:hAnsi="宋体" w:hint="eastAsia"/>
          <w:sz w:val="24"/>
        </w:rPr>
        <w:t>输入数据时，用户传入一个文件夹，文件夹下包含DICOM图像序列，这些图像来自于同一次测量。平台通过</w:t>
      </w:r>
      <w:r w:rsidR="00D8650C" w:rsidRPr="00D8650C">
        <w:rPr>
          <w:rFonts w:ascii="宋体" w:eastAsia="宋体" w:hAnsi="宋体"/>
          <w:sz w:val="24"/>
        </w:rPr>
        <w:t>vtkDICOMImageReader</w:t>
      </w:r>
      <w:r w:rsidR="002B2C59">
        <w:rPr>
          <w:rFonts w:ascii="宋体" w:eastAsia="宋体" w:hAnsi="宋体" w:hint="eastAsia"/>
          <w:sz w:val="24"/>
        </w:rPr>
        <w:t>读取这些图像序列，并构建起三维体数据场，类型为vtk</w:t>
      </w:r>
      <w:r w:rsidR="002B2C59">
        <w:rPr>
          <w:rFonts w:ascii="宋体" w:eastAsia="宋体" w:hAnsi="宋体"/>
          <w:sz w:val="24"/>
        </w:rPr>
        <w:t>ImageData</w:t>
      </w:r>
      <w:r w:rsidR="002B2C59">
        <w:rPr>
          <w:rFonts w:ascii="宋体" w:eastAsia="宋体" w:hAnsi="宋体" w:hint="eastAsia"/>
          <w:sz w:val="24"/>
        </w:rPr>
        <w:t>。例如当读入40张DICOM图像，每一张图像像素都是512*512</w:t>
      </w:r>
      <w:r w:rsidR="005B4473">
        <w:rPr>
          <w:rFonts w:ascii="宋体" w:eastAsia="宋体" w:hAnsi="宋体" w:hint="eastAsia"/>
          <w:sz w:val="24"/>
        </w:rPr>
        <w:t>时</w:t>
      </w:r>
      <w:r w:rsidR="002B2C59">
        <w:rPr>
          <w:rFonts w:ascii="宋体" w:eastAsia="宋体" w:hAnsi="宋体" w:hint="eastAsia"/>
          <w:sz w:val="24"/>
        </w:rPr>
        <w:t>，那么所构建的三维体数据场维度就是512*512*40。</w:t>
      </w:r>
    </w:p>
    <w:p w14:paraId="332A23F0" w14:textId="2FD8887A" w:rsidR="007D4F5A" w:rsidRDefault="007D4F5A" w:rsidP="007D4F5A">
      <w:pPr>
        <w:pStyle w:val="3"/>
        <w:rPr>
          <w:rFonts w:ascii="宋体" w:eastAsia="宋体" w:hAnsi="宋体"/>
          <w:sz w:val="24"/>
          <w:szCs w:val="24"/>
        </w:rPr>
      </w:pPr>
      <w:bookmarkStart w:id="60" w:name="_Toc8904294"/>
      <w:r w:rsidRPr="007D4F5A">
        <w:rPr>
          <w:rFonts w:ascii="宋体" w:eastAsia="宋体" w:hAnsi="宋体" w:hint="eastAsia"/>
          <w:bCs w:val="0"/>
          <w:sz w:val="24"/>
          <w:szCs w:val="24"/>
        </w:rPr>
        <w:t>4.</w:t>
      </w:r>
      <w:r w:rsidRPr="007D4F5A">
        <w:rPr>
          <w:rFonts w:ascii="宋体" w:eastAsia="宋体" w:hAnsi="宋体" w:hint="eastAsia"/>
          <w:sz w:val="24"/>
          <w:szCs w:val="24"/>
        </w:rPr>
        <w:t xml:space="preserve">1.2 </w:t>
      </w:r>
      <w:r w:rsidRPr="007D4F5A">
        <w:rPr>
          <w:rFonts w:ascii="宋体" w:eastAsia="宋体" w:hAnsi="宋体"/>
          <w:sz w:val="24"/>
          <w:szCs w:val="24"/>
        </w:rPr>
        <w:t>NIFTI</w:t>
      </w:r>
      <w:r w:rsidRPr="007D4F5A">
        <w:rPr>
          <w:rFonts w:ascii="宋体" w:eastAsia="宋体" w:hAnsi="宋体" w:hint="eastAsia"/>
          <w:sz w:val="24"/>
          <w:szCs w:val="24"/>
        </w:rPr>
        <w:t>文件解析</w:t>
      </w:r>
      <w:bookmarkEnd w:id="60"/>
    </w:p>
    <w:p w14:paraId="0EDB297E" w14:textId="05CADE8A" w:rsidR="007D4F5A" w:rsidRDefault="007D4F5A" w:rsidP="00ED626E">
      <w:pPr>
        <w:spacing w:line="400" w:lineRule="exact"/>
        <w:ind w:firstLineChars="200" w:firstLine="480"/>
        <w:rPr>
          <w:rFonts w:ascii="宋体" w:eastAsia="宋体" w:hAnsi="宋体"/>
          <w:sz w:val="24"/>
        </w:rPr>
      </w:pPr>
      <w:r w:rsidRPr="007D4F5A">
        <w:rPr>
          <w:rFonts w:ascii="宋体" w:eastAsia="宋体" w:hAnsi="宋体"/>
          <w:sz w:val="24"/>
        </w:rPr>
        <w:t>NIFTI</w:t>
      </w:r>
      <w:r w:rsidRPr="007D4F5A">
        <w:rPr>
          <w:rFonts w:ascii="宋体" w:eastAsia="宋体" w:hAnsi="宋体" w:hint="eastAsia"/>
          <w:sz w:val="24"/>
        </w:rPr>
        <w:t>全称是</w:t>
      </w:r>
      <w:bookmarkStart w:id="61" w:name="OLE_LINK16"/>
      <w:bookmarkStart w:id="62" w:name="OLE_LINK17"/>
      <w:r w:rsidRPr="007D4F5A">
        <w:rPr>
          <w:rFonts w:ascii="宋体" w:eastAsia="宋体" w:hAnsi="宋体"/>
          <w:sz w:val="24"/>
        </w:rPr>
        <w:t>Neuroimaging Informatics Technology Initiative</w:t>
      </w:r>
      <w:bookmarkEnd w:id="61"/>
      <w:bookmarkEnd w:id="62"/>
      <w:r w:rsidR="00ED626E">
        <w:rPr>
          <w:rFonts w:ascii="宋体" w:eastAsia="宋体" w:hAnsi="宋体"/>
          <w:sz w:val="24"/>
        </w:rPr>
        <w:t>,</w:t>
      </w:r>
      <w:r w:rsidR="00ED626E">
        <w:rPr>
          <w:rFonts w:ascii="宋体" w:eastAsia="宋体" w:hAnsi="宋体" w:hint="eastAsia"/>
          <w:sz w:val="24"/>
        </w:rPr>
        <w:t>于2003年由美国国立卫生研究院(</w:t>
      </w:r>
      <w:r w:rsidR="00ED626E">
        <w:rPr>
          <w:rFonts w:ascii="宋体" w:eastAsia="宋体" w:hAnsi="宋体"/>
          <w:sz w:val="24"/>
        </w:rPr>
        <w:t>NIH)</w:t>
      </w:r>
      <w:r w:rsidR="00ED626E">
        <w:rPr>
          <w:rFonts w:ascii="宋体" w:eastAsia="宋体" w:hAnsi="宋体" w:hint="eastAsia"/>
          <w:sz w:val="24"/>
        </w:rPr>
        <w:t>的数据格式工作组(</w:t>
      </w:r>
      <w:r w:rsidR="00ED626E">
        <w:rPr>
          <w:rFonts w:ascii="宋体" w:eastAsia="宋体" w:hAnsi="宋体"/>
          <w:sz w:val="24"/>
        </w:rPr>
        <w:t>DFWG)</w:t>
      </w:r>
      <w:r w:rsidR="00ED626E">
        <w:rPr>
          <w:rFonts w:ascii="宋体" w:eastAsia="宋体" w:hAnsi="宋体" w:hint="eastAsia"/>
          <w:sz w:val="24"/>
        </w:rPr>
        <w:t>所确定。这种格式是为了解决</w:t>
      </w:r>
      <w:r w:rsidR="00BD6151">
        <w:rPr>
          <w:rFonts w:ascii="宋体" w:eastAsia="宋体" w:hAnsi="宋体" w:hint="eastAsia"/>
          <w:sz w:val="24"/>
        </w:rPr>
        <w:t>这之前被广泛</w:t>
      </w:r>
      <w:r w:rsidR="00AD4A5A">
        <w:rPr>
          <w:rFonts w:ascii="宋体" w:eastAsia="宋体" w:hAnsi="宋体" w:hint="eastAsia"/>
          <w:sz w:val="24"/>
        </w:rPr>
        <w:t>使用的</w:t>
      </w:r>
      <w:r w:rsidR="00AD4A5A" w:rsidRPr="00AD4A5A">
        <w:rPr>
          <w:rFonts w:ascii="宋体" w:eastAsia="宋体" w:hAnsi="宋体"/>
          <w:sz w:val="24"/>
        </w:rPr>
        <w:t>ANALYZE 7.5</w:t>
      </w:r>
      <w:r w:rsidR="00AD4A5A">
        <w:rPr>
          <w:rFonts w:ascii="宋体" w:eastAsia="宋体" w:hAnsi="宋体" w:hint="eastAsia"/>
          <w:sz w:val="24"/>
        </w:rPr>
        <w:t>格式文件信息缺失的问题。</w:t>
      </w:r>
    </w:p>
    <w:p w14:paraId="7F567742" w14:textId="0DB1C539" w:rsidR="007D4F5A" w:rsidRDefault="00C03ACA" w:rsidP="001F3B8E">
      <w:pPr>
        <w:spacing w:line="400" w:lineRule="exact"/>
        <w:ind w:firstLineChars="200" w:firstLine="480"/>
        <w:rPr>
          <w:rFonts w:ascii="宋体" w:eastAsia="宋体" w:hAnsi="宋体"/>
          <w:sz w:val="24"/>
        </w:rPr>
      </w:pPr>
      <w:bookmarkStart w:id="63" w:name="OLE_LINK18"/>
      <w:r>
        <w:rPr>
          <w:rFonts w:ascii="宋体" w:eastAsia="宋体" w:hAnsi="宋体" w:hint="eastAsia"/>
          <w:sz w:val="24"/>
        </w:rPr>
        <w:t>NI</w:t>
      </w:r>
      <w:r>
        <w:rPr>
          <w:rFonts w:ascii="宋体" w:eastAsia="宋体" w:hAnsi="宋体"/>
          <w:sz w:val="24"/>
        </w:rPr>
        <w:t>FIT</w:t>
      </w:r>
      <w:bookmarkEnd w:id="63"/>
      <w:r>
        <w:rPr>
          <w:rFonts w:ascii="宋体" w:eastAsia="宋体" w:hAnsi="宋体" w:hint="eastAsia"/>
          <w:sz w:val="24"/>
        </w:rPr>
        <w:t>文件包括文件头信息与文件信息两部分。头文件信息</w:t>
      </w:r>
      <w:r w:rsidR="001F3B8E">
        <w:rPr>
          <w:rFonts w:ascii="宋体" w:eastAsia="宋体" w:hAnsi="宋体" w:hint="eastAsia"/>
          <w:sz w:val="24"/>
        </w:rPr>
        <w:t>中</w:t>
      </w:r>
      <w:r>
        <w:rPr>
          <w:rFonts w:ascii="宋体" w:eastAsia="宋体" w:hAnsi="宋体" w:hint="eastAsia"/>
          <w:sz w:val="24"/>
        </w:rPr>
        <w:t>包含了例如</w:t>
      </w:r>
      <w:r w:rsidR="001F3B8E">
        <w:rPr>
          <w:rFonts w:ascii="宋体" w:eastAsia="宋体" w:hAnsi="宋体" w:hint="eastAsia"/>
          <w:sz w:val="24"/>
        </w:rPr>
        <w:t>体素维度、体素偏移量、切片信息等图像基本信息；文件信息中一共有7个维度，前三维存储空间维度</w:t>
      </w:r>
      <m:oMath>
        <m:r>
          <w:rPr>
            <w:rFonts w:ascii="Cambria Math" w:eastAsia="宋体" w:hAnsi="Cambria Math"/>
            <w:sz w:val="24"/>
          </w:rPr>
          <m:t>x</m:t>
        </m:r>
        <m:r>
          <m:rPr>
            <m:sty m:val="p"/>
          </m:rPr>
          <w:rPr>
            <w:rFonts w:ascii="Cambria Math" w:eastAsia="宋体" w:hAnsi="Cambria Math"/>
            <w:sz w:val="24"/>
          </w:rPr>
          <m:t>,</m:t>
        </m:r>
        <m:r>
          <w:rPr>
            <w:rFonts w:ascii="Cambria Math" w:eastAsia="宋体" w:hAnsi="Cambria Math"/>
            <w:sz w:val="24"/>
          </w:rPr>
          <m:t>y</m:t>
        </m:r>
        <m:r>
          <m:rPr>
            <m:sty m:val="p"/>
          </m:rPr>
          <w:rPr>
            <w:rFonts w:ascii="Cambria Math" w:eastAsia="宋体" w:hAnsi="Cambria Math"/>
            <w:sz w:val="24"/>
          </w:rPr>
          <m:t>,</m:t>
        </m:r>
        <m:r>
          <w:rPr>
            <w:rFonts w:ascii="Cambria Math" w:eastAsia="宋体" w:hAnsi="Cambria Math"/>
            <w:sz w:val="24"/>
          </w:rPr>
          <m:t>z</m:t>
        </m:r>
      </m:oMath>
      <w:r w:rsidR="001F3B8E">
        <w:rPr>
          <w:rFonts w:ascii="宋体" w:eastAsia="宋体" w:hAnsi="宋体" w:hint="eastAsia"/>
          <w:sz w:val="24"/>
        </w:rPr>
        <w:t>的信息，第四个维度留给时间维度</w:t>
      </w:r>
      <m:oMath>
        <m:r>
          <w:rPr>
            <w:rFonts w:ascii="Cambria Math" w:eastAsia="宋体" w:hAnsi="Cambria Math" w:hint="eastAsia"/>
            <w:sz w:val="24"/>
          </w:rPr>
          <m:t>t</m:t>
        </m:r>
      </m:oMath>
      <w:r w:rsidR="001F3B8E">
        <w:rPr>
          <w:rFonts w:ascii="宋体" w:eastAsia="宋体" w:hAnsi="宋体" w:hint="eastAsia"/>
          <w:sz w:val="24"/>
        </w:rPr>
        <w:t>，第五、六、七维度</w:t>
      </w:r>
      <w:r w:rsidR="004E0822">
        <w:rPr>
          <w:rFonts w:ascii="宋体" w:eastAsia="宋体" w:hAnsi="宋体" w:hint="eastAsia"/>
          <w:sz w:val="24"/>
        </w:rPr>
        <w:t>预留。</w:t>
      </w:r>
    </w:p>
    <w:p w14:paraId="383E8D98" w14:textId="269EAC1F" w:rsidR="001F3B8E" w:rsidRDefault="001F3B8E" w:rsidP="001F3B8E">
      <w:pPr>
        <w:spacing w:line="400" w:lineRule="exact"/>
        <w:ind w:firstLineChars="200" w:firstLine="480"/>
        <w:rPr>
          <w:rFonts w:ascii="宋体" w:eastAsia="宋体" w:hAnsi="宋体"/>
          <w:sz w:val="24"/>
        </w:rPr>
      </w:pPr>
      <w:r>
        <w:rPr>
          <w:rFonts w:ascii="宋体" w:eastAsia="宋体" w:hAnsi="宋体" w:hint="eastAsia"/>
          <w:sz w:val="24"/>
        </w:rPr>
        <w:t>本平台所能处理的NI</w:t>
      </w:r>
      <w:r>
        <w:rPr>
          <w:rFonts w:ascii="宋体" w:eastAsia="宋体" w:hAnsi="宋体"/>
          <w:sz w:val="24"/>
        </w:rPr>
        <w:t>FIT</w:t>
      </w:r>
      <w:r>
        <w:rPr>
          <w:rFonts w:ascii="宋体" w:eastAsia="宋体" w:hAnsi="宋体" w:hint="eastAsia"/>
          <w:sz w:val="24"/>
        </w:rPr>
        <w:t>格式</w:t>
      </w:r>
      <w:r w:rsidR="00D8650C">
        <w:rPr>
          <w:rFonts w:ascii="宋体" w:eastAsia="宋体" w:hAnsi="宋体" w:hint="eastAsia"/>
          <w:sz w:val="24"/>
        </w:rPr>
        <w:t>文件基于</w:t>
      </w:r>
      <w:r w:rsidR="00D8650C" w:rsidRPr="00D8650C">
        <w:rPr>
          <w:rFonts w:ascii="宋体" w:eastAsia="宋体" w:hAnsi="宋体"/>
          <w:sz w:val="24"/>
        </w:rPr>
        <w:t>NIFIT</w:t>
      </w:r>
      <w:r w:rsidR="00D8650C">
        <w:rPr>
          <w:rFonts w:ascii="宋体" w:eastAsia="宋体" w:hAnsi="宋体" w:hint="eastAsia"/>
          <w:sz w:val="24"/>
        </w:rPr>
        <w:t>-1.1标准，文件后缀为.</w:t>
      </w:r>
      <w:r w:rsidR="00D8650C">
        <w:rPr>
          <w:rFonts w:ascii="宋体" w:eastAsia="宋体" w:hAnsi="宋体"/>
          <w:sz w:val="24"/>
        </w:rPr>
        <w:t>nii</w:t>
      </w:r>
      <w:r w:rsidR="00D8650C">
        <w:rPr>
          <w:rFonts w:ascii="宋体" w:eastAsia="宋体" w:hAnsi="宋体" w:hint="eastAsia"/>
          <w:sz w:val="24"/>
        </w:rPr>
        <w:t>。</w:t>
      </w:r>
    </w:p>
    <w:p w14:paraId="303DD770" w14:textId="794D5338" w:rsidR="00D8650C" w:rsidRPr="00FE347E" w:rsidRDefault="00D8650C" w:rsidP="00D8650C">
      <w:pPr>
        <w:spacing w:line="400" w:lineRule="exact"/>
        <w:rPr>
          <w:rFonts w:ascii="宋体" w:eastAsia="宋体" w:hAnsi="宋体"/>
          <w:sz w:val="24"/>
        </w:rPr>
      </w:pPr>
      <w:r>
        <w:rPr>
          <w:rFonts w:ascii="宋体" w:eastAsia="宋体" w:hAnsi="宋体" w:hint="eastAsia"/>
          <w:sz w:val="24"/>
        </w:rPr>
        <w:t>输入数据时，用户输入一个.</w:t>
      </w:r>
      <w:r>
        <w:rPr>
          <w:rFonts w:ascii="宋体" w:eastAsia="宋体" w:hAnsi="宋体"/>
          <w:sz w:val="24"/>
        </w:rPr>
        <w:t>nii</w:t>
      </w:r>
      <w:r>
        <w:rPr>
          <w:rFonts w:ascii="宋体" w:eastAsia="宋体" w:hAnsi="宋体" w:hint="eastAsia"/>
          <w:sz w:val="24"/>
        </w:rPr>
        <w:t>文件。平台通过</w:t>
      </w:r>
      <w:r w:rsidRPr="00D8650C">
        <w:rPr>
          <w:rFonts w:ascii="宋体" w:eastAsia="宋体" w:hAnsi="宋体"/>
          <w:sz w:val="24"/>
        </w:rPr>
        <w:t>vtkNIFTIImageReader</w:t>
      </w:r>
      <w:r>
        <w:rPr>
          <w:rFonts w:ascii="宋体" w:eastAsia="宋体" w:hAnsi="宋体" w:hint="eastAsia"/>
          <w:sz w:val="24"/>
        </w:rPr>
        <w:t>读取并解析该文件，构建起三维体数据场，类型为vtk</w:t>
      </w:r>
      <w:r>
        <w:rPr>
          <w:rFonts w:ascii="宋体" w:eastAsia="宋体" w:hAnsi="宋体"/>
          <w:sz w:val="24"/>
        </w:rPr>
        <w:t>ImageData</w:t>
      </w:r>
      <w:r>
        <w:rPr>
          <w:rFonts w:ascii="宋体" w:eastAsia="宋体" w:hAnsi="宋体" w:hint="eastAsia"/>
          <w:sz w:val="24"/>
        </w:rPr>
        <w:t>。</w:t>
      </w:r>
    </w:p>
    <w:p w14:paraId="46294A6C" w14:textId="30A796A1" w:rsidR="00A929BC" w:rsidRDefault="00A929BC" w:rsidP="00A929BC">
      <w:pPr>
        <w:pStyle w:val="2"/>
        <w:rPr>
          <w:rFonts w:ascii="黑体" w:eastAsia="黑体" w:hAnsi="黑体"/>
          <w:b w:val="0"/>
          <w:sz w:val="28"/>
          <w:szCs w:val="28"/>
        </w:rPr>
      </w:pPr>
      <w:bookmarkStart w:id="64" w:name="_Toc8904295"/>
      <w:r>
        <w:rPr>
          <w:rFonts w:ascii="黑体" w:eastAsia="黑体" w:hAnsi="黑体" w:hint="eastAsia"/>
          <w:b w:val="0"/>
          <w:sz w:val="28"/>
          <w:szCs w:val="28"/>
        </w:rPr>
        <w:t>4</w:t>
      </w:r>
      <w:r w:rsidRPr="00F74DAC">
        <w:rPr>
          <w:rFonts w:ascii="黑体" w:eastAsia="黑体" w:hAnsi="黑体" w:hint="eastAsia"/>
          <w:b w:val="0"/>
          <w:sz w:val="28"/>
          <w:szCs w:val="28"/>
        </w:rPr>
        <w:t>.</w:t>
      </w:r>
      <w:r>
        <w:rPr>
          <w:rFonts w:ascii="黑体" w:eastAsia="黑体" w:hAnsi="黑体" w:hint="eastAsia"/>
          <w:b w:val="0"/>
          <w:sz w:val="28"/>
          <w:szCs w:val="28"/>
        </w:rPr>
        <w:t>2</w:t>
      </w:r>
      <w:r w:rsidRPr="00F74DAC">
        <w:rPr>
          <w:rFonts w:ascii="黑体" w:eastAsia="黑体" w:hAnsi="黑体"/>
          <w:b w:val="0"/>
          <w:sz w:val="28"/>
          <w:szCs w:val="28"/>
        </w:rPr>
        <w:t xml:space="preserve"> </w:t>
      </w:r>
      <w:r w:rsidRPr="00A929BC">
        <w:rPr>
          <w:rFonts w:ascii="黑体" w:eastAsia="黑体" w:hAnsi="黑体" w:hint="eastAsia"/>
          <w:b w:val="0"/>
          <w:sz w:val="28"/>
          <w:szCs w:val="28"/>
        </w:rPr>
        <w:t>三维体绘制</w:t>
      </w:r>
      <w:bookmarkEnd w:id="64"/>
    </w:p>
    <w:p w14:paraId="42EBD36F" w14:textId="42FDB465" w:rsidR="00D8650C" w:rsidRDefault="00D8650C" w:rsidP="00D8650C">
      <w:pPr>
        <w:pStyle w:val="3"/>
        <w:rPr>
          <w:rFonts w:ascii="宋体" w:eastAsia="宋体" w:hAnsi="宋体"/>
          <w:sz w:val="24"/>
          <w:szCs w:val="24"/>
        </w:rPr>
      </w:pPr>
      <w:bookmarkStart w:id="65" w:name="_Toc8904296"/>
      <w:bookmarkStart w:id="66" w:name="OLE_LINK20"/>
      <w:r w:rsidRPr="007D4F5A">
        <w:rPr>
          <w:rFonts w:ascii="宋体" w:eastAsia="宋体" w:hAnsi="宋体" w:hint="eastAsia"/>
          <w:bCs w:val="0"/>
          <w:sz w:val="24"/>
          <w:szCs w:val="24"/>
        </w:rPr>
        <w:t>4.</w:t>
      </w:r>
      <w:r>
        <w:rPr>
          <w:rFonts w:ascii="宋体" w:eastAsia="宋体" w:hAnsi="宋体" w:hint="eastAsia"/>
          <w:sz w:val="24"/>
          <w:szCs w:val="24"/>
        </w:rPr>
        <w:t>2</w:t>
      </w:r>
      <w:r w:rsidRPr="007D4F5A">
        <w:rPr>
          <w:rFonts w:ascii="宋体" w:eastAsia="宋体" w:hAnsi="宋体" w:hint="eastAsia"/>
          <w:sz w:val="24"/>
          <w:szCs w:val="24"/>
        </w:rPr>
        <w:t>.</w:t>
      </w:r>
      <w:r w:rsidR="00056A15">
        <w:rPr>
          <w:rFonts w:ascii="宋体" w:eastAsia="宋体" w:hAnsi="宋体" w:hint="eastAsia"/>
          <w:sz w:val="24"/>
          <w:szCs w:val="24"/>
        </w:rPr>
        <w:t>1</w:t>
      </w:r>
      <w:r w:rsidRPr="007D4F5A">
        <w:rPr>
          <w:rFonts w:ascii="宋体" w:eastAsia="宋体" w:hAnsi="宋体" w:hint="eastAsia"/>
          <w:sz w:val="24"/>
          <w:szCs w:val="24"/>
        </w:rPr>
        <w:t xml:space="preserve"> </w:t>
      </w:r>
      <w:r w:rsidR="00D4065C">
        <w:rPr>
          <w:rFonts w:ascii="宋体" w:eastAsia="宋体" w:hAnsi="宋体" w:hint="eastAsia"/>
          <w:sz w:val="24"/>
          <w:szCs w:val="24"/>
        </w:rPr>
        <w:t>绘制</w:t>
      </w:r>
      <w:r>
        <w:rPr>
          <w:rFonts w:ascii="宋体" w:eastAsia="宋体" w:hAnsi="宋体" w:hint="eastAsia"/>
          <w:sz w:val="24"/>
          <w:szCs w:val="24"/>
        </w:rPr>
        <w:t>流程</w:t>
      </w:r>
      <w:bookmarkEnd w:id="65"/>
    </w:p>
    <w:bookmarkEnd w:id="66"/>
    <w:p w14:paraId="6E95D36B" w14:textId="6E671919" w:rsidR="009F653B" w:rsidRDefault="009A6C81" w:rsidP="00D47254">
      <w:pPr>
        <w:spacing w:line="400" w:lineRule="exact"/>
        <w:ind w:firstLineChars="200" w:firstLine="480"/>
        <w:rPr>
          <w:rFonts w:ascii="宋体" w:eastAsia="宋体" w:hAnsi="宋体"/>
          <w:sz w:val="24"/>
        </w:rPr>
      </w:pPr>
      <w:r w:rsidRPr="00DD62CB">
        <w:rPr>
          <w:rFonts w:ascii="宋体" w:eastAsia="宋体" w:hAnsi="宋体" w:hint="eastAsia"/>
          <w:sz w:val="24"/>
        </w:rPr>
        <w:t>本平台的三维体绘制模块</w:t>
      </w:r>
      <w:r>
        <w:rPr>
          <w:rFonts w:ascii="宋体" w:eastAsia="宋体" w:hAnsi="宋体" w:hint="eastAsia"/>
          <w:sz w:val="24"/>
        </w:rPr>
        <w:t>负责将数据读取模块传来的vtk</w:t>
      </w:r>
      <w:r>
        <w:rPr>
          <w:rFonts w:ascii="宋体" w:eastAsia="宋体" w:hAnsi="宋体"/>
          <w:sz w:val="24"/>
        </w:rPr>
        <w:t>ImageData</w:t>
      </w:r>
      <w:r>
        <w:rPr>
          <w:rFonts w:ascii="宋体" w:eastAsia="宋体" w:hAnsi="宋体" w:hint="eastAsia"/>
          <w:sz w:val="24"/>
        </w:rPr>
        <w:t>类型的三维体数据场进行可视化，通过VTK的可视化管道与绘制引擎来构建可视化的流程</w:t>
      </w:r>
      <w:r w:rsidR="009038C6">
        <w:rPr>
          <w:rFonts w:ascii="宋体" w:eastAsia="宋体" w:hAnsi="宋体" w:hint="eastAsia"/>
          <w:sz w:val="24"/>
        </w:rPr>
        <w:t>，如图4.</w:t>
      </w:r>
      <w:r w:rsidR="00056A15">
        <w:rPr>
          <w:rFonts w:ascii="宋体" w:eastAsia="宋体" w:hAnsi="宋体" w:hint="eastAsia"/>
          <w:sz w:val="24"/>
        </w:rPr>
        <w:t>2</w:t>
      </w:r>
      <w:r w:rsidR="009038C6">
        <w:rPr>
          <w:rFonts w:ascii="宋体" w:eastAsia="宋体" w:hAnsi="宋体" w:hint="eastAsia"/>
          <w:sz w:val="24"/>
        </w:rPr>
        <w:t>所示</w:t>
      </w:r>
      <w:r>
        <w:rPr>
          <w:rFonts w:ascii="宋体" w:eastAsia="宋体" w:hAnsi="宋体" w:hint="eastAsia"/>
          <w:sz w:val="24"/>
        </w:rPr>
        <w:t>。</w:t>
      </w:r>
      <w:r w:rsidR="00331EAC">
        <w:rPr>
          <w:rFonts w:ascii="宋体" w:eastAsia="宋体" w:hAnsi="宋体" w:hint="eastAsia"/>
          <w:sz w:val="24"/>
        </w:rPr>
        <w:t>该可视化流程有五个重要的部分</w:t>
      </w:r>
      <w:r w:rsidR="009F653B">
        <w:rPr>
          <w:rFonts w:ascii="宋体" w:eastAsia="宋体" w:hAnsi="宋体" w:hint="eastAsia"/>
          <w:sz w:val="24"/>
        </w:rPr>
        <w:t>：</w:t>
      </w:r>
    </w:p>
    <w:p w14:paraId="4D945D31" w14:textId="10AF7637" w:rsidR="009F653B" w:rsidRDefault="009F653B" w:rsidP="00D47254">
      <w:pPr>
        <w:spacing w:line="400" w:lineRule="exact"/>
        <w:ind w:firstLineChars="200" w:firstLine="480"/>
        <w:rPr>
          <w:rFonts w:ascii="宋体" w:eastAsia="宋体" w:hAnsi="宋体"/>
          <w:sz w:val="24"/>
        </w:rPr>
      </w:pPr>
      <w:r>
        <w:rPr>
          <w:rFonts w:ascii="宋体" w:eastAsia="宋体" w:hAnsi="宋体"/>
          <w:sz w:val="24"/>
        </w:rPr>
        <w:t>(1) Reader</w:t>
      </w:r>
    </w:p>
    <w:p w14:paraId="540F7B60" w14:textId="77777777" w:rsidR="009F653B" w:rsidRDefault="009038C6" w:rsidP="00D47254">
      <w:pPr>
        <w:spacing w:line="400" w:lineRule="exact"/>
        <w:ind w:firstLineChars="200" w:firstLine="480"/>
        <w:rPr>
          <w:rFonts w:ascii="宋体" w:eastAsia="宋体" w:hAnsi="宋体"/>
          <w:sz w:val="24"/>
        </w:rPr>
      </w:pPr>
      <w:r>
        <w:rPr>
          <w:rFonts w:ascii="宋体" w:eastAsia="宋体" w:hAnsi="宋体" w:hint="eastAsia"/>
          <w:sz w:val="24"/>
        </w:rPr>
        <w:t>通过</w:t>
      </w:r>
      <w:r w:rsidRPr="00D8650C">
        <w:rPr>
          <w:rFonts w:ascii="宋体" w:eastAsia="宋体" w:hAnsi="宋体"/>
          <w:sz w:val="24"/>
        </w:rPr>
        <w:t>vtkDICOMImageReader</w:t>
      </w:r>
      <w:r>
        <w:rPr>
          <w:rFonts w:ascii="宋体" w:eastAsia="宋体" w:hAnsi="宋体" w:hint="eastAsia"/>
          <w:sz w:val="24"/>
        </w:rPr>
        <w:t>或者</w:t>
      </w:r>
      <w:r w:rsidRPr="00D8650C">
        <w:rPr>
          <w:rFonts w:ascii="宋体" w:eastAsia="宋体" w:hAnsi="宋体"/>
          <w:sz w:val="24"/>
        </w:rPr>
        <w:t>vtkNIFTIImageReader</w:t>
      </w:r>
      <w:r>
        <w:rPr>
          <w:rFonts w:ascii="宋体" w:eastAsia="宋体" w:hAnsi="宋体" w:hint="eastAsia"/>
          <w:sz w:val="24"/>
        </w:rPr>
        <w:t>读入</w:t>
      </w:r>
      <w:r w:rsidR="009F653B">
        <w:rPr>
          <w:rFonts w:ascii="宋体" w:eastAsia="宋体" w:hAnsi="宋体" w:hint="eastAsia"/>
          <w:sz w:val="24"/>
        </w:rPr>
        <w:t>用户输入的DICOM图像序列或者NI</w:t>
      </w:r>
      <w:r w:rsidR="009F653B">
        <w:rPr>
          <w:rFonts w:ascii="宋体" w:eastAsia="宋体" w:hAnsi="宋体"/>
          <w:sz w:val="24"/>
        </w:rPr>
        <w:t>FIT</w:t>
      </w:r>
      <w:r w:rsidR="009F653B">
        <w:rPr>
          <w:rFonts w:ascii="宋体" w:eastAsia="宋体" w:hAnsi="宋体" w:hint="eastAsia"/>
          <w:sz w:val="24"/>
        </w:rPr>
        <w:t>格式数据，建立vtk</w:t>
      </w:r>
      <w:r w:rsidR="009F653B">
        <w:rPr>
          <w:rFonts w:ascii="宋体" w:eastAsia="宋体" w:hAnsi="宋体"/>
          <w:sz w:val="24"/>
        </w:rPr>
        <w:t>ImageData</w:t>
      </w:r>
      <w:r w:rsidR="009F653B">
        <w:rPr>
          <w:rFonts w:ascii="宋体" w:eastAsia="宋体" w:hAnsi="宋体" w:hint="eastAsia"/>
          <w:sz w:val="24"/>
        </w:rPr>
        <w:t>格式的三维体数据</w:t>
      </w:r>
      <w:r>
        <w:rPr>
          <w:rFonts w:ascii="宋体" w:eastAsia="宋体" w:hAnsi="宋体" w:hint="eastAsia"/>
          <w:sz w:val="24"/>
        </w:rPr>
        <w:t>；</w:t>
      </w:r>
      <w:r w:rsidRPr="009038C6">
        <w:rPr>
          <w:rFonts w:ascii="宋体" w:eastAsia="宋体" w:hAnsi="宋体"/>
          <w:sz w:val="24"/>
        </w:rPr>
        <w:t xml:space="preserve"> </w:t>
      </w:r>
    </w:p>
    <w:p w14:paraId="667FD6E5" w14:textId="77777777" w:rsidR="009F653B" w:rsidRDefault="009F653B" w:rsidP="00D47254">
      <w:pPr>
        <w:spacing w:line="400" w:lineRule="exact"/>
        <w:ind w:firstLineChars="200" w:firstLine="480"/>
        <w:rPr>
          <w:rFonts w:ascii="宋体" w:eastAsia="宋体" w:hAnsi="宋体"/>
          <w:sz w:val="24"/>
        </w:rPr>
      </w:pPr>
      <w:r>
        <w:rPr>
          <w:rFonts w:ascii="宋体" w:eastAsia="宋体" w:hAnsi="宋体"/>
          <w:sz w:val="24"/>
        </w:rPr>
        <w:t>(2) Mapper</w:t>
      </w:r>
    </w:p>
    <w:p w14:paraId="25A5F746" w14:textId="521C49AE" w:rsidR="009F653B" w:rsidRDefault="009F653B" w:rsidP="00D47254">
      <w:pPr>
        <w:spacing w:line="400" w:lineRule="exact"/>
        <w:ind w:firstLineChars="200" w:firstLine="480"/>
        <w:rPr>
          <w:rFonts w:ascii="宋体" w:eastAsia="宋体" w:hAnsi="宋体"/>
          <w:sz w:val="24"/>
        </w:rPr>
      </w:pPr>
      <w:r>
        <w:rPr>
          <w:rFonts w:ascii="宋体" w:eastAsia="宋体" w:hAnsi="宋体" w:hint="eastAsia"/>
          <w:sz w:val="24"/>
        </w:rPr>
        <w:t>本平台基于</w:t>
      </w:r>
      <w:r w:rsidR="009038C6" w:rsidRPr="009038C6">
        <w:rPr>
          <w:rFonts w:ascii="宋体" w:eastAsia="宋体" w:hAnsi="宋体"/>
          <w:sz w:val="24"/>
        </w:rPr>
        <w:t>vtkGPUVolumeRayCastMapper</w:t>
      </w:r>
      <w:r w:rsidR="009038C6">
        <w:rPr>
          <w:rFonts w:ascii="宋体" w:eastAsia="宋体" w:hAnsi="宋体" w:hint="eastAsia"/>
          <w:sz w:val="24"/>
        </w:rPr>
        <w:t>实现基于GPU</w:t>
      </w:r>
      <w:r>
        <w:rPr>
          <w:rFonts w:ascii="宋体" w:eastAsia="宋体" w:hAnsi="宋体" w:hint="eastAsia"/>
          <w:sz w:val="24"/>
        </w:rPr>
        <w:t>的并行</w:t>
      </w:r>
      <w:r w:rsidR="009038C6">
        <w:rPr>
          <w:rFonts w:ascii="宋体" w:eastAsia="宋体" w:hAnsi="宋体" w:hint="eastAsia"/>
          <w:sz w:val="24"/>
        </w:rPr>
        <w:t>光线投射算法</w:t>
      </w:r>
      <w:r>
        <w:rPr>
          <w:rFonts w:ascii="宋体" w:eastAsia="宋体" w:hAnsi="宋体" w:hint="eastAsia"/>
          <w:sz w:val="24"/>
        </w:rPr>
        <w:t>，算法的执行会延迟到真正的体绘制开始，即render</w:t>
      </w:r>
      <w:r>
        <w:rPr>
          <w:rFonts w:ascii="宋体" w:eastAsia="宋体" w:hAnsi="宋体"/>
          <w:sz w:val="24"/>
        </w:rPr>
        <w:t>()</w:t>
      </w:r>
      <w:r>
        <w:rPr>
          <w:rFonts w:ascii="宋体" w:eastAsia="宋体" w:hAnsi="宋体" w:hint="eastAsia"/>
          <w:sz w:val="24"/>
        </w:rPr>
        <w:t>函数被执行。</w:t>
      </w:r>
    </w:p>
    <w:p w14:paraId="6DBC8550" w14:textId="77777777" w:rsidR="009F653B" w:rsidRDefault="009F653B" w:rsidP="009F653B">
      <w:pPr>
        <w:spacing w:line="400" w:lineRule="exact"/>
        <w:ind w:firstLineChars="200" w:firstLine="480"/>
        <w:rPr>
          <w:rFonts w:ascii="宋体" w:eastAsia="宋体" w:hAnsi="宋体"/>
          <w:sz w:val="24"/>
        </w:rPr>
      </w:pPr>
      <w:r>
        <w:rPr>
          <w:rFonts w:ascii="宋体" w:eastAsia="宋体" w:hAnsi="宋体" w:hint="eastAsia"/>
          <w:sz w:val="24"/>
        </w:rPr>
        <w:t>(</w:t>
      </w:r>
      <w:r>
        <w:rPr>
          <w:rFonts w:ascii="宋体" w:eastAsia="宋体" w:hAnsi="宋体"/>
          <w:sz w:val="24"/>
        </w:rPr>
        <w:t>3)</w:t>
      </w:r>
      <w:r>
        <w:rPr>
          <w:rFonts w:ascii="宋体" w:eastAsia="宋体" w:hAnsi="宋体" w:hint="eastAsia"/>
          <w:sz w:val="24"/>
        </w:rPr>
        <w:t xml:space="preserve"> </w:t>
      </w:r>
      <w:r w:rsidR="009038C6">
        <w:rPr>
          <w:rFonts w:ascii="宋体" w:eastAsia="宋体" w:hAnsi="宋体" w:hint="eastAsia"/>
          <w:sz w:val="24"/>
        </w:rPr>
        <w:t>Volume</w:t>
      </w:r>
    </w:p>
    <w:p w14:paraId="6C323367" w14:textId="5C7A5F8D" w:rsidR="00A32FDD" w:rsidRDefault="00A32FDD" w:rsidP="009F653B">
      <w:pPr>
        <w:spacing w:line="400" w:lineRule="exact"/>
        <w:ind w:firstLineChars="200" w:firstLine="480"/>
        <w:rPr>
          <w:rFonts w:ascii="宋体" w:eastAsia="宋体" w:hAnsi="宋体"/>
          <w:sz w:val="24"/>
        </w:rPr>
      </w:pPr>
      <w:r>
        <w:rPr>
          <w:rFonts w:ascii="宋体" w:eastAsia="宋体" w:hAnsi="宋体" w:hint="eastAsia"/>
          <w:sz w:val="24"/>
        </w:rPr>
        <w:t>Volume</w:t>
      </w:r>
      <w:r w:rsidR="009038C6">
        <w:rPr>
          <w:rFonts w:ascii="宋体" w:eastAsia="宋体" w:hAnsi="宋体" w:hint="eastAsia"/>
          <w:sz w:val="24"/>
        </w:rPr>
        <w:t>中的</w:t>
      </w:r>
      <w:r w:rsidR="009038C6">
        <w:rPr>
          <w:rFonts w:ascii="宋体" w:eastAsia="宋体" w:hAnsi="宋体"/>
          <w:sz w:val="24"/>
        </w:rPr>
        <w:t>V</w:t>
      </w:r>
      <w:r w:rsidR="009038C6">
        <w:rPr>
          <w:rFonts w:ascii="宋体" w:eastAsia="宋体" w:hAnsi="宋体" w:hint="eastAsia"/>
          <w:sz w:val="24"/>
        </w:rPr>
        <w:t>ol</w:t>
      </w:r>
      <w:r w:rsidR="009038C6">
        <w:rPr>
          <w:rFonts w:ascii="宋体" w:eastAsia="宋体" w:hAnsi="宋体"/>
          <w:sz w:val="24"/>
        </w:rPr>
        <w:t>umeProperty</w:t>
      </w:r>
      <w:r>
        <w:rPr>
          <w:rFonts w:ascii="宋体" w:eastAsia="宋体" w:hAnsi="宋体" w:hint="eastAsia"/>
          <w:sz w:val="24"/>
        </w:rPr>
        <w:t>用来设置立体的各种可视化属性，</w:t>
      </w:r>
      <w:r w:rsidR="009038C6">
        <w:rPr>
          <w:rFonts w:ascii="宋体" w:eastAsia="宋体" w:hAnsi="宋体" w:hint="eastAsia"/>
          <w:sz w:val="24"/>
        </w:rPr>
        <w:t>决定</w:t>
      </w:r>
      <w:r>
        <w:rPr>
          <w:rFonts w:ascii="宋体" w:eastAsia="宋体" w:hAnsi="宋体" w:hint="eastAsia"/>
          <w:sz w:val="24"/>
        </w:rPr>
        <w:t>最终</w:t>
      </w:r>
      <w:r w:rsidR="009038C6">
        <w:rPr>
          <w:rFonts w:ascii="宋体" w:eastAsia="宋体" w:hAnsi="宋体" w:hint="eastAsia"/>
          <w:sz w:val="24"/>
        </w:rPr>
        <w:t>可</w:t>
      </w:r>
      <w:r w:rsidR="009038C6">
        <w:rPr>
          <w:rFonts w:ascii="宋体" w:eastAsia="宋体" w:hAnsi="宋体" w:hint="eastAsia"/>
          <w:sz w:val="24"/>
        </w:rPr>
        <w:lastRenderedPageBreak/>
        <w:t>视化的效果，主要包括</w:t>
      </w:r>
      <w:r>
        <w:rPr>
          <w:rFonts w:ascii="宋体" w:eastAsia="宋体" w:hAnsi="宋体" w:hint="eastAsia"/>
          <w:sz w:val="24"/>
        </w:rPr>
        <w:t>颜色传递函数、标量</w:t>
      </w:r>
      <w:r w:rsidR="00A538B7">
        <w:rPr>
          <w:rFonts w:ascii="宋体" w:eastAsia="宋体" w:hAnsi="宋体" w:hint="eastAsia"/>
          <w:sz w:val="24"/>
        </w:rPr>
        <w:t>-</w:t>
      </w:r>
      <w:r>
        <w:rPr>
          <w:rFonts w:ascii="宋体" w:eastAsia="宋体" w:hAnsi="宋体" w:hint="eastAsia"/>
          <w:sz w:val="24"/>
        </w:rPr>
        <w:t>不透明度传递函数以及梯度</w:t>
      </w:r>
      <w:r w:rsidR="00A538B7">
        <w:rPr>
          <w:rFonts w:ascii="宋体" w:eastAsia="宋体" w:hAnsi="宋体" w:hint="eastAsia"/>
          <w:sz w:val="24"/>
        </w:rPr>
        <w:t>-</w:t>
      </w:r>
      <w:r>
        <w:rPr>
          <w:rFonts w:ascii="宋体" w:eastAsia="宋体" w:hAnsi="宋体" w:hint="eastAsia"/>
          <w:sz w:val="24"/>
        </w:rPr>
        <w:t>不透明度传递函数</w:t>
      </w:r>
      <w:r w:rsidR="009038C6">
        <w:rPr>
          <w:rFonts w:ascii="宋体" w:eastAsia="宋体" w:hAnsi="宋体" w:hint="eastAsia"/>
          <w:sz w:val="24"/>
        </w:rPr>
        <w:t>的设置</w:t>
      </w:r>
      <w:r>
        <w:rPr>
          <w:rFonts w:ascii="宋体" w:eastAsia="宋体" w:hAnsi="宋体" w:hint="eastAsia"/>
          <w:sz w:val="24"/>
        </w:rPr>
        <w:t>，由传递函数设计模块控制；也包括阴影、环境光照(</w:t>
      </w:r>
      <w:r w:rsidRPr="00A32FDD">
        <w:rPr>
          <w:rFonts w:ascii="宋体" w:eastAsia="宋体" w:hAnsi="宋体"/>
          <w:sz w:val="24"/>
        </w:rPr>
        <w:t>ambient</w:t>
      </w:r>
      <w:r>
        <w:rPr>
          <w:rFonts w:ascii="宋体" w:eastAsia="宋体" w:hAnsi="宋体"/>
          <w:sz w:val="24"/>
        </w:rPr>
        <w:t>)</w:t>
      </w:r>
      <w:r>
        <w:rPr>
          <w:rFonts w:ascii="宋体" w:eastAsia="宋体" w:hAnsi="宋体" w:hint="eastAsia"/>
          <w:sz w:val="24"/>
        </w:rPr>
        <w:t>、漫反射光照(</w:t>
      </w:r>
      <w:r>
        <w:rPr>
          <w:rFonts w:ascii="宋体" w:eastAsia="宋体" w:hAnsi="宋体"/>
          <w:sz w:val="24"/>
        </w:rPr>
        <w:t>diffuse)</w:t>
      </w:r>
      <w:r>
        <w:rPr>
          <w:rFonts w:ascii="宋体" w:eastAsia="宋体" w:hAnsi="宋体" w:hint="eastAsia"/>
          <w:sz w:val="24"/>
        </w:rPr>
        <w:t>以及镜面光照(</w:t>
      </w:r>
      <w:r>
        <w:rPr>
          <w:rFonts w:ascii="宋体" w:eastAsia="宋体" w:hAnsi="宋体"/>
          <w:sz w:val="24"/>
        </w:rPr>
        <w:t>s</w:t>
      </w:r>
      <w:r w:rsidRPr="00A32FDD">
        <w:rPr>
          <w:rFonts w:ascii="宋体" w:eastAsia="宋体" w:hAnsi="宋体"/>
          <w:sz w:val="24"/>
        </w:rPr>
        <w:t>pecular</w:t>
      </w:r>
      <w:r>
        <w:rPr>
          <w:rFonts w:ascii="宋体" w:eastAsia="宋体" w:hAnsi="宋体"/>
          <w:sz w:val="24"/>
        </w:rPr>
        <w:t>)</w:t>
      </w:r>
      <w:r>
        <w:rPr>
          <w:rFonts w:ascii="宋体" w:eastAsia="宋体" w:hAnsi="宋体" w:hint="eastAsia"/>
          <w:sz w:val="24"/>
        </w:rPr>
        <w:t>的设置</w:t>
      </w:r>
      <w:r w:rsidR="009038C6">
        <w:rPr>
          <w:rFonts w:ascii="宋体" w:eastAsia="宋体" w:hAnsi="宋体" w:hint="eastAsia"/>
          <w:sz w:val="24"/>
        </w:rPr>
        <w:t>；</w:t>
      </w:r>
    </w:p>
    <w:p w14:paraId="2C9628E8" w14:textId="77777777" w:rsidR="00A32FDD" w:rsidRDefault="00A32FDD" w:rsidP="00A32FDD">
      <w:pPr>
        <w:spacing w:line="400" w:lineRule="exact"/>
        <w:ind w:firstLineChars="200" w:firstLine="480"/>
        <w:rPr>
          <w:rFonts w:ascii="宋体" w:eastAsia="宋体" w:hAnsi="宋体"/>
          <w:sz w:val="24"/>
        </w:rPr>
      </w:pPr>
      <w:r>
        <w:rPr>
          <w:rFonts w:ascii="宋体" w:eastAsia="宋体" w:hAnsi="宋体" w:hint="eastAsia"/>
          <w:sz w:val="24"/>
        </w:rPr>
        <w:t>(</w:t>
      </w:r>
      <w:r>
        <w:rPr>
          <w:rFonts w:ascii="宋体" w:eastAsia="宋体" w:hAnsi="宋体"/>
          <w:sz w:val="24"/>
        </w:rPr>
        <w:t xml:space="preserve">4) </w:t>
      </w:r>
      <w:r>
        <w:rPr>
          <w:rFonts w:ascii="宋体" w:eastAsia="宋体" w:hAnsi="宋体" w:hint="eastAsia"/>
          <w:sz w:val="24"/>
        </w:rPr>
        <w:t>Render</w:t>
      </w:r>
    </w:p>
    <w:p w14:paraId="36FD041E" w14:textId="77777777" w:rsidR="00F645BB" w:rsidRDefault="00A32FDD" w:rsidP="00A32FDD">
      <w:pPr>
        <w:spacing w:line="400" w:lineRule="exact"/>
        <w:ind w:firstLineChars="200" w:firstLine="480"/>
        <w:rPr>
          <w:rFonts w:ascii="宋体" w:eastAsia="宋体" w:hAnsi="宋体"/>
          <w:sz w:val="24"/>
        </w:rPr>
      </w:pPr>
      <w:r>
        <w:rPr>
          <w:rFonts w:ascii="宋体" w:eastAsia="宋体" w:hAnsi="宋体" w:hint="eastAsia"/>
          <w:sz w:val="24"/>
        </w:rPr>
        <w:t>Render接收Volume的输出</w:t>
      </w:r>
      <w:r w:rsidR="009038C6">
        <w:rPr>
          <w:rFonts w:ascii="宋体" w:eastAsia="宋体" w:hAnsi="宋体" w:hint="eastAsia"/>
          <w:sz w:val="24"/>
        </w:rPr>
        <w:t>，开始可视化过程</w:t>
      </w:r>
      <w:r>
        <w:rPr>
          <w:rFonts w:ascii="宋体" w:eastAsia="宋体" w:hAnsi="宋体" w:hint="eastAsia"/>
          <w:sz w:val="24"/>
        </w:rPr>
        <w:t>，</w:t>
      </w:r>
      <w:r w:rsidR="009038C6">
        <w:rPr>
          <w:rFonts w:ascii="宋体" w:eastAsia="宋体" w:hAnsi="宋体" w:hint="eastAsia"/>
          <w:sz w:val="24"/>
        </w:rPr>
        <w:t>可以调节相机与光线属性；</w:t>
      </w:r>
      <w:r>
        <w:rPr>
          <w:rFonts w:ascii="宋体" w:eastAsia="宋体" w:hAnsi="宋体" w:hint="eastAsia"/>
          <w:sz w:val="24"/>
        </w:rPr>
        <w:t>render</w:t>
      </w:r>
      <w:r>
        <w:rPr>
          <w:rFonts w:ascii="宋体" w:eastAsia="宋体" w:hAnsi="宋体"/>
          <w:sz w:val="24"/>
        </w:rPr>
        <w:t>()</w:t>
      </w:r>
      <w:r>
        <w:rPr>
          <w:rFonts w:ascii="宋体" w:eastAsia="宋体" w:hAnsi="宋体" w:hint="eastAsia"/>
          <w:sz w:val="24"/>
        </w:rPr>
        <w:t>函数在这一步执行</w:t>
      </w:r>
      <w:r w:rsidR="00F645BB">
        <w:rPr>
          <w:rFonts w:ascii="宋体" w:eastAsia="宋体" w:hAnsi="宋体" w:hint="eastAsia"/>
          <w:sz w:val="24"/>
        </w:rPr>
        <w:t>，开始数据的计算过程。</w:t>
      </w:r>
    </w:p>
    <w:p w14:paraId="76CC55B4" w14:textId="77777777" w:rsidR="00F645BB" w:rsidRDefault="00F645BB" w:rsidP="00A32FDD">
      <w:pPr>
        <w:spacing w:line="400" w:lineRule="exact"/>
        <w:ind w:firstLineChars="200" w:firstLine="480"/>
        <w:rPr>
          <w:rFonts w:ascii="宋体" w:eastAsia="宋体" w:hAnsi="宋体"/>
          <w:sz w:val="24"/>
        </w:rPr>
      </w:pPr>
      <w:r>
        <w:rPr>
          <w:rFonts w:ascii="宋体" w:eastAsia="宋体" w:hAnsi="宋体"/>
          <w:sz w:val="24"/>
        </w:rPr>
        <w:t xml:space="preserve">(5) </w:t>
      </w:r>
      <w:r w:rsidR="009038C6">
        <w:rPr>
          <w:rFonts w:ascii="宋体" w:eastAsia="宋体" w:hAnsi="宋体" w:hint="eastAsia"/>
          <w:sz w:val="24"/>
        </w:rPr>
        <w:t>Render</w:t>
      </w:r>
      <w:r w:rsidR="009038C6">
        <w:rPr>
          <w:rFonts w:ascii="宋体" w:eastAsia="宋体" w:hAnsi="宋体"/>
          <w:sz w:val="24"/>
        </w:rPr>
        <w:t>Window</w:t>
      </w:r>
    </w:p>
    <w:p w14:paraId="2D2744B1" w14:textId="0CF26B45" w:rsidR="00D47254" w:rsidRDefault="00F645BB" w:rsidP="00A32FDD">
      <w:pPr>
        <w:spacing w:line="400" w:lineRule="exact"/>
        <w:ind w:firstLineChars="200" w:firstLine="480"/>
        <w:rPr>
          <w:rFonts w:ascii="宋体" w:eastAsia="宋体" w:hAnsi="宋体"/>
          <w:sz w:val="24"/>
        </w:rPr>
      </w:pPr>
      <w:bookmarkStart w:id="67" w:name="OLE_LINK19"/>
      <w:r>
        <w:rPr>
          <w:rFonts w:ascii="宋体" w:eastAsia="宋体" w:hAnsi="宋体" w:hint="eastAsia"/>
          <w:sz w:val="24"/>
        </w:rPr>
        <w:t>Render</w:t>
      </w:r>
      <w:r>
        <w:rPr>
          <w:rFonts w:ascii="宋体" w:eastAsia="宋体" w:hAnsi="宋体"/>
          <w:sz w:val="24"/>
        </w:rPr>
        <w:t>Window</w:t>
      </w:r>
      <w:bookmarkEnd w:id="67"/>
      <w:r>
        <w:rPr>
          <w:rFonts w:ascii="宋体" w:eastAsia="宋体" w:hAnsi="宋体" w:hint="eastAsia"/>
          <w:sz w:val="24"/>
        </w:rPr>
        <w:t>定义绘制窗口，</w:t>
      </w:r>
      <w:r w:rsidR="009038C6">
        <w:rPr>
          <w:rFonts w:ascii="宋体" w:eastAsia="宋体" w:hAnsi="宋体" w:hint="eastAsia"/>
          <w:sz w:val="24"/>
        </w:rPr>
        <w:t>显示最终的绘制图像，本平台使用Q</w:t>
      </w:r>
      <w:r w:rsidR="009038C6">
        <w:rPr>
          <w:rFonts w:ascii="宋体" w:eastAsia="宋体" w:hAnsi="宋体"/>
          <w:sz w:val="24"/>
        </w:rPr>
        <w:t>VTK</w:t>
      </w:r>
      <w:r w:rsidR="009038C6">
        <w:rPr>
          <w:rFonts w:ascii="宋体" w:eastAsia="宋体" w:hAnsi="宋体" w:hint="eastAsia"/>
          <w:sz w:val="24"/>
        </w:rPr>
        <w:t>W</w:t>
      </w:r>
      <w:r w:rsidR="009038C6">
        <w:rPr>
          <w:rFonts w:ascii="宋体" w:eastAsia="宋体" w:hAnsi="宋体"/>
          <w:sz w:val="24"/>
        </w:rPr>
        <w:t>idget</w:t>
      </w:r>
      <w:r w:rsidR="009038C6">
        <w:rPr>
          <w:rFonts w:ascii="宋体" w:eastAsia="宋体" w:hAnsi="宋体" w:hint="eastAsia"/>
          <w:sz w:val="24"/>
        </w:rPr>
        <w:t>作为绘制窗口</w:t>
      </w:r>
      <w:r>
        <w:rPr>
          <w:rFonts w:ascii="宋体" w:eastAsia="宋体" w:hAnsi="宋体" w:hint="eastAsia"/>
          <w:sz w:val="24"/>
        </w:rPr>
        <w:t>；Render</w:t>
      </w:r>
      <w:r>
        <w:rPr>
          <w:rFonts w:ascii="宋体" w:eastAsia="宋体" w:hAnsi="宋体"/>
          <w:sz w:val="24"/>
        </w:rPr>
        <w:t>Window</w:t>
      </w:r>
      <w:r>
        <w:rPr>
          <w:rFonts w:ascii="宋体" w:eastAsia="宋体" w:hAnsi="宋体" w:hint="eastAsia"/>
          <w:sz w:val="24"/>
        </w:rPr>
        <w:t>也控制着用户对绘制图的交互行为，本平台提供的体绘制图交互包括：鼠标</w:t>
      </w:r>
      <w:r w:rsidR="00EA6A21">
        <w:rPr>
          <w:rFonts w:ascii="宋体" w:eastAsia="宋体" w:hAnsi="宋体" w:hint="eastAsia"/>
          <w:sz w:val="24"/>
        </w:rPr>
        <w:t>左</w:t>
      </w:r>
      <w:r>
        <w:rPr>
          <w:rFonts w:ascii="宋体" w:eastAsia="宋体" w:hAnsi="宋体" w:hint="eastAsia"/>
          <w:sz w:val="24"/>
        </w:rPr>
        <w:t>键进行旋转以及鼠标</w:t>
      </w:r>
      <w:r w:rsidR="00EA6A21">
        <w:rPr>
          <w:rFonts w:ascii="宋体" w:eastAsia="宋体" w:hAnsi="宋体" w:hint="eastAsia"/>
          <w:sz w:val="24"/>
        </w:rPr>
        <w:t>右</w:t>
      </w:r>
      <w:r>
        <w:rPr>
          <w:rFonts w:ascii="宋体" w:eastAsia="宋体" w:hAnsi="宋体" w:hint="eastAsia"/>
          <w:sz w:val="24"/>
        </w:rPr>
        <w:t>键进行缩放。</w:t>
      </w:r>
    </w:p>
    <w:p w14:paraId="45D2718E" w14:textId="77777777" w:rsidR="00F645BB" w:rsidRPr="00D47254" w:rsidRDefault="00F645BB" w:rsidP="00F645BB">
      <w:pPr>
        <w:spacing w:line="400" w:lineRule="exact"/>
        <w:rPr>
          <w:rFonts w:ascii="宋体" w:eastAsia="宋体" w:hAnsi="宋体"/>
          <w:sz w:val="24"/>
        </w:rPr>
      </w:pPr>
    </w:p>
    <w:p w14:paraId="42C4AC12" w14:textId="2E0564AC" w:rsidR="009038C6" w:rsidRPr="005F26D5" w:rsidRDefault="00332AB3" w:rsidP="009038C6">
      <w:pPr>
        <w:jc w:val="center"/>
      </w:pPr>
      <w:r>
        <w:rPr>
          <w:noProof/>
        </w:rPr>
        <w:drawing>
          <wp:inline distT="0" distB="0" distL="0" distR="0" wp14:anchorId="1FF3E052" wp14:editId="5BFB2ADF">
            <wp:extent cx="4182622" cy="4478216"/>
            <wp:effectExtent l="0" t="0" r="889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03098" cy="4500139"/>
                    </a:xfrm>
                    <a:prstGeom prst="rect">
                      <a:avLst/>
                    </a:prstGeom>
                  </pic:spPr>
                </pic:pic>
              </a:graphicData>
            </a:graphic>
          </wp:inline>
        </w:drawing>
      </w:r>
    </w:p>
    <w:p w14:paraId="5E2043E0" w14:textId="36D0A8A3" w:rsidR="00D47254" w:rsidRDefault="005F26D5" w:rsidP="00D47254">
      <w:pPr>
        <w:pStyle w:val="af3"/>
        <w:spacing w:line="400" w:lineRule="exact"/>
        <w:jc w:val="center"/>
        <w:rPr>
          <w:rFonts w:ascii="宋体" w:eastAsia="宋体" w:hAnsi="宋体"/>
          <w:sz w:val="21"/>
          <w:szCs w:val="21"/>
        </w:rPr>
      </w:pPr>
      <w:r w:rsidRPr="00C575F7">
        <w:rPr>
          <w:rFonts w:ascii="宋体" w:eastAsia="宋体" w:hAnsi="宋体"/>
          <w:sz w:val="21"/>
          <w:szCs w:val="21"/>
        </w:rPr>
        <w:t>图</w:t>
      </w:r>
      <w:r>
        <w:rPr>
          <w:rFonts w:ascii="宋体" w:eastAsia="宋体" w:hAnsi="宋体"/>
          <w:sz w:val="21"/>
          <w:szCs w:val="21"/>
        </w:rPr>
        <w:t>4</w:t>
      </w:r>
      <w:r w:rsidRPr="00C575F7">
        <w:rPr>
          <w:rFonts w:ascii="宋体" w:eastAsia="宋体" w:hAnsi="宋体"/>
          <w:sz w:val="21"/>
          <w:szCs w:val="21"/>
        </w:rPr>
        <w:t>.</w:t>
      </w:r>
      <w:r w:rsidR="00056A15">
        <w:rPr>
          <w:rFonts w:ascii="宋体" w:eastAsia="宋体" w:hAnsi="宋体" w:hint="eastAsia"/>
          <w:sz w:val="21"/>
          <w:szCs w:val="21"/>
        </w:rPr>
        <w:t>2</w:t>
      </w:r>
      <w:r w:rsidRPr="00C575F7">
        <w:rPr>
          <w:rFonts w:ascii="宋体" w:eastAsia="宋体" w:hAnsi="宋体"/>
          <w:sz w:val="21"/>
          <w:szCs w:val="21"/>
        </w:rPr>
        <w:t xml:space="preserve"> </w:t>
      </w:r>
      <w:r>
        <w:rPr>
          <w:rFonts w:ascii="宋体" w:eastAsia="宋体" w:hAnsi="宋体" w:hint="eastAsia"/>
          <w:sz w:val="21"/>
          <w:szCs w:val="21"/>
        </w:rPr>
        <w:t>基于VTK的</w:t>
      </w:r>
      <w:r w:rsidR="00D47254">
        <w:rPr>
          <w:rFonts w:ascii="宋体" w:eastAsia="宋体" w:hAnsi="宋体" w:hint="eastAsia"/>
          <w:sz w:val="21"/>
          <w:szCs w:val="21"/>
        </w:rPr>
        <w:t>三维</w:t>
      </w:r>
      <w:r>
        <w:rPr>
          <w:rFonts w:ascii="宋体" w:eastAsia="宋体" w:hAnsi="宋体" w:hint="eastAsia"/>
          <w:sz w:val="21"/>
          <w:szCs w:val="21"/>
        </w:rPr>
        <w:t>可视化流程</w:t>
      </w:r>
      <w:r w:rsidRPr="00C575F7">
        <w:rPr>
          <w:rFonts w:ascii="宋体" w:eastAsia="宋体" w:hAnsi="宋体" w:hint="eastAsia"/>
          <w:sz w:val="21"/>
          <w:szCs w:val="21"/>
        </w:rPr>
        <w:t>。</w:t>
      </w:r>
    </w:p>
    <w:p w14:paraId="0BD487E6" w14:textId="4EC18A1C" w:rsidR="00D47254" w:rsidRDefault="00D47254" w:rsidP="00056A15">
      <w:pPr>
        <w:spacing w:line="400" w:lineRule="exact"/>
        <w:ind w:firstLineChars="200" w:firstLine="480"/>
        <w:rPr>
          <w:rFonts w:ascii="宋体" w:eastAsia="宋体" w:hAnsi="宋体"/>
          <w:sz w:val="24"/>
        </w:rPr>
      </w:pPr>
      <w:r>
        <w:rPr>
          <w:rFonts w:ascii="宋体" w:eastAsia="宋体" w:hAnsi="宋体" w:hint="eastAsia"/>
          <w:sz w:val="24"/>
        </w:rPr>
        <w:t>通过Reader、Mapper、Volume、Render以及RenderWindo</w:t>
      </w:r>
      <w:r>
        <w:rPr>
          <w:rFonts w:ascii="宋体" w:eastAsia="宋体" w:hAnsi="宋体"/>
          <w:sz w:val="24"/>
        </w:rPr>
        <w:t>w</w:t>
      </w:r>
      <w:r>
        <w:rPr>
          <w:rFonts w:ascii="宋体" w:eastAsia="宋体" w:hAnsi="宋体" w:hint="eastAsia"/>
          <w:sz w:val="24"/>
        </w:rPr>
        <w:t>这五个Filter即可实现最基本的三维体数据的可视化。</w:t>
      </w:r>
      <w:r w:rsidR="00D2476C">
        <w:rPr>
          <w:rFonts w:ascii="宋体" w:eastAsia="宋体" w:hAnsi="宋体" w:hint="eastAsia"/>
          <w:sz w:val="24"/>
        </w:rPr>
        <w:t>该可视化流程具备VTK的</w:t>
      </w:r>
      <w:r w:rsidR="00D2476C" w:rsidRPr="00A22E52">
        <w:rPr>
          <w:rFonts w:ascii="宋体" w:eastAsia="宋体" w:hAnsi="宋体"/>
          <w:sz w:val="24"/>
        </w:rPr>
        <w:t>lazy evaluation</w:t>
      </w:r>
      <w:r w:rsidR="00D2476C">
        <w:rPr>
          <w:rFonts w:ascii="宋体" w:eastAsia="宋体" w:hAnsi="宋体" w:hint="eastAsia"/>
          <w:sz w:val="24"/>
        </w:rPr>
        <w:t>机制，因此每次体绘制只需要在搭建一次该流程，之后对流程中的某一个步骤进行修改后，只需要重新r</w:t>
      </w:r>
      <w:r w:rsidR="00D2476C">
        <w:rPr>
          <w:rFonts w:ascii="宋体" w:eastAsia="宋体" w:hAnsi="宋体"/>
          <w:sz w:val="24"/>
        </w:rPr>
        <w:t>ender</w:t>
      </w:r>
      <w:r w:rsidR="00D2476C">
        <w:rPr>
          <w:rFonts w:ascii="宋体" w:eastAsia="宋体" w:hAnsi="宋体" w:hint="eastAsia"/>
          <w:sz w:val="24"/>
        </w:rPr>
        <w:t>即可。例如，对颜色传递函数color</w:t>
      </w:r>
      <w:r w:rsidR="00D2476C">
        <w:rPr>
          <w:rFonts w:ascii="宋体" w:eastAsia="宋体" w:hAnsi="宋体"/>
          <w:sz w:val="24"/>
        </w:rPr>
        <w:t>TF</w:t>
      </w:r>
      <w:r w:rsidR="00D2476C">
        <w:rPr>
          <w:rFonts w:ascii="宋体" w:eastAsia="宋体" w:hAnsi="宋体" w:hint="eastAsia"/>
          <w:sz w:val="24"/>
        </w:rPr>
        <w:lastRenderedPageBreak/>
        <w:t>进行修改后，只需重新render就可以在最终的绘制图</w:t>
      </w:r>
      <w:r w:rsidR="00F645BB">
        <w:rPr>
          <w:rFonts w:ascii="宋体" w:eastAsia="宋体" w:hAnsi="宋体" w:hint="eastAsia"/>
          <w:sz w:val="24"/>
        </w:rPr>
        <w:t>上</w:t>
      </w:r>
      <w:r w:rsidR="00D2476C">
        <w:rPr>
          <w:rFonts w:ascii="宋体" w:eastAsia="宋体" w:hAnsi="宋体" w:hint="eastAsia"/>
          <w:sz w:val="24"/>
        </w:rPr>
        <w:t>观察到相应的颜色变化。这种机制为传递函数的实时交互设计提供了可能，即用户对Volume</w:t>
      </w:r>
      <w:r w:rsidR="00D2476C">
        <w:rPr>
          <w:rFonts w:ascii="宋体" w:eastAsia="宋体" w:hAnsi="宋体"/>
          <w:sz w:val="24"/>
        </w:rPr>
        <w:t>Property</w:t>
      </w:r>
      <w:r w:rsidR="00D2476C">
        <w:rPr>
          <w:rFonts w:ascii="宋体" w:eastAsia="宋体" w:hAnsi="宋体" w:hint="eastAsia"/>
          <w:sz w:val="24"/>
        </w:rPr>
        <w:t>做的任何更改，都可以实时地在绘制图上观察到相应的变化</w:t>
      </w:r>
      <w:r w:rsidR="001A5AD8">
        <w:rPr>
          <w:rFonts w:ascii="宋体" w:eastAsia="宋体" w:hAnsi="宋体" w:hint="eastAsia"/>
          <w:sz w:val="24"/>
        </w:rPr>
        <w:t>。</w:t>
      </w:r>
    </w:p>
    <w:p w14:paraId="2A87109A" w14:textId="07CDC863" w:rsidR="00056A15" w:rsidRDefault="00056A15" w:rsidP="00056A15">
      <w:pPr>
        <w:pStyle w:val="3"/>
        <w:rPr>
          <w:rFonts w:ascii="宋体" w:eastAsia="宋体" w:hAnsi="宋体"/>
          <w:sz w:val="24"/>
          <w:szCs w:val="24"/>
        </w:rPr>
      </w:pPr>
      <w:bookmarkStart w:id="68" w:name="_Toc8904297"/>
      <w:r w:rsidRPr="007D4F5A">
        <w:rPr>
          <w:rFonts w:ascii="宋体" w:eastAsia="宋体" w:hAnsi="宋体" w:hint="eastAsia"/>
          <w:bCs w:val="0"/>
          <w:sz w:val="24"/>
          <w:szCs w:val="24"/>
        </w:rPr>
        <w:t>4.</w:t>
      </w:r>
      <w:r>
        <w:rPr>
          <w:rFonts w:ascii="宋体" w:eastAsia="宋体" w:hAnsi="宋体" w:hint="eastAsia"/>
          <w:sz w:val="24"/>
          <w:szCs w:val="24"/>
        </w:rPr>
        <w:t>2</w:t>
      </w:r>
      <w:r w:rsidRPr="007D4F5A">
        <w:rPr>
          <w:rFonts w:ascii="宋体" w:eastAsia="宋体" w:hAnsi="宋体" w:hint="eastAsia"/>
          <w:sz w:val="24"/>
          <w:szCs w:val="24"/>
        </w:rPr>
        <w:t>.</w:t>
      </w:r>
      <w:r>
        <w:rPr>
          <w:rFonts w:ascii="宋体" w:eastAsia="宋体" w:hAnsi="宋体" w:hint="eastAsia"/>
          <w:sz w:val="24"/>
          <w:szCs w:val="24"/>
        </w:rPr>
        <w:t>2</w:t>
      </w:r>
      <w:r w:rsidRPr="007D4F5A">
        <w:rPr>
          <w:rFonts w:ascii="宋体" w:eastAsia="宋体" w:hAnsi="宋体" w:hint="eastAsia"/>
          <w:sz w:val="24"/>
          <w:szCs w:val="24"/>
        </w:rPr>
        <w:t xml:space="preserve"> </w:t>
      </w:r>
      <w:r>
        <w:rPr>
          <w:rFonts w:ascii="宋体" w:eastAsia="宋体" w:hAnsi="宋体" w:hint="eastAsia"/>
          <w:sz w:val="24"/>
          <w:szCs w:val="24"/>
        </w:rPr>
        <w:t>增量绘制</w:t>
      </w:r>
      <w:bookmarkEnd w:id="68"/>
    </w:p>
    <w:p w14:paraId="57139BC2" w14:textId="77777777" w:rsidR="00056A15" w:rsidRDefault="00056A15" w:rsidP="00056A15">
      <w:pPr>
        <w:spacing w:line="400" w:lineRule="exact"/>
        <w:ind w:firstLine="420"/>
        <w:rPr>
          <w:rFonts w:ascii="宋体" w:eastAsia="宋体" w:hAnsi="宋体"/>
          <w:sz w:val="24"/>
        </w:rPr>
      </w:pPr>
      <w:r>
        <w:rPr>
          <w:rFonts w:ascii="宋体" w:eastAsia="宋体" w:hAnsi="宋体" w:hint="eastAsia"/>
          <w:sz w:val="24"/>
        </w:rPr>
        <w:t>对于复杂的三维体数据场，若想要将多个感兴趣区域以不同的样式同时绘制出来，只通过一次传递函数设计往往很难实现。例如，对于一个人体头部体数据，需要同时绘制出头骨以及皮肤，那么</w:t>
      </w:r>
      <w:bookmarkStart w:id="69" w:name="OLE_LINK21"/>
      <w:r>
        <w:rPr>
          <w:rFonts w:ascii="宋体" w:eastAsia="宋体" w:hAnsi="宋体" w:hint="eastAsia"/>
          <w:sz w:val="24"/>
        </w:rPr>
        <w:t>用户基于标量值选择感兴趣区域</w:t>
      </w:r>
      <w:bookmarkEnd w:id="69"/>
      <w:r>
        <w:rPr>
          <w:rFonts w:ascii="宋体" w:eastAsia="宋体" w:hAnsi="宋体" w:hint="eastAsia"/>
          <w:sz w:val="24"/>
        </w:rPr>
        <w:t>时，区域范围会包含骨头与皮肤，也会包含其他标量值属于该范围之间的组织，如肌肉。传递函数设计时，首先需要在用户选定的范围内中定位到骨头与皮肤，然后用不同的颜色以及不透明度表示。</w:t>
      </w:r>
    </w:p>
    <w:p w14:paraId="264B5671" w14:textId="77777777" w:rsidR="00056A15" w:rsidRDefault="00056A15" w:rsidP="00056A15">
      <w:pPr>
        <w:spacing w:line="400" w:lineRule="exact"/>
        <w:ind w:firstLine="420"/>
        <w:rPr>
          <w:rFonts w:ascii="宋体" w:eastAsia="宋体" w:hAnsi="宋体"/>
          <w:sz w:val="24"/>
        </w:rPr>
      </w:pPr>
      <w:r>
        <w:rPr>
          <w:rFonts w:ascii="宋体" w:eastAsia="宋体" w:hAnsi="宋体" w:hint="eastAsia"/>
          <w:sz w:val="24"/>
        </w:rPr>
        <w:t>而具备增量绘制的功能后，用户可以先选择骨头作为感兴趣区域，赋予某一颜色与不透明度进行绘制，然后再选择皮肤作为感兴趣区域，赋予另一颜色与不透明度进行绘制，然后将两次的绘制图进行叠加，如图4.3所示。与前一种传统设计方法相比，分割与叠加设计方法有以下三个优势：</w:t>
      </w:r>
    </w:p>
    <w:p w14:paraId="333FF548" w14:textId="77777777" w:rsidR="00056A15" w:rsidRDefault="00056A15" w:rsidP="00056A15">
      <w:pPr>
        <w:spacing w:line="400" w:lineRule="exact"/>
        <w:ind w:firstLine="420"/>
        <w:rPr>
          <w:rFonts w:ascii="宋体" w:eastAsia="宋体" w:hAnsi="宋体"/>
          <w:sz w:val="24"/>
        </w:rPr>
      </w:pPr>
      <w:r>
        <w:rPr>
          <w:rFonts w:ascii="宋体" w:eastAsia="宋体" w:hAnsi="宋体"/>
          <w:sz w:val="24"/>
        </w:rPr>
        <w:t>(1)</w:t>
      </w:r>
      <w:r>
        <w:rPr>
          <w:rFonts w:ascii="宋体" w:eastAsia="宋体" w:hAnsi="宋体" w:hint="eastAsia"/>
          <w:sz w:val="24"/>
        </w:rPr>
        <w:t>用户所选区域即可视区域</w:t>
      </w:r>
    </w:p>
    <w:p w14:paraId="37B1A8E4" w14:textId="40793682" w:rsidR="00056A15" w:rsidRDefault="0080255F" w:rsidP="00056A15">
      <w:pPr>
        <w:spacing w:line="400" w:lineRule="exact"/>
        <w:ind w:firstLine="420"/>
        <w:rPr>
          <w:rFonts w:ascii="宋体" w:eastAsia="宋体" w:hAnsi="宋体"/>
          <w:sz w:val="24"/>
        </w:rPr>
      </w:pPr>
      <w:r>
        <w:rPr>
          <w:rFonts w:ascii="宋体" w:eastAsia="宋体" w:hAnsi="宋体" w:hint="eastAsia"/>
          <w:sz w:val="24"/>
        </w:rPr>
        <w:t>即使</w:t>
      </w:r>
      <w:r w:rsidR="00056A15">
        <w:rPr>
          <w:rFonts w:ascii="宋体" w:eastAsia="宋体" w:hAnsi="宋体" w:hint="eastAsia"/>
          <w:sz w:val="24"/>
        </w:rPr>
        <w:t>需要绘制多个感兴趣区域，用户每次也只需要选择其中一个区域，因此传递函数设计时所关注的对象就是用户</w:t>
      </w:r>
      <w:r>
        <w:rPr>
          <w:rFonts w:ascii="宋体" w:eastAsia="宋体" w:hAnsi="宋体" w:hint="eastAsia"/>
          <w:sz w:val="24"/>
        </w:rPr>
        <w:t>当前</w:t>
      </w:r>
      <w:r w:rsidR="00056A15">
        <w:rPr>
          <w:rFonts w:ascii="宋体" w:eastAsia="宋体" w:hAnsi="宋体" w:hint="eastAsia"/>
          <w:sz w:val="24"/>
        </w:rPr>
        <w:t>所选的区域，不需要额外地进行区域分割，减少了交互式传递函数设计的交互复杂度，也减少了数据分析时的计算量。</w:t>
      </w:r>
    </w:p>
    <w:p w14:paraId="35A91596" w14:textId="77777777" w:rsidR="00056A15" w:rsidRDefault="00056A15" w:rsidP="00056A15">
      <w:pPr>
        <w:spacing w:line="400" w:lineRule="exact"/>
        <w:ind w:firstLine="420"/>
        <w:rPr>
          <w:rFonts w:ascii="宋体" w:eastAsia="宋体" w:hAnsi="宋体"/>
          <w:sz w:val="24"/>
        </w:rPr>
      </w:pPr>
      <w:r>
        <w:rPr>
          <w:rFonts w:ascii="宋体" w:eastAsia="宋体" w:hAnsi="宋体" w:hint="eastAsia"/>
          <w:sz w:val="24"/>
        </w:rPr>
        <w:t>(</w:t>
      </w:r>
      <w:r>
        <w:rPr>
          <w:rFonts w:ascii="宋体" w:eastAsia="宋体" w:hAnsi="宋体"/>
          <w:sz w:val="24"/>
        </w:rPr>
        <w:t>2)</w:t>
      </w:r>
      <w:r>
        <w:rPr>
          <w:rFonts w:ascii="宋体" w:eastAsia="宋体" w:hAnsi="宋体" w:hint="eastAsia"/>
          <w:sz w:val="24"/>
        </w:rPr>
        <w:t>可实现对每个感兴趣区域的独立控制</w:t>
      </w:r>
    </w:p>
    <w:p w14:paraId="32ADDE67" w14:textId="77777777" w:rsidR="00056A15" w:rsidRDefault="00056A15" w:rsidP="00056A15">
      <w:pPr>
        <w:spacing w:line="400" w:lineRule="exact"/>
        <w:ind w:firstLine="420"/>
        <w:rPr>
          <w:rFonts w:ascii="宋体" w:eastAsia="宋体" w:hAnsi="宋体"/>
          <w:sz w:val="24"/>
        </w:rPr>
      </w:pPr>
      <w:r>
        <w:rPr>
          <w:rFonts w:ascii="宋体" w:eastAsia="宋体" w:hAnsi="宋体" w:hint="eastAsia"/>
          <w:sz w:val="24"/>
        </w:rPr>
        <w:t>由图4.2可知，一个可视化流程中，确定了体数据与传递函数，即确定了体绘制图。每个区域的原始体数据相同；每次传递函数设计只针对多个感兴趣区域中的一个区域，因此可以保证每个区域都有对应的一组传递函数。将这些传递函数保存，就能对多个区域的可视化实现隔离。叠加绘制后可以再对其中某一个区域进行调整，而不影响其他区域的可视化效果。</w:t>
      </w:r>
    </w:p>
    <w:p w14:paraId="5339F720" w14:textId="77777777" w:rsidR="00056A15" w:rsidRDefault="00056A15" w:rsidP="00056A15">
      <w:pPr>
        <w:spacing w:line="400" w:lineRule="exact"/>
        <w:ind w:firstLine="420"/>
        <w:rPr>
          <w:rFonts w:ascii="宋体" w:eastAsia="宋体" w:hAnsi="宋体"/>
          <w:sz w:val="24"/>
        </w:rPr>
      </w:pPr>
      <w:r>
        <w:rPr>
          <w:rFonts w:ascii="宋体" w:eastAsia="宋体" w:hAnsi="宋体" w:hint="eastAsia"/>
          <w:sz w:val="24"/>
        </w:rPr>
        <w:t>(</w:t>
      </w:r>
      <w:r>
        <w:rPr>
          <w:rFonts w:ascii="宋体" w:eastAsia="宋体" w:hAnsi="宋体"/>
          <w:sz w:val="24"/>
        </w:rPr>
        <w:t>3)</w:t>
      </w:r>
      <w:r>
        <w:rPr>
          <w:rFonts w:ascii="宋体" w:eastAsia="宋体" w:hAnsi="宋体" w:hint="eastAsia"/>
          <w:sz w:val="24"/>
        </w:rPr>
        <w:t>可实现多个体数据的增量绘制</w:t>
      </w:r>
    </w:p>
    <w:p w14:paraId="442D5ED3" w14:textId="1A82CF3E" w:rsidR="007D72B5" w:rsidRDefault="00056A15" w:rsidP="0069592E">
      <w:pPr>
        <w:spacing w:line="400" w:lineRule="exact"/>
        <w:ind w:firstLine="420"/>
        <w:rPr>
          <w:rFonts w:ascii="宋体" w:eastAsia="宋体" w:hAnsi="宋体"/>
          <w:sz w:val="24"/>
        </w:rPr>
      </w:pPr>
      <w:bookmarkStart w:id="70" w:name="_Hlk8584321"/>
      <w:r>
        <w:rPr>
          <w:rFonts w:ascii="宋体" w:eastAsia="宋体" w:hAnsi="宋体" w:hint="eastAsia"/>
          <w:sz w:val="24"/>
        </w:rPr>
        <w:t>与多个感兴趣区域的增量绘制类似，多个体数据增量绘制也是每次绘制一个体数据或者一个体数据</w:t>
      </w:r>
      <w:r w:rsidR="0080255F">
        <w:rPr>
          <w:rFonts w:ascii="宋体" w:eastAsia="宋体" w:hAnsi="宋体" w:hint="eastAsia"/>
          <w:sz w:val="24"/>
        </w:rPr>
        <w:t>中</w:t>
      </w:r>
      <w:r>
        <w:rPr>
          <w:rFonts w:ascii="宋体" w:eastAsia="宋体" w:hAnsi="宋体" w:hint="eastAsia"/>
          <w:sz w:val="24"/>
        </w:rPr>
        <w:t>的一个感兴趣区域</w:t>
      </w:r>
      <w:r w:rsidR="0080255F">
        <w:rPr>
          <w:rFonts w:ascii="宋体" w:eastAsia="宋体" w:hAnsi="宋体" w:hint="eastAsia"/>
          <w:sz w:val="24"/>
        </w:rPr>
        <w:t>。</w:t>
      </w:r>
      <w:r>
        <w:rPr>
          <w:rFonts w:ascii="宋体" w:eastAsia="宋体" w:hAnsi="宋体" w:hint="eastAsia"/>
          <w:sz w:val="24"/>
        </w:rPr>
        <w:t>将</w:t>
      </w:r>
      <w:r w:rsidR="0080255F">
        <w:rPr>
          <w:rFonts w:ascii="宋体" w:eastAsia="宋体" w:hAnsi="宋体" w:hint="eastAsia"/>
          <w:sz w:val="24"/>
        </w:rPr>
        <w:t>每</w:t>
      </w:r>
      <w:r>
        <w:rPr>
          <w:rFonts w:ascii="宋体" w:eastAsia="宋体" w:hAnsi="宋体" w:hint="eastAsia"/>
          <w:sz w:val="24"/>
        </w:rPr>
        <w:t>此绘制的原始体数据以及传递函数保存，最后</w:t>
      </w:r>
      <w:r w:rsidR="0080255F">
        <w:rPr>
          <w:rFonts w:ascii="宋体" w:eastAsia="宋体" w:hAnsi="宋体" w:hint="eastAsia"/>
          <w:sz w:val="24"/>
        </w:rPr>
        <w:t>就能</w:t>
      </w:r>
      <w:r>
        <w:rPr>
          <w:rFonts w:ascii="宋体" w:eastAsia="宋体" w:hAnsi="宋体" w:hint="eastAsia"/>
          <w:sz w:val="24"/>
        </w:rPr>
        <w:t>实现</w:t>
      </w:r>
      <w:r w:rsidR="0080255F">
        <w:rPr>
          <w:rFonts w:ascii="宋体" w:eastAsia="宋体" w:hAnsi="宋体" w:hint="eastAsia"/>
          <w:sz w:val="24"/>
        </w:rPr>
        <w:t>多个体数据中的</w:t>
      </w:r>
      <w:r>
        <w:rPr>
          <w:rFonts w:ascii="宋体" w:eastAsia="宋体" w:hAnsi="宋体" w:hint="eastAsia"/>
          <w:sz w:val="24"/>
        </w:rPr>
        <w:t>多个</w:t>
      </w:r>
      <w:bookmarkEnd w:id="70"/>
      <w:r>
        <w:rPr>
          <w:rFonts w:ascii="宋体" w:eastAsia="宋体" w:hAnsi="宋体" w:hint="eastAsia"/>
          <w:sz w:val="24"/>
        </w:rPr>
        <w:t>区域的叠加绘制，并对每个区域实现独立控制。多个体数据增量绘制如图4.4所示。</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2"/>
        <w:gridCol w:w="2762"/>
        <w:gridCol w:w="2762"/>
      </w:tblGrid>
      <w:tr w:rsidR="007D72B5" w14:paraId="651011EF" w14:textId="77777777" w:rsidTr="007D72B5">
        <w:tc>
          <w:tcPr>
            <w:tcW w:w="2778" w:type="dxa"/>
          </w:tcPr>
          <w:p w14:paraId="6D2DAD36" w14:textId="77777777" w:rsidR="007D72B5" w:rsidRDefault="00056A15" w:rsidP="007D72B5">
            <w:pPr>
              <w:keepNext/>
              <w:jc w:val="center"/>
            </w:pPr>
            <w:r>
              <w:rPr>
                <w:noProof/>
              </w:rPr>
              <w:lastRenderedPageBreak/>
              <w:drawing>
                <wp:inline distT="0" distB="0" distL="0" distR="0" wp14:anchorId="15382A7C" wp14:editId="26C28A73">
                  <wp:extent cx="1689100" cy="1689100"/>
                  <wp:effectExtent l="0" t="0" r="635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89234" cy="1689234"/>
                          </a:xfrm>
                          <a:prstGeom prst="rect">
                            <a:avLst/>
                          </a:prstGeom>
                        </pic:spPr>
                      </pic:pic>
                    </a:graphicData>
                  </a:graphic>
                </wp:inline>
              </w:drawing>
            </w:r>
          </w:p>
          <w:p w14:paraId="7B149036" w14:textId="6BE946EF" w:rsidR="00056A15" w:rsidRDefault="007D72B5" w:rsidP="007D72B5">
            <w:pPr>
              <w:pStyle w:val="af3"/>
              <w:jc w:val="center"/>
            </w:pPr>
            <w:r w:rsidRPr="007D72B5">
              <w:rPr>
                <w:rFonts w:ascii="宋体" w:eastAsia="宋体" w:hAnsi="宋体" w:hint="eastAsia"/>
                <w:noProof/>
                <w:sz w:val="21"/>
              </w:rPr>
              <w:t>(</w:t>
            </w:r>
            <w:r w:rsidRPr="007D72B5">
              <w:rPr>
                <w:rFonts w:ascii="宋体" w:eastAsia="宋体" w:hAnsi="宋体"/>
                <w:noProof/>
                <w:sz w:val="21"/>
              </w:rPr>
              <w:t xml:space="preserve">a) </w:t>
            </w:r>
            <w:r w:rsidRPr="007D72B5">
              <w:rPr>
                <w:rFonts w:ascii="宋体" w:eastAsia="宋体" w:hAnsi="宋体" w:hint="eastAsia"/>
                <w:noProof/>
                <w:sz w:val="21"/>
              </w:rPr>
              <w:t>头骨绘制图</w:t>
            </w:r>
          </w:p>
        </w:tc>
        <w:tc>
          <w:tcPr>
            <w:tcW w:w="2759" w:type="dxa"/>
          </w:tcPr>
          <w:p w14:paraId="7BF6808F" w14:textId="77777777" w:rsidR="00056A15" w:rsidRDefault="00056A15" w:rsidP="00663A00">
            <w:pPr>
              <w:jc w:val="center"/>
            </w:pPr>
            <w:r>
              <w:rPr>
                <w:noProof/>
              </w:rPr>
              <w:drawing>
                <wp:inline distT="0" distB="0" distL="0" distR="0" wp14:anchorId="1046287C" wp14:editId="6E8BD431">
                  <wp:extent cx="1682750" cy="16827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82892" cy="1682892"/>
                          </a:xfrm>
                          <a:prstGeom prst="rect">
                            <a:avLst/>
                          </a:prstGeom>
                        </pic:spPr>
                      </pic:pic>
                    </a:graphicData>
                  </a:graphic>
                </wp:inline>
              </w:drawing>
            </w:r>
          </w:p>
          <w:p w14:paraId="5EED5D54" w14:textId="3AAEDBCB" w:rsidR="007D72B5" w:rsidRDefault="007D72B5" w:rsidP="00663A00">
            <w:pPr>
              <w:jc w:val="center"/>
            </w:pPr>
            <w:r w:rsidRPr="002860FB">
              <w:rPr>
                <w:rFonts w:ascii="宋体" w:eastAsia="宋体" w:hAnsi="宋体" w:hint="eastAsia"/>
                <w:noProof/>
              </w:rPr>
              <w:t>(b</w:t>
            </w:r>
            <w:r w:rsidRPr="002860FB">
              <w:rPr>
                <w:rFonts w:ascii="宋体" w:eastAsia="宋体" w:hAnsi="宋体"/>
                <w:noProof/>
              </w:rPr>
              <w:t xml:space="preserve">) </w:t>
            </w:r>
            <w:r w:rsidRPr="002860FB">
              <w:rPr>
                <w:rFonts w:ascii="宋体" w:eastAsia="宋体" w:hAnsi="宋体" w:hint="eastAsia"/>
                <w:noProof/>
              </w:rPr>
              <w:t>皮肤绘制图</w:t>
            </w:r>
          </w:p>
        </w:tc>
        <w:tc>
          <w:tcPr>
            <w:tcW w:w="2759" w:type="dxa"/>
          </w:tcPr>
          <w:p w14:paraId="311B99B8" w14:textId="77777777" w:rsidR="00056A15" w:rsidRDefault="00056A15" w:rsidP="00663A00">
            <w:pPr>
              <w:jc w:val="center"/>
            </w:pPr>
            <w:r>
              <w:rPr>
                <w:noProof/>
              </w:rPr>
              <w:drawing>
                <wp:inline distT="0" distB="0" distL="0" distR="0" wp14:anchorId="05585005" wp14:editId="280278CE">
                  <wp:extent cx="1682750" cy="16827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82750" cy="1682750"/>
                          </a:xfrm>
                          <a:prstGeom prst="rect">
                            <a:avLst/>
                          </a:prstGeom>
                        </pic:spPr>
                      </pic:pic>
                    </a:graphicData>
                  </a:graphic>
                </wp:inline>
              </w:drawing>
            </w:r>
          </w:p>
          <w:p w14:paraId="53224724" w14:textId="0AE4E3CA" w:rsidR="007D72B5" w:rsidRDefault="007D72B5" w:rsidP="00663A00">
            <w:pPr>
              <w:jc w:val="center"/>
            </w:pPr>
            <w:r w:rsidRPr="002860FB">
              <w:rPr>
                <w:rFonts w:ascii="宋体" w:eastAsia="宋体" w:hAnsi="宋体" w:hint="eastAsia"/>
                <w:noProof/>
              </w:rPr>
              <w:t>(c</w:t>
            </w:r>
            <w:r w:rsidRPr="002860FB">
              <w:rPr>
                <w:rFonts w:ascii="宋体" w:eastAsia="宋体" w:hAnsi="宋体"/>
                <w:noProof/>
              </w:rPr>
              <w:t xml:space="preserve">) </w:t>
            </w:r>
            <w:r w:rsidRPr="002860FB">
              <w:rPr>
                <w:rFonts w:ascii="宋体" w:eastAsia="宋体" w:hAnsi="宋体" w:hint="eastAsia"/>
                <w:noProof/>
              </w:rPr>
              <w:t>头骨与皮肤叠加绘制</w:t>
            </w:r>
          </w:p>
        </w:tc>
      </w:tr>
      <w:tr w:rsidR="007D72B5" w14:paraId="1683F90A" w14:textId="77777777" w:rsidTr="007D72B5">
        <w:tc>
          <w:tcPr>
            <w:tcW w:w="2778" w:type="dxa"/>
          </w:tcPr>
          <w:p w14:paraId="283519E8" w14:textId="77777777" w:rsidR="007D72B5" w:rsidRDefault="007D72B5" w:rsidP="007D72B5">
            <w:pPr>
              <w:keepNext/>
              <w:jc w:val="center"/>
            </w:pPr>
            <w:r>
              <w:rPr>
                <w:noProof/>
              </w:rPr>
              <w:drawing>
                <wp:inline distT="0" distB="0" distL="0" distR="0" wp14:anchorId="49A86B57" wp14:editId="31916F04">
                  <wp:extent cx="1685498" cy="1685498"/>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23787" cy="1723787"/>
                          </a:xfrm>
                          <a:prstGeom prst="rect">
                            <a:avLst/>
                          </a:prstGeom>
                          <a:noFill/>
                          <a:ln>
                            <a:noFill/>
                          </a:ln>
                        </pic:spPr>
                      </pic:pic>
                    </a:graphicData>
                  </a:graphic>
                </wp:inline>
              </w:drawing>
            </w:r>
          </w:p>
          <w:p w14:paraId="348CE035" w14:textId="2BC1127F" w:rsidR="00056A15" w:rsidRPr="007D72B5" w:rsidRDefault="007D72B5" w:rsidP="007D72B5">
            <w:pPr>
              <w:pStyle w:val="af3"/>
              <w:jc w:val="center"/>
              <w:rPr>
                <w:rFonts w:ascii="宋体" w:eastAsia="宋体" w:hAnsi="宋体"/>
                <w:noProof/>
              </w:rPr>
            </w:pPr>
            <w:r w:rsidRPr="007D72B5">
              <w:rPr>
                <w:rFonts w:ascii="宋体" w:eastAsia="宋体" w:hAnsi="宋体" w:hint="eastAsia"/>
                <w:noProof/>
                <w:sz w:val="21"/>
              </w:rPr>
              <w:t>(</w:t>
            </w:r>
            <w:r>
              <w:rPr>
                <w:rFonts w:ascii="宋体" w:eastAsia="宋体" w:hAnsi="宋体"/>
                <w:noProof/>
                <w:sz w:val="21"/>
              </w:rPr>
              <w:t>d</w:t>
            </w:r>
            <w:r w:rsidRPr="007D72B5">
              <w:rPr>
                <w:rFonts w:ascii="宋体" w:eastAsia="宋体" w:hAnsi="宋体"/>
                <w:noProof/>
                <w:sz w:val="21"/>
              </w:rPr>
              <w:t xml:space="preserve">) </w:t>
            </w:r>
            <w:r w:rsidRPr="007D72B5">
              <w:rPr>
                <w:rFonts w:ascii="宋体" w:eastAsia="宋体" w:hAnsi="宋体" w:hint="eastAsia"/>
                <w:noProof/>
                <w:sz w:val="21"/>
              </w:rPr>
              <w:t>胸骨绘制图</w:t>
            </w:r>
          </w:p>
        </w:tc>
        <w:tc>
          <w:tcPr>
            <w:tcW w:w="2759" w:type="dxa"/>
          </w:tcPr>
          <w:p w14:paraId="24408997" w14:textId="77777777" w:rsidR="007D72B5" w:rsidRDefault="007D72B5" w:rsidP="007D72B5">
            <w:pPr>
              <w:keepNext/>
              <w:jc w:val="center"/>
            </w:pPr>
            <w:r>
              <w:rPr>
                <w:rFonts w:ascii="宋体" w:eastAsia="宋体" w:hAnsi="宋体"/>
                <w:noProof/>
              </w:rPr>
              <w:drawing>
                <wp:inline distT="0" distB="0" distL="0" distR="0" wp14:anchorId="53B048D6" wp14:editId="46A3A989">
                  <wp:extent cx="1669255" cy="1658203"/>
                  <wp:effectExtent l="0" t="0" r="762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IM截图20190515200559.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697621" cy="1686382"/>
                          </a:xfrm>
                          <a:prstGeom prst="rect">
                            <a:avLst/>
                          </a:prstGeom>
                        </pic:spPr>
                      </pic:pic>
                    </a:graphicData>
                  </a:graphic>
                </wp:inline>
              </w:drawing>
            </w:r>
          </w:p>
          <w:p w14:paraId="1B8217B0" w14:textId="005F51EA" w:rsidR="00056A15" w:rsidRPr="007D72B5" w:rsidRDefault="007D72B5" w:rsidP="007D72B5">
            <w:pPr>
              <w:pStyle w:val="af3"/>
              <w:jc w:val="center"/>
              <w:rPr>
                <w:rFonts w:ascii="宋体" w:eastAsia="宋体" w:hAnsi="宋体"/>
                <w:noProof/>
              </w:rPr>
            </w:pPr>
            <w:r w:rsidRPr="007D72B5">
              <w:rPr>
                <w:rFonts w:ascii="宋体" w:eastAsia="宋体" w:hAnsi="宋体" w:hint="eastAsia"/>
                <w:noProof/>
                <w:sz w:val="21"/>
              </w:rPr>
              <w:t>(</w:t>
            </w:r>
            <w:r>
              <w:rPr>
                <w:rFonts w:ascii="宋体" w:eastAsia="宋体" w:hAnsi="宋体"/>
                <w:noProof/>
                <w:sz w:val="21"/>
              </w:rPr>
              <w:t>e</w:t>
            </w:r>
            <w:r w:rsidRPr="007D72B5">
              <w:rPr>
                <w:rFonts w:ascii="宋体" w:eastAsia="宋体" w:hAnsi="宋体"/>
                <w:noProof/>
                <w:sz w:val="21"/>
              </w:rPr>
              <w:t xml:space="preserve">) </w:t>
            </w:r>
            <w:r w:rsidRPr="007D72B5">
              <w:rPr>
                <w:rFonts w:ascii="宋体" w:eastAsia="宋体" w:hAnsi="宋体" w:hint="eastAsia"/>
                <w:noProof/>
                <w:sz w:val="21"/>
              </w:rPr>
              <w:t>组织表皮绘制图</w:t>
            </w:r>
          </w:p>
        </w:tc>
        <w:tc>
          <w:tcPr>
            <w:tcW w:w="2759" w:type="dxa"/>
          </w:tcPr>
          <w:p w14:paraId="27C0CAC3" w14:textId="77777777" w:rsidR="007D72B5" w:rsidRPr="007D72B5" w:rsidRDefault="007D72B5" w:rsidP="007D72B5">
            <w:pPr>
              <w:keepNext/>
              <w:jc w:val="center"/>
              <w:rPr>
                <w:rFonts w:ascii="宋体" w:eastAsia="宋体" w:hAnsi="宋体"/>
              </w:rPr>
            </w:pPr>
            <w:r w:rsidRPr="007D72B5">
              <w:rPr>
                <w:rFonts w:ascii="宋体" w:eastAsia="宋体" w:hAnsi="宋体"/>
                <w:noProof/>
              </w:rPr>
              <w:drawing>
                <wp:inline distT="0" distB="0" distL="0" distR="0" wp14:anchorId="2892FAE3" wp14:editId="071C8982">
                  <wp:extent cx="1658203" cy="1658203"/>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TIM截图2019051520041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80683" cy="1680683"/>
                          </a:xfrm>
                          <a:prstGeom prst="rect">
                            <a:avLst/>
                          </a:prstGeom>
                        </pic:spPr>
                      </pic:pic>
                    </a:graphicData>
                  </a:graphic>
                </wp:inline>
              </w:drawing>
            </w:r>
          </w:p>
          <w:p w14:paraId="68D38AE2" w14:textId="2C7CE4FB" w:rsidR="00056A15" w:rsidRPr="007D72B5" w:rsidRDefault="007D72B5" w:rsidP="007D72B5">
            <w:pPr>
              <w:pStyle w:val="af3"/>
              <w:jc w:val="center"/>
              <w:rPr>
                <w:rFonts w:ascii="宋体" w:eastAsia="宋体" w:hAnsi="宋体"/>
                <w:noProof/>
                <w:sz w:val="21"/>
              </w:rPr>
            </w:pPr>
            <w:r w:rsidRPr="007D72B5">
              <w:rPr>
                <w:rFonts w:ascii="宋体" w:eastAsia="宋体" w:hAnsi="宋体" w:hint="eastAsia"/>
                <w:noProof/>
                <w:sz w:val="21"/>
              </w:rPr>
              <w:t>(</w:t>
            </w:r>
            <w:r>
              <w:rPr>
                <w:rFonts w:ascii="宋体" w:eastAsia="宋体" w:hAnsi="宋体"/>
                <w:noProof/>
                <w:sz w:val="21"/>
              </w:rPr>
              <w:t>f</w:t>
            </w:r>
            <w:r w:rsidRPr="007D72B5">
              <w:rPr>
                <w:rFonts w:ascii="宋体" w:eastAsia="宋体" w:hAnsi="宋体"/>
                <w:noProof/>
                <w:sz w:val="21"/>
              </w:rPr>
              <w:t xml:space="preserve">) </w:t>
            </w:r>
            <w:r w:rsidRPr="007D72B5">
              <w:rPr>
                <w:rFonts w:ascii="宋体" w:eastAsia="宋体" w:hAnsi="宋体" w:hint="eastAsia"/>
                <w:noProof/>
                <w:sz w:val="21"/>
              </w:rPr>
              <w:t>胸骨与表皮叠加绘制</w:t>
            </w:r>
          </w:p>
        </w:tc>
      </w:tr>
    </w:tbl>
    <w:p w14:paraId="5FF5AE8D" w14:textId="487E2542" w:rsidR="00056A15" w:rsidRDefault="00056A15" w:rsidP="00056A15">
      <w:pPr>
        <w:pStyle w:val="af3"/>
        <w:spacing w:line="400" w:lineRule="exact"/>
        <w:jc w:val="center"/>
        <w:rPr>
          <w:rFonts w:ascii="宋体" w:eastAsia="宋体" w:hAnsi="宋体"/>
          <w:sz w:val="21"/>
          <w:szCs w:val="21"/>
        </w:rPr>
      </w:pPr>
      <w:r w:rsidRPr="00C575F7">
        <w:rPr>
          <w:rFonts w:ascii="宋体" w:eastAsia="宋体" w:hAnsi="宋体"/>
          <w:sz w:val="21"/>
          <w:szCs w:val="21"/>
        </w:rPr>
        <w:t>图</w:t>
      </w:r>
      <w:r>
        <w:rPr>
          <w:rFonts w:ascii="宋体" w:eastAsia="宋体" w:hAnsi="宋体"/>
          <w:sz w:val="21"/>
          <w:szCs w:val="21"/>
        </w:rPr>
        <w:t>4</w:t>
      </w:r>
      <w:r w:rsidRPr="00C575F7">
        <w:rPr>
          <w:rFonts w:ascii="宋体" w:eastAsia="宋体" w:hAnsi="宋体"/>
          <w:sz w:val="21"/>
          <w:szCs w:val="21"/>
        </w:rPr>
        <w:t>.</w:t>
      </w:r>
      <w:r>
        <w:rPr>
          <w:rFonts w:ascii="宋体" w:eastAsia="宋体" w:hAnsi="宋体" w:hint="eastAsia"/>
          <w:sz w:val="21"/>
          <w:szCs w:val="21"/>
        </w:rPr>
        <w:t>3</w:t>
      </w:r>
      <w:r w:rsidRPr="00C575F7">
        <w:rPr>
          <w:rFonts w:ascii="宋体" w:eastAsia="宋体" w:hAnsi="宋体"/>
          <w:sz w:val="21"/>
          <w:szCs w:val="21"/>
        </w:rPr>
        <w:t xml:space="preserve"> </w:t>
      </w:r>
      <w:r w:rsidR="007D72B5">
        <w:rPr>
          <w:rFonts w:ascii="宋体" w:eastAsia="宋体" w:hAnsi="宋体" w:hint="eastAsia"/>
          <w:sz w:val="21"/>
          <w:szCs w:val="21"/>
        </w:rPr>
        <w:t>增量</w:t>
      </w:r>
      <w:r>
        <w:rPr>
          <w:rFonts w:ascii="宋体" w:eastAsia="宋体" w:hAnsi="宋体" w:hint="eastAsia"/>
          <w:sz w:val="21"/>
          <w:szCs w:val="21"/>
        </w:rPr>
        <w:t>绘制示意图。</w:t>
      </w:r>
    </w:p>
    <w:p w14:paraId="6F3640B8" w14:textId="00F59EDF" w:rsidR="00056A15" w:rsidRDefault="00C90D53" w:rsidP="00056A15">
      <w:pPr>
        <w:keepNext/>
        <w:jc w:val="center"/>
      </w:pPr>
      <w:r>
        <w:rPr>
          <w:noProof/>
        </w:rPr>
        <w:drawing>
          <wp:inline distT="0" distB="0" distL="0" distR="0" wp14:anchorId="69DC7EDE" wp14:editId="4AFBEAC8">
            <wp:extent cx="3154953" cy="3063505"/>
            <wp:effectExtent l="0" t="0" r="762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54953" cy="3063505"/>
                    </a:xfrm>
                    <a:prstGeom prst="rect">
                      <a:avLst/>
                    </a:prstGeom>
                  </pic:spPr>
                </pic:pic>
              </a:graphicData>
            </a:graphic>
          </wp:inline>
        </w:drawing>
      </w:r>
    </w:p>
    <w:p w14:paraId="0F5DC975" w14:textId="77777777" w:rsidR="00056A15" w:rsidRDefault="00056A15" w:rsidP="00056A15">
      <w:pPr>
        <w:pStyle w:val="af3"/>
        <w:spacing w:line="400" w:lineRule="exact"/>
        <w:jc w:val="center"/>
        <w:rPr>
          <w:rFonts w:ascii="宋体" w:eastAsia="宋体" w:hAnsi="宋体"/>
          <w:sz w:val="21"/>
          <w:szCs w:val="21"/>
        </w:rPr>
      </w:pPr>
      <w:bookmarkStart w:id="71" w:name="OLE_LINK22"/>
      <w:bookmarkStart w:id="72" w:name="OLE_LINK23"/>
      <w:bookmarkStart w:id="73" w:name="_Hlk8652275"/>
      <w:r w:rsidRPr="00C575F7">
        <w:rPr>
          <w:rFonts w:ascii="宋体" w:eastAsia="宋体" w:hAnsi="宋体"/>
          <w:sz w:val="21"/>
          <w:szCs w:val="21"/>
        </w:rPr>
        <w:t>图</w:t>
      </w:r>
      <w:r>
        <w:rPr>
          <w:rFonts w:ascii="宋体" w:eastAsia="宋体" w:hAnsi="宋体"/>
          <w:sz w:val="21"/>
          <w:szCs w:val="21"/>
        </w:rPr>
        <w:t>4</w:t>
      </w:r>
      <w:r w:rsidRPr="00C575F7">
        <w:rPr>
          <w:rFonts w:ascii="宋体" w:eastAsia="宋体" w:hAnsi="宋体"/>
          <w:sz w:val="21"/>
          <w:szCs w:val="21"/>
        </w:rPr>
        <w:t>.</w:t>
      </w:r>
      <w:r>
        <w:rPr>
          <w:rFonts w:ascii="宋体" w:eastAsia="宋体" w:hAnsi="宋体" w:hint="eastAsia"/>
          <w:sz w:val="21"/>
          <w:szCs w:val="21"/>
        </w:rPr>
        <w:t>4</w:t>
      </w:r>
      <w:r w:rsidRPr="00C575F7">
        <w:rPr>
          <w:rFonts w:ascii="宋体" w:eastAsia="宋体" w:hAnsi="宋体"/>
          <w:sz w:val="21"/>
          <w:szCs w:val="21"/>
        </w:rPr>
        <w:t xml:space="preserve"> </w:t>
      </w:r>
      <w:r>
        <w:rPr>
          <w:rFonts w:ascii="宋体" w:eastAsia="宋体" w:hAnsi="宋体" w:hint="eastAsia"/>
          <w:sz w:val="21"/>
          <w:szCs w:val="21"/>
        </w:rPr>
        <w:t>四个体</w:t>
      </w:r>
      <w:bookmarkEnd w:id="71"/>
      <w:bookmarkEnd w:id="72"/>
      <w:r>
        <w:rPr>
          <w:rFonts w:ascii="宋体" w:eastAsia="宋体" w:hAnsi="宋体" w:hint="eastAsia"/>
          <w:sz w:val="21"/>
          <w:szCs w:val="21"/>
        </w:rPr>
        <w:t>数据叠加绘制示意图。淡黄色半透明的</w:t>
      </w:r>
      <w:bookmarkEnd w:id="73"/>
      <w:r>
        <w:rPr>
          <w:rFonts w:ascii="宋体" w:eastAsia="宋体" w:hAnsi="宋体" w:hint="eastAsia"/>
          <w:sz w:val="21"/>
          <w:szCs w:val="21"/>
        </w:rPr>
        <w:t>是原数据，深黄色的是气管，蓝色半透明的是左肺，黑色的是肿瘤。</w:t>
      </w:r>
    </w:p>
    <w:p w14:paraId="1C0655AA" w14:textId="77777777" w:rsidR="00056A15" w:rsidRDefault="00056A15" w:rsidP="00056A15"/>
    <w:p w14:paraId="3A110B2A" w14:textId="4DC3918C" w:rsidR="00056A15" w:rsidRDefault="00056A15" w:rsidP="00056A15">
      <w:pPr>
        <w:spacing w:line="400" w:lineRule="exact"/>
        <w:ind w:firstLineChars="200" w:firstLine="480"/>
        <w:rPr>
          <w:rFonts w:ascii="宋体" w:eastAsia="宋体" w:hAnsi="宋体"/>
          <w:sz w:val="24"/>
        </w:rPr>
      </w:pPr>
      <w:r>
        <w:rPr>
          <w:rFonts w:ascii="宋体" w:eastAsia="宋体" w:hAnsi="宋体" w:hint="eastAsia"/>
          <w:sz w:val="24"/>
        </w:rPr>
        <w:t>增量绘制功能不仅仅只是将多个区域叠加在最终的绘制窗口上，还需要保证叠加之后每个区域的可视化效果与单独绘制时相比没有差异，同时还需要保证多个区域的</w:t>
      </w:r>
      <w:r w:rsidR="00C90D53">
        <w:rPr>
          <w:rFonts w:ascii="宋体" w:eastAsia="宋体" w:hAnsi="宋体" w:hint="eastAsia"/>
          <w:sz w:val="24"/>
        </w:rPr>
        <w:t>相对</w:t>
      </w:r>
      <w:r>
        <w:rPr>
          <w:rFonts w:ascii="宋体" w:eastAsia="宋体" w:hAnsi="宋体" w:hint="eastAsia"/>
          <w:sz w:val="24"/>
        </w:rPr>
        <w:t>空间位置在叠加后不会错乱。在增量绘制的具体实现上，VTK中并</w:t>
      </w:r>
      <w:r>
        <w:rPr>
          <w:rFonts w:ascii="宋体" w:eastAsia="宋体" w:hAnsi="宋体" w:hint="eastAsia"/>
          <w:sz w:val="24"/>
        </w:rPr>
        <w:lastRenderedPageBreak/>
        <w:t>没有直接提供</w:t>
      </w:r>
      <w:r w:rsidR="00B632F3">
        <w:rPr>
          <w:rFonts w:ascii="宋体" w:eastAsia="宋体" w:hAnsi="宋体" w:hint="eastAsia"/>
          <w:sz w:val="24"/>
        </w:rPr>
        <w:t>相应</w:t>
      </w:r>
      <w:r>
        <w:rPr>
          <w:rFonts w:ascii="宋体" w:eastAsia="宋体" w:hAnsi="宋体" w:hint="eastAsia"/>
          <w:sz w:val="24"/>
        </w:rPr>
        <w:t>的功能，但有以下几种方法可以实现叠加绘制：</w:t>
      </w:r>
    </w:p>
    <w:p w14:paraId="3AE60AC6" w14:textId="77777777" w:rsidR="00056A15" w:rsidRDefault="00056A15" w:rsidP="00056A15">
      <w:pPr>
        <w:spacing w:line="400" w:lineRule="exact"/>
        <w:ind w:firstLineChars="200" w:firstLine="480"/>
        <w:rPr>
          <w:rFonts w:ascii="宋体" w:eastAsia="宋体" w:hAnsi="宋体"/>
          <w:sz w:val="24"/>
        </w:rPr>
      </w:pPr>
      <w:r>
        <w:rPr>
          <w:rFonts w:ascii="宋体" w:eastAsia="宋体" w:hAnsi="宋体" w:hint="eastAsia"/>
          <w:sz w:val="24"/>
        </w:rPr>
        <w:t>(</w:t>
      </w:r>
      <w:r>
        <w:rPr>
          <w:rFonts w:ascii="宋体" w:eastAsia="宋体" w:hAnsi="宋体"/>
          <w:sz w:val="24"/>
        </w:rPr>
        <w:t xml:space="preserve">1) </w:t>
      </w:r>
      <w:r>
        <w:rPr>
          <w:rFonts w:ascii="宋体" w:eastAsia="宋体" w:hAnsi="宋体" w:hint="eastAsia"/>
          <w:sz w:val="24"/>
        </w:rPr>
        <w:t>使用多个可视化管道</w:t>
      </w:r>
    </w:p>
    <w:p w14:paraId="26381078" w14:textId="7ABBF707" w:rsidR="00056A15" w:rsidRDefault="00056A15" w:rsidP="00056A15">
      <w:pPr>
        <w:spacing w:line="400" w:lineRule="exact"/>
        <w:ind w:firstLineChars="200" w:firstLine="480"/>
        <w:rPr>
          <w:rFonts w:ascii="宋体" w:eastAsia="宋体" w:hAnsi="宋体"/>
          <w:sz w:val="24"/>
        </w:rPr>
      </w:pPr>
      <w:r>
        <w:rPr>
          <w:rFonts w:ascii="宋体" w:eastAsia="宋体" w:hAnsi="宋体" w:hint="eastAsia"/>
          <w:sz w:val="24"/>
        </w:rPr>
        <w:t>一个</w:t>
      </w:r>
      <w:r>
        <w:rPr>
          <w:rFonts w:ascii="宋体" w:eastAsia="宋体" w:hAnsi="宋体"/>
          <w:sz w:val="24"/>
        </w:rPr>
        <w:t>R</w:t>
      </w:r>
      <w:r>
        <w:rPr>
          <w:rFonts w:ascii="宋体" w:eastAsia="宋体" w:hAnsi="宋体" w:hint="eastAsia"/>
          <w:sz w:val="24"/>
        </w:rPr>
        <w:t>ender可接受多个Volume，因此可以将图4.2所示的可视化流程中的可视化管道扩充为多条，每一条管理一个绘制区域的体数据与传递函数，最后通过同一个Render在同一个Render</w:t>
      </w:r>
      <w:r>
        <w:rPr>
          <w:rFonts w:ascii="宋体" w:eastAsia="宋体" w:hAnsi="宋体"/>
          <w:sz w:val="24"/>
        </w:rPr>
        <w:t>Window</w:t>
      </w:r>
      <w:r>
        <w:rPr>
          <w:rFonts w:ascii="宋体" w:eastAsia="宋体" w:hAnsi="宋体" w:hint="eastAsia"/>
          <w:sz w:val="24"/>
        </w:rPr>
        <w:t>上绘制。但使用这种方法时，每个体数据都会执行一次光线投射算法，因此在计算对屏幕像素的贡献时，后添加的体数据的贡献会覆盖掉先添加的体数据的贡献，直观表现就是后添加的体数据总是出现在先添加的体数据的前面，存在空间错位。</w:t>
      </w:r>
    </w:p>
    <w:p w14:paraId="4FDC8A75" w14:textId="77777777" w:rsidR="00056A15" w:rsidRDefault="00056A15" w:rsidP="00056A15">
      <w:pPr>
        <w:spacing w:line="400" w:lineRule="exact"/>
        <w:ind w:firstLineChars="200" w:firstLine="480"/>
        <w:rPr>
          <w:rFonts w:ascii="宋体" w:eastAsia="宋体" w:hAnsi="宋体"/>
          <w:sz w:val="24"/>
        </w:rPr>
      </w:pPr>
      <w:r>
        <w:rPr>
          <w:rFonts w:ascii="宋体" w:eastAsia="宋体" w:hAnsi="宋体" w:hint="eastAsia"/>
          <w:sz w:val="24"/>
        </w:rPr>
        <w:t>(2</w:t>
      </w:r>
      <w:r>
        <w:rPr>
          <w:rFonts w:ascii="宋体" w:eastAsia="宋体" w:hAnsi="宋体"/>
          <w:sz w:val="24"/>
        </w:rPr>
        <w:t>) vtkMultiVolume</w:t>
      </w:r>
    </w:p>
    <w:p w14:paraId="5AB8938D" w14:textId="0BF7F818" w:rsidR="00056A15" w:rsidRDefault="00056A15" w:rsidP="00056A15">
      <w:pPr>
        <w:spacing w:line="400" w:lineRule="exact"/>
        <w:ind w:firstLineChars="200" w:firstLine="480"/>
        <w:rPr>
          <w:rFonts w:ascii="宋体" w:eastAsia="宋体" w:hAnsi="宋体"/>
          <w:sz w:val="24"/>
        </w:rPr>
      </w:pPr>
      <w:r>
        <w:rPr>
          <w:rFonts w:ascii="宋体" w:eastAsia="宋体" w:hAnsi="宋体"/>
          <w:sz w:val="24"/>
        </w:rPr>
        <w:t>vtkMultiVolume</w:t>
      </w:r>
      <w:r>
        <w:rPr>
          <w:rFonts w:ascii="宋体" w:eastAsia="宋体" w:hAnsi="宋体" w:hint="eastAsia"/>
          <w:sz w:val="24"/>
        </w:rPr>
        <w:t>可将多个体数据进行融合，作为一个体数据去进行绘制。但</w:t>
      </w:r>
      <w:r w:rsidR="00305395">
        <w:rPr>
          <w:rFonts w:ascii="宋体" w:eastAsia="宋体" w:hAnsi="宋体" w:hint="eastAsia"/>
          <w:sz w:val="24"/>
        </w:rPr>
        <w:t>这种方法会修改原始体数据</w:t>
      </w:r>
      <w:r>
        <w:rPr>
          <w:rFonts w:ascii="宋体" w:eastAsia="宋体" w:hAnsi="宋体" w:hint="eastAsia"/>
          <w:sz w:val="24"/>
        </w:rPr>
        <w:t>，</w:t>
      </w:r>
      <w:r w:rsidR="00305395">
        <w:rPr>
          <w:rFonts w:ascii="宋体" w:eastAsia="宋体" w:hAnsi="宋体" w:hint="eastAsia"/>
          <w:sz w:val="24"/>
        </w:rPr>
        <w:t>且基于VTK</w:t>
      </w:r>
      <w:r>
        <w:rPr>
          <w:rFonts w:ascii="宋体" w:eastAsia="宋体" w:hAnsi="宋体" w:hint="eastAsia"/>
          <w:sz w:val="24"/>
        </w:rPr>
        <w:t>对融合后的体数据</w:t>
      </w:r>
      <w:r w:rsidR="00305395">
        <w:rPr>
          <w:rFonts w:ascii="宋体" w:eastAsia="宋体" w:hAnsi="宋体" w:hint="eastAsia"/>
          <w:sz w:val="24"/>
        </w:rPr>
        <w:t>进行可视化时，无法</w:t>
      </w:r>
      <w:r>
        <w:rPr>
          <w:rFonts w:ascii="宋体" w:eastAsia="宋体" w:hAnsi="宋体" w:hint="eastAsia"/>
          <w:sz w:val="24"/>
        </w:rPr>
        <w:t>添加</w:t>
      </w:r>
      <w:del w:id="74" w:author="慧 唐" w:date="2019-05-17T10:12:00Z">
        <w:r w:rsidDel="0077619D">
          <w:rPr>
            <w:rFonts w:ascii="宋体" w:eastAsia="宋体" w:hAnsi="宋体" w:hint="eastAsia"/>
            <w:sz w:val="24"/>
          </w:rPr>
          <w:delText>阴影</w:delText>
        </w:r>
      </w:del>
      <w:ins w:id="75" w:author="慧 唐" w:date="2019-05-17T10:12:00Z">
        <w:r w:rsidR="0077619D">
          <w:rPr>
            <w:rFonts w:ascii="宋体" w:eastAsia="宋体" w:hAnsi="宋体" w:hint="eastAsia"/>
            <w:sz w:val="24"/>
          </w:rPr>
          <w:t>明暗</w:t>
        </w:r>
      </w:ins>
      <w:r>
        <w:rPr>
          <w:rFonts w:ascii="宋体" w:eastAsia="宋体" w:hAnsi="宋体" w:hint="eastAsia"/>
          <w:sz w:val="24"/>
        </w:rPr>
        <w:t>效果，导致叠加绘制与单独绘制的可视化效果存在差异。</w:t>
      </w:r>
    </w:p>
    <w:p w14:paraId="76017B62" w14:textId="77777777" w:rsidR="00056A15" w:rsidRDefault="00056A15" w:rsidP="00056A15">
      <w:pPr>
        <w:spacing w:line="400" w:lineRule="exact"/>
        <w:ind w:firstLineChars="200" w:firstLine="480"/>
        <w:rPr>
          <w:rFonts w:ascii="宋体" w:eastAsia="宋体" w:hAnsi="宋体"/>
          <w:sz w:val="24"/>
        </w:rPr>
      </w:pPr>
      <w:r>
        <w:rPr>
          <w:rFonts w:ascii="宋体" w:eastAsia="宋体" w:hAnsi="宋体" w:hint="eastAsia"/>
          <w:sz w:val="24"/>
        </w:rPr>
        <w:t>(</w:t>
      </w:r>
      <w:r>
        <w:rPr>
          <w:rFonts w:ascii="宋体" w:eastAsia="宋体" w:hAnsi="宋体"/>
          <w:sz w:val="24"/>
        </w:rPr>
        <w:t xml:space="preserve">3) </w:t>
      </w:r>
      <w:r>
        <w:rPr>
          <w:rFonts w:ascii="宋体" w:eastAsia="宋体" w:hAnsi="宋体" w:hint="eastAsia"/>
          <w:sz w:val="24"/>
        </w:rPr>
        <w:t>多通道vtk</w:t>
      </w:r>
      <w:r>
        <w:rPr>
          <w:rFonts w:ascii="宋体" w:eastAsia="宋体" w:hAnsi="宋体"/>
          <w:sz w:val="24"/>
        </w:rPr>
        <w:t>ImageData</w:t>
      </w:r>
    </w:p>
    <w:p w14:paraId="3E02F324" w14:textId="7DDFD3DA" w:rsidR="00ED4DA9" w:rsidRDefault="00056A15" w:rsidP="00056A15">
      <w:pPr>
        <w:spacing w:line="400" w:lineRule="exact"/>
        <w:ind w:firstLineChars="200" w:firstLine="480"/>
        <w:rPr>
          <w:ins w:id="76" w:author="He Jianan" w:date="2019-05-17T10:47:00Z"/>
          <w:rFonts w:ascii="宋体" w:eastAsia="宋体" w:hAnsi="宋体"/>
          <w:sz w:val="24"/>
        </w:rPr>
      </w:pPr>
      <w:r>
        <w:rPr>
          <w:rFonts w:ascii="宋体" w:eastAsia="宋体" w:hAnsi="宋体" w:hint="eastAsia"/>
          <w:sz w:val="24"/>
        </w:rPr>
        <w:t>创建一个多通道的vtk</w:t>
      </w:r>
      <w:r>
        <w:rPr>
          <w:rFonts w:ascii="宋体" w:eastAsia="宋体" w:hAnsi="宋体"/>
          <w:sz w:val="24"/>
        </w:rPr>
        <w:t>ImageData</w:t>
      </w:r>
      <w:r>
        <w:rPr>
          <w:rFonts w:ascii="宋体" w:eastAsia="宋体" w:hAnsi="宋体" w:hint="eastAsia"/>
          <w:sz w:val="24"/>
        </w:rPr>
        <w:t>，每个区域对应的体数据作为该vtk</w:t>
      </w:r>
      <w:r>
        <w:rPr>
          <w:rFonts w:ascii="宋体" w:eastAsia="宋体" w:hAnsi="宋体"/>
          <w:sz w:val="24"/>
        </w:rPr>
        <w:t>ImageData</w:t>
      </w:r>
      <w:r>
        <w:rPr>
          <w:rFonts w:ascii="宋体" w:eastAsia="宋体" w:hAnsi="宋体" w:hint="eastAsia"/>
          <w:sz w:val="24"/>
        </w:rPr>
        <w:t>的一个通道，为Volume添加传递函数时，声明该传递函数作用的通道id。这个方法可以有效解决叠加绘制时的</w:t>
      </w:r>
      <w:ins w:id="77" w:author="He Jianan" w:date="2019-05-17T10:48:00Z">
        <w:r w:rsidR="00ED4DA9">
          <w:rPr>
            <w:rFonts w:ascii="宋体" w:eastAsia="宋体" w:hAnsi="宋体" w:hint="eastAsia"/>
            <w:sz w:val="24"/>
          </w:rPr>
          <w:t>可视化效果改变与</w:t>
        </w:r>
      </w:ins>
      <w:r>
        <w:rPr>
          <w:rFonts w:ascii="宋体" w:eastAsia="宋体" w:hAnsi="宋体" w:hint="eastAsia"/>
          <w:sz w:val="24"/>
        </w:rPr>
        <w:t>空间错位</w:t>
      </w:r>
      <w:del w:id="78" w:author="He Jianan" w:date="2019-05-17T10:48:00Z">
        <w:r w:rsidDel="00ED4DA9">
          <w:rPr>
            <w:rFonts w:ascii="宋体" w:eastAsia="宋体" w:hAnsi="宋体" w:hint="eastAsia"/>
            <w:sz w:val="24"/>
          </w:rPr>
          <w:delText>与可视化效果改变</w:delText>
        </w:r>
      </w:del>
      <w:r>
        <w:rPr>
          <w:rFonts w:ascii="宋体" w:eastAsia="宋体" w:hAnsi="宋体" w:hint="eastAsia"/>
          <w:sz w:val="24"/>
        </w:rPr>
        <w:t>的问题</w:t>
      </w:r>
      <w:ins w:id="79" w:author="He Jianan" w:date="2019-05-17T10:47:00Z">
        <w:r w:rsidR="00ED4DA9">
          <w:rPr>
            <w:rFonts w:ascii="宋体" w:eastAsia="宋体" w:hAnsi="宋体" w:hint="eastAsia"/>
            <w:sz w:val="24"/>
          </w:rPr>
          <w:t>。</w:t>
        </w:r>
      </w:ins>
    </w:p>
    <w:p w14:paraId="71DC466F" w14:textId="36EA6B56" w:rsidR="00056A15" w:rsidRPr="009E141D" w:rsidRDefault="00056A15" w:rsidP="00056A15">
      <w:pPr>
        <w:spacing w:line="400" w:lineRule="exact"/>
        <w:ind w:firstLineChars="200" w:firstLine="480"/>
        <w:rPr>
          <w:rFonts w:ascii="宋体" w:eastAsia="宋体" w:hAnsi="宋体"/>
          <w:sz w:val="24"/>
          <w:rPrChange w:id="80" w:author="He Jianan" w:date="2019-05-17T17:12:00Z">
            <w:rPr>
              <w:rFonts w:ascii="宋体" w:eastAsia="宋体" w:hAnsi="宋体"/>
              <w:sz w:val="24"/>
            </w:rPr>
          </w:rPrChange>
        </w:rPr>
      </w:pPr>
      <w:del w:id="81" w:author="He Jianan" w:date="2019-05-17T10:47:00Z">
        <w:r w:rsidDel="00ED4DA9">
          <w:rPr>
            <w:rFonts w:ascii="宋体" w:eastAsia="宋体" w:hAnsi="宋体" w:hint="eastAsia"/>
            <w:sz w:val="24"/>
          </w:rPr>
          <w:delText>，</w:delText>
        </w:r>
      </w:del>
      <w:r>
        <w:rPr>
          <w:rFonts w:ascii="宋体" w:eastAsia="宋体" w:hAnsi="宋体" w:hint="eastAsia"/>
          <w:sz w:val="24"/>
        </w:rPr>
        <w:t>该平台的增量绘制通过</w:t>
      </w:r>
      <w:ins w:id="82" w:author="He Jianan" w:date="2019-05-17T17:07:00Z">
        <w:r w:rsidR="009E141D">
          <w:rPr>
            <w:rFonts w:ascii="宋体" w:eastAsia="宋体" w:hAnsi="宋体" w:hint="eastAsia"/>
            <w:sz w:val="24"/>
          </w:rPr>
          <w:t>多通道vtk</w:t>
        </w:r>
        <w:r w:rsidR="009E141D">
          <w:rPr>
            <w:rFonts w:ascii="宋体" w:eastAsia="宋体" w:hAnsi="宋体"/>
            <w:sz w:val="24"/>
          </w:rPr>
          <w:t>ImageData</w:t>
        </w:r>
      </w:ins>
      <w:del w:id="83" w:author="He Jianan" w:date="2019-05-17T17:07:00Z">
        <w:r w:rsidDel="009E141D">
          <w:rPr>
            <w:rFonts w:ascii="宋体" w:eastAsia="宋体" w:hAnsi="宋体" w:hint="eastAsia"/>
            <w:sz w:val="24"/>
          </w:rPr>
          <w:delText>这种方法</w:delText>
        </w:r>
      </w:del>
      <w:r>
        <w:rPr>
          <w:rFonts w:ascii="宋体" w:eastAsia="宋体" w:hAnsi="宋体" w:hint="eastAsia"/>
          <w:sz w:val="24"/>
        </w:rPr>
        <w:t>来实现。</w:t>
      </w:r>
      <w:ins w:id="84" w:author="He Jianan" w:date="2019-05-17T17:08:00Z">
        <w:r w:rsidR="009E141D">
          <w:rPr>
            <w:rFonts w:ascii="宋体" w:eastAsia="宋体" w:hAnsi="宋体" w:hint="eastAsia"/>
            <w:sz w:val="24"/>
          </w:rPr>
          <w:t>系统启动时会新建一个</w:t>
        </w:r>
      </w:ins>
      <w:ins w:id="85" w:author="He Jianan" w:date="2019-05-17T17:09:00Z">
        <w:r w:rsidR="009E141D">
          <w:rPr>
            <w:rFonts w:ascii="宋体" w:eastAsia="宋体" w:hAnsi="宋体" w:hint="eastAsia"/>
            <w:sz w:val="24"/>
          </w:rPr>
          <w:t>多通道</w:t>
        </w:r>
      </w:ins>
      <w:ins w:id="86" w:author="He Jianan" w:date="2019-05-17T17:08:00Z">
        <w:r w:rsidR="009E141D">
          <w:rPr>
            <w:rFonts w:ascii="宋体" w:eastAsia="宋体" w:hAnsi="宋体" w:hint="eastAsia"/>
            <w:sz w:val="24"/>
          </w:rPr>
          <w:t>vtk</w:t>
        </w:r>
        <w:r w:rsidR="009E141D">
          <w:rPr>
            <w:rFonts w:ascii="宋体" w:eastAsia="宋体" w:hAnsi="宋体"/>
            <w:sz w:val="24"/>
          </w:rPr>
          <w:t>ImageData</w:t>
        </w:r>
        <w:r w:rsidR="009E141D">
          <w:rPr>
            <w:rFonts w:ascii="宋体" w:eastAsia="宋体" w:hAnsi="宋体" w:hint="eastAsia"/>
            <w:sz w:val="24"/>
          </w:rPr>
          <w:t>，</w:t>
        </w:r>
      </w:ins>
      <w:r>
        <w:rPr>
          <w:rFonts w:ascii="宋体" w:eastAsia="宋体" w:hAnsi="宋体" w:hint="eastAsia"/>
          <w:sz w:val="24"/>
        </w:rPr>
        <w:t>当用户对某一区域的绘制效果满意后，可在菜单中点击保存当前的</w:t>
      </w:r>
      <w:r w:rsidR="00B632F3">
        <w:rPr>
          <w:rFonts w:ascii="宋体" w:eastAsia="宋体" w:hAnsi="宋体" w:hint="eastAsia"/>
          <w:sz w:val="24"/>
        </w:rPr>
        <w:t>体</w:t>
      </w:r>
      <w:r>
        <w:rPr>
          <w:rFonts w:ascii="宋体" w:eastAsia="宋体" w:hAnsi="宋体" w:hint="eastAsia"/>
          <w:sz w:val="24"/>
        </w:rPr>
        <w:t>绘制图，</w:t>
      </w:r>
      <w:ins w:id="87" w:author="He Jianan" w:date="2019-05-17T17:07:00Z">
        <w:r w:rsidR="009E141D">
          <w:rPr>
            <w:rFonts w:ascii="宋体" w:eastAsia="宋体" w:hAnsi="宋体" w:hint="eastAsia"/>
            <w:sz w:val="24"/>
          </w:rPr>
          <w:t>系统会将</w:t>
        </w:r>
      </w:ins>
      <w:ins w:id="88" w:author="He Jianan" w:date="2019-05-17T17:08:00Z">
        <w:r w:rsidR="009E141D">
          <w:rPr>
            <w:rFonts w:ascii="宋体" w:eastAsia="宋体" w:hAnsi="宋体" w:hint="eastAsia"/>
            <w:sz w:val="24"/>
          </w:rPr>
          <w:t>当前的</w:t>
        </w:r>
      </w:ins>
      <w:ins w:id="89" w:author="He Jianan" w:date="2019-05-17T17:07:00Z">
        <w:r w:rsidR="009E141D">
          <w:rPr>
            <w:rFonts w:ascii="宋体" w:eastAsia="宋体" w:hAnsi="宋体" w:hint="eastAsia"/>
            <w:sz w:val="24"/>
          </w:rPr>
          <w:t>体数据</w:t>
        </w:r>
      </w:ins>
      <w:ins w:id="90" w:author="He Jianan" w:date="2019-05-17T17:08:00Z">
        <w:r w:rsidR="009E141D">
          <w:rPr>
            <w:rFonts w:ascii="宋体" w:eastAsia="宋体" w:hAnsi="宋体" w:hint="eastAsia"/>
            <w:sz w:val="24"/>
          </w:rPr>
          <w:t>赋给</w:t>
        </w:r>
      </w:ins>
      <w:ins w:id="91" w:author="He Jianan" w:date="2019-05-17T17:09:00Z">
        <w:r w:rsidR="009E141D">
          <w:rPr>
            <w:rFonts w:ascii="宋体" w:eastAsia="宋体" w:hAnsi="宋体" w:hint="eastAsia"/>
            <w:sz w:val="24"/>
          </w:rPr>
          <w:t>vtk</w:t>
        </w:r>
        <w:r w:rsidR="009E141D">
          <w:rPr>
            <w:rFonts w:ascii="宋体" w:eastAsia="宋体" w:hAnsi="宋体"/>
            <w:sz w:val="24"/>
          </w:rPr>
          <w:t>ImageData</w:t>
        </w:r>
        <w:r w:rsidR="009E141D">
          <w:rPr>
            <w:rFonts w:ascii="宋体" w:eastAsia="宋体" w:hAnsi="宋体" w:hint="eastAsia"/>
            <w:sz w:val="24"/>
          </w:rPr>
          <w:t>的一个通道，并将设计好的传递函数</w:t>
        </w:r>
      </w:ins>
      <w:ins w:id="92" w:author="He Jianan" w:date="2019-05-17T17:10:00Z">
        <w:r w:rsidR="009E141D">
          <w:rPr>
            <w:rFonts w:ascii="宋体" w:eastAsia="宋体" w:hAnsi="宋体" w:hint="eastAsia"/>
            <w:sz w:val="24"/>
          </w:rPr>
          <w:t>插入VolumeProperty，插入时声明该传递函数</w:t>
        </w:r>
      </w:ins>
      <w:ins w:id="93" w:author="He Jianan" w:date="2019-05-17T19:44:00Z">
        <w:r w:rsidR="00A9446E">
          <w:rPr>
            <w:rFonts w:ascii="宋体" w:eastAsia="宋体" w:hAnsi="宋体" w:hint="eastAsia"/>
            <w:sz w:val="24"/>
          </w:rPr>
          <w:t>所作用</w:t>
        </w:r>
      </w:ins>
      <w:bookmarkStart w:id="94" w:name="_GoBack"/>
      <w:bookmarkEnd w:id="94"/>
      <w:ins w:id="95" w:author="He Jianan" w:date="2019-05-17T17:10:00Z">
        <w:r w:rsidR="009E141D">
          <w:rPr>
            <w:rFonts w:ascii="宋体" w:eastAsia="宋体" w:hAnsi="宋体" w:hint="eastAsia"/>
            <w:sz w:val="24"/>
          </w:rPr>
          <w:t>的通道id</w:t>
        </w:r>
      </w:ins>
      <w:del w:id="96" w:author="He Jianan" w:date="2019-05-17T17:10:00Z">
        <w:r w:rsidDel="009E141D">
          <w:rPr>
            <w:rFonts w:ascii="宋体" w:eastAsia="宋体" w:hAnsi="宋体" w:hint="eastAsia"/>
            <w:sz w:val="24"/>
          </w:rPr>
          <w:delText>然后开始下一个区域的传递函数设计，</w:delText>
        </w:r>
      </w:del>
      <w:ins w:id="97" w:author="He Jianan" w:date="2019-05-17T17:10:00Z">
        <w:r w:rsidR="009E141D">
          <w:rPr>
            <w:rFonts w:ascii="宋体" w:eastAsia="宋体" w:hAnsi="宋体" w:hint="eastAsia"/>
            <w:sz w:val="24"/>
          </w:rPr>
          <w:t>。</w:t>
        </w:r>
      </w:ins>
      <w:commentRangeStart w:id="98"/>
      <w:r>
        <w:rPr>
          <w:rFonts w:ascii="宋体" w:eastAsia="宋体" w:hAnsi="宋体" w:hint="eastAsia"/>
          <w:sz w:val="24"/>
        </w:rPr>
        <w:t>最后</w:t>
      </w:r>
      <w:r w:rsidR="00B632F3">
        <w:rPr>
          <w:rFonts w:ascii="宋体" w:eastAsia="宋体" w:hAnsi="宋体" w:hint="eastAsia"/>
          <w:sz w:val="24"/>
        </w:rPr>
        <w:t>可以</w:t>
      </w:r>
      <w:ins w:id="99" w:author="He Jianan" w:date="2019-05-17T10:54:00Z">
        <w:r w:rsidR="00ED4DA9">
          <w:rPr>
            <w:rFonts w:ascii="宋体" w:eastAsia="宋体" w:hAnsi="宋体" w:hint="eastAsia"/>
            <w:sz w:val="24"/>
          </w:rPr>
          <w:t>在绘制窗口叠加</w:t>
        </w:r>
      </w:ins>
      <w:r>
        <w:rPr>
          <w:rFonts w:ascii="宋体" w:eastAsia="宋体" w:hAnsi="宋体" w:hint="eastAsia"/>
          <w:sz w:val="24"/>
        </w:rPr>
        <w:t>显示</w:t>
      </w:r>
      <w:ins w:id="100" w:author="He Jianan" w:date="2019-05-17T17:11:00Z">
        <w:r w:rsidR="009E141D">
          <w:rPr>
            <w:rFonts w:ascii="宋体" w:eastAsia="宋体" w:hAnsi="宋体" w:hint="eastAsia"/>
            <w:sz w:val="24"/>
          </w:rPr>
          <w:t>vtk</w:t>
        </w:r>
        <w:r w:rsidR="009E141D">
          <w:rPr>
            <w:rFonts w:ascii="宋体" w:eastAsia="宋体" w:hAnsi="宋体"/>
            <w:sz w:val="24"/>
          </w:rPr>
          <w:t>ImageData</w:t>
        </w:r>
        <w:r w:rsidR="009E141D">
          <w:rPr>
            <w:rFonts w:ascii="宋体" w:eastAsia="宋体" w:hAnsi="宋体" w:hint="eastAsia"/>
            <w:sz w:val="24"/>
          </w:rPr>
          <w:t>所有通道的体数据，</w:t>
        </w:r>
      </w:ins>
      <w:ins w:id="101" w:author="He Jianan" w:date="2019-05-17T17:12:00Z">
        <w:r w:rsidR="009E141D">
          <w:rPr>
            <w:rFonts w:ascii="宋体" w:eastAsia="宋体" w:hAnsi="宋体" w:hint="eastAsia"/>
            <w:sz w:val="24"/>
          </w:rPr>
          <w:t>并使用对应的传递函数控制每个通道的体数据的可视化效果</w:t>
        </w:r>
      </w:ins>
      <w:del w:id="102" w:author="He Jianan" w:date="2019-05-17T17:11:00Z">
        <w:r w:rsidDel="009E141D">
          <w:rPr>
            <w:rFonts w:ascii="宋体" w:eastAsia="宋体" w:hAnsi="宋体" w:hint="eastAsia"/>
            <w:sz w:val="24"/>
          </w:rPr>
          <w:delText>所有已保存的</w:delText>
        </w:r>
        <w:r w:rsidR="00B632F3" w:rsidDel="009E141D">
          <w:rPr>
            <w:rFonts w:ascii="宋体" w:eastAsia="宋体" w:hAnsi="宋体" w:hint="eastAsia"/>
            <w:sz w:val="24"/>
          </w:rPr>
          <w:delText>体</w:delText>
        </w:r>
        <w:r w:rsidDel="009E141D">
          <w:rPr>
            <w:rFonts w:ascii="宋体" w:eastAsia="宋体" w:hAnsi="宋体" w:hint="eastAsia"/>
            <w:sz w:val="24"/>
          </w:rPr>
          <w:delText>绘制图</w:delText>
        </w:r>
      </w:del>
      <w:r>
        <w:rPr>
          <w:rFonts w:ascii="宋体" w:eastAsia="宋体" w:hAnsi="宋体" w:hint="eastAsia"/>
          <w:sz w:val="24"/>
        </w:rPr>
        <w:t>。</w:t>
      </w:r>
      <w:commentRangeEnd w:id="98"/>
      <w:r w:rsidR="0077619D">
        <w:rPr>
          <w:rStyle w:val="ac"/>
        </w:rPr>
        <w:commentReference w:id="98"/>
      </w:r>
    </w:p>
    <w:p w14:paraId="6A4B6C1C" w14:textId="380330C0" w:rsidR="00E7691A" w:rsidRDefault="007642FE" w:rsidP="00E7691A">
      <w:pPr>
        <w:pStyle w:val="2"/>
        <w:rPr>
          <w:rFonts w:ascii="黑体" w:eastAsia="黑体" w:hAnsi="黑体"/>
          <w:b w:val="0"/>
          <w:sz w:val="28"/>
          <w:szCs w:val="28"/>
        </w:rPr>
      </w:pPr>
      <w:bookmarkStart w:id="103" w:name="_Toc8904298"/>
      <w:r>
        <w:rPr>
          <w:rFonts w:ascii="黑体" w:eastAsia="黑体" w:hAnsi="黑体" w:hint="eastAsia"/>
          <w:b w:val="0"/>
          <w:sz w:val="28"/>
          <w:szCs w:val="28"/>
        </w:rPr>
        <w:t>4</w:t>
      </w:r>
      <w:r w:rsidR="00E7691A" w:rsidRPr="00F74DAC">
        <w:rPr>
          <w:rFonts w:ascii="黑体" w:eastAsia="黑体" w:hAnsi="黑体" w:hint="eastAsia"/>
          <w:b w:val="0"/>
          <w:sz w:val="28"/>
          <w:szCs w:val="28"/>
        </w:rPr>
        <w:t>.</w:t>
      </w:r>
      <w:r>
        <w:rPr>
          <w:rFonts w:ascii="黑体" w:eastAsia="黑体" w:hAnsi="黑体" w:hint="eastAsia"/>
          <w:b w:val="0"/>
          <w:sz w:val="28"/>
          <w:szCs w:val="28"/>
        </w:rPr>
        <w:t>3</w:t>
      </w:r>
      <w:r w:rsidR="00E7691A" w:rsidRPr="00F74DAC">
        <w:rPr>
          <w:rFonts w:ascii="黑体" w:eastAsia="黑体" w:hAnsi="黑体"/>
          <w:b w:val="0"/>
          <w:sz w:val="28"/>
          <w:szCs w:val="28"/>
        </w:rPr>
        <w:t xml:space="preserve"> </w:t>
      </w:r>
      <w:r w:rsidR="00E7691A">
        <w:rPr>
          <w:rFonts w:ascii="黑体" w:eastAsia="黑体" w:hAnsi="黑体" w:hint="eastAsia"/>
          <w:b w:val="0"/>
          <w:sz w:val="28"/>
          <w:szCs w:val="28"/>
        </w:rPr>
        <w:t>本章小结</w:t>
      </w:r>
      <w:bookmarkEnd w:id="103"/>
    </w:p>
    <w:p w14:paraId="1121860D" w14:textId="77777777" w:rsidR="0069592E" w:rsidRDefault="00E7691A" w:rsidP="0069592E">
      <w:pPr>
        <w:spacing w:line="400" w:lineRule="exact"/>
        <w:ind w:firstLineChars="200" w:firstLine="480"/>
        <w:rPr>
          <w:rFonts w:ascii="宋体" w:eastAsia="宋体" w:hAnsi="宋体"/>
          <w:sz w:val="24"/>
        </w:rPr>
      </w:pPr>
      <w:r>
        <w:rPr>
          <w:rFonts w:ascii="宋体" w:eastAsia="宋体" w:hAnsi="宋体" w:hint="eastAsia"/>
          <w:sz w:val="24"/>
        </w:rPr>
        <w:t>本章介绍的是本平台的数据读取模块与三维体绘制模块。</w:t>
      </w:r>
      <w:r>
        <w:rPr>
          <w:rFonts w:ascii="Times New Roman" w:eastAsia="宋体" w:hAnsi="Times New Roman" w:cs="Times New Roman" w:hint="eastAsia"/>
          <w:sz w:val="24"/>
        </w:rPr>
        <w:t>数据读取模块主要是介绍</w:t>
      </w:r>
      <w:r>
        <w:rPr>
          <w:rFonts w:ascii="Times New Roman" w:eastAsia="宋体" w:hAnsi="Times New Roman" w:cs="Times New Roman" w:hint="eastAsia"/>
          <w:sz w:val="24"/>
        </w:rPr>
        <w:t>DICOM</w:t>
      </w:r>
      <w:r>
        <w:rPr>
          <w:rFonts w:ascii="Times New Roman" w:eastAsia="宋体" w:hAnsi="Times New Roman" w:cs="Times New Roman" w:hint="eastAsia"/>
          <w:sz w:val="24"/>
        </w:rPr>
        <w:t>和</w:t>
      </w:r>
      <w:r>
        <w:rPr>
          <w:rFonts w:ascii="Times New Roman" w:eastAsia="宋体" w:hAnsi="Times New Roman" w:cs="Times New Roman" w:hint="eastAsia"/>
          <w:sz w:val="24"/>
        </w:rPr>
        <w:t>NIFIT</w:t>
      </w:r>
      <w:r>
        <w:rPr>
          <w:rFonts w:ascii="Times New Roman" w:eastAsia="宋体" w:hAnsi="Times New Roman" w:cs="Times New Roman" w:hint="eastAsia"/>
          <w:sz w:val="24"/>
        </w:rPr>
        <w:t>两种数据格式，该模块读入这两种格式的文件，构建</w:t>
      </w:r>
      <w:r>
        <w:rPr>
          <w:rFonts w:ascii="Times New Roman" w:eastAsia="宋体" w:hAnsi="Times New Roman" w:cs="Times New Roman" w:hint="eastAsia"/>
          <w:sz w:val="24"/>
        </w:rPr>
        <w:t>vtk</w:t>
      </w:r>
      <w:r>
        <w:rPr>
          <w:rFonts w:ascii="Times New Roman" w:eastAsia="宋体" w:hAnsi="Times New Roman" w:cs="Times New Roman"/>
          <w:sz w:val="24"/>
        </w:rPr>
        <w:t>ImageData</w:t>
      </w:r>
      <w:r>
        <w:rPr>
          <w:rFonts w:ascii="Times New Roman" w:eastAsia="宋体" w:hAnsi="Times New Roman" w:cs="Times New Roman" w:hint="eastAsia"/>
          <w:sz w:val="24"/>
        </w:rPr>
        <w:t>类型的三维体数据。</w:t>
      </w:r>
      <w:r>
        <w:rPr>
          <w:rFonts w:ascii="宋体" w:eastAsia="宋体" w:hAnsi="宋体" w:hint="eastAsia"/>
          <w:sz w:val="24"/>
        </w:rPr>
        <w:t>三维体绘制模块基于VTK的可视化通道与</w:t>
      </w:r>
      <w:r w:rsidR="007642FE">
        <w:rPr>
          <w:rFonts w:ascii="宋体" w:eastAsia="宋体" w:hAnsi="宋体" w:hint="eastAsia"/>
          <w:sz w:val="24"/>
        </w:rPr>
        <w:t>绘制引擎实现了三维可视化流程，在此流程的基础上，本模块还实现了增量绘制功能，即在不改变绘制效果与相对空间位置的前提下，对多个体绘制图进行叠加，对增量绘制功能的优势以及实现方法进行了介绍。</w:t>
      </w:r>
    </w:p>
    <w:p w14:paraId="49271179" w14:textId="05D6810D" w:rsidR="00E7691A" w:rsidRPr="00056A15" w:rsidRDefault="0069592E" w:rsidP="0069592E">
      <w:pPr>
        <w:spacing w:line="400" w:lineRule="exact"/>
        <w:ind w:firstLineChars="200" w:firstLine="480"/>
        <w:rPr>
          <w:rFonts w:ascii="宋体" w:eastAsia="宋体" w:hAnsi="宋体"/>
          <w:sz w:val="24"/>
        </w:rPr>
      </w:pPr>
      <w:r>
        <w:rPr>
          <w:rFonts w:ascii="宋体" w:eastAsia="宋体" w:hAnsi="宋体"/>
          <w:sz w:val="24"/>
        </w:rPr>
        <w:br w:type="page"/>
      </w:r>
    </w:p>
    <w:p w14:paraId="4F131E19" w14:textId="2EDCA1D3" w:rsidR="00FD7A76" w:rsidRPr="007C4937" w:rsidRDefault="00FD7A76" w:rsidP="00FD7A76">
      <w:pPr>
        <w:keepNext/>
        <w:keepLines/>
        <w:spacing w:before="340" w:after="330" w:line="576" w:lineRule="auto"/>
        <w:jc w:val="center"/>
        <w:outlineLvl w:val="0"/>
        <w:rPr>
          <w:rFonts w:ascii="黑体" w:eastAsia="黑体" w:hAnsi="黑体" w:cs="宋体"/>
          <w:bCs/>
          <w:kern w:val="44"/>
          <w:sz w:val="30"/>
          <w:szCs w:val="30"/>
        </w:rPr>
      </w:pPr>
      <w:bookmarkStart w:id="104" w:name="_Toc8904299"/>
      <w:r w:rsidRPr="00C1416A">
        <w:rPr>
          <w:rFonts w:ascii="黑体" w:eastAsia="黑体" w:hAnsi="黑体" w:cs="宋体" w:hint="eastAsia"/>
          <w:bCs/>
          <w:kern w:val="44"/>
          <w:sz w:val="30"/>
          <w:szCs w:val="30"/>
        </w:rPr>
        <w:lastRenderedPageBreak/>
        <w:t>第</w:t>
      </w:r>
      <w:r w:rsidR="00A8016B">
        <w:rPr>
          <w:rFonts w:ascii="黑体" w:eastAsia="黑体" w:hAnsi="黑体" w:cs="宋体" w:hint="eastAsia"/>
          <w:bCs/>
          <w:kern w:val="44"/>
          <w:sz w:val="30"/>
          <w:szCs w:val="30"/>
        </w:rPr>
        <w:t>五</w:t>
      </w:r>
      <w:r w:rsidRPr="00C1416A">
        <w:rPr>
          <w:rFonts w:ascii="黑体" w:eastAsia="黑体" w:hAnsi="黑体" w:cs="宋体" w:hint="eastAsia"/>
          <w:bCs/>
          <w:kern w:val="44"/>
          <w:sz w:val="30"/>
          <w:szCs w:val="30"/>
        </w:rPr>
        <w:t>章</w:t>
      </w:r>
      <w:r>
        <w:rPr>
          <w:rFonts w:ascii="黑体" w:eastAsia="黑体" w:hAnsi="黑体" w:cs="宋体" w:hint="eastAsia"/>
          <w:bCs/>
          <w:kern w:val="44"/>
          <w:sz w:val="30"/>
          <w:szCs w:val="30"/>
        </w:rPr>
        <w:t xml:space="preserve"> 传递函数设计模块</w:t>
      </w:r>
      <w:bookmarkEnd w:id="104"/>
    </w:p>
    <w:p w14:paraId="42E78D0D" w14:textId="40C38021" w:rsidR="00FD7A76" w:rsidRDefault="00A8016B" w:rsidP="00A8016B">
      <w:pPr>
        <w:spacing w:line="400" w:lineRule="exact"/>
        <w:ind w:firstLineChars="200" w:firstLine="480"/>
        <w:rPr>
          <w:rFonts w:ascii="宋体" w:eastAsia="宋体" w:hAnsi="宋体"/>
          <w:sz w:val="24"/>
        </w:rPr>
      </w:pPr>
      <w:r w:rsidRPr="00A8016B">
        <w:rPr>
          <w:rFonts w:ascii="宋体" w:eastAsia="宋体" w:hAnsi="宋体" w:hint="eastAsia"/>
          <w:sz w:val="24"/>
        </w:rPr>
        <w:t>传递函数决定着三维体绘制的效果</w:t>
      </w:r>
      <w:r w:rsidR="00E63B38">
        <w:rPr>
          <w:rFonts w:ascii="宋体" w:eastAsia="宋体" w:hAnsi="宋体" w:hint="eastAsia"/>
          <w:sz w:val="24"/>
        </w:rPr>
        <w:t>，</w:t>
      </w:r>
      <w:r w:rsidR="004222F8">
        <w:rPr>
          <w:rFonts w:ascii="宋体" w:eastAsia="宋体" w:hAnsi="宋体" w:hint="eastAsia"/>
          <w:sz w:val="24"/>
        </w:rPr>
        <w:t>如1.2节所述，传递函数的设计可以有四种方法：</w:t>
      </w:r>
      <w:r w:rsidR="004222F8">
        <w:rPr>
          <w:rFonts w:ascii="宋体" w:eastAsia="宋体" w:hAnsi="宋体" w:hint="eastAsia"/>
          <w:sz w:val="24"/>
          <w:szCs w:val="24"/>
        </w:rPr>
        <w:t>手动调节法、图像中心法、数据中心法和对象中心法</w:t>
      </w:r>
      <w:r w:rsidR="004222F8" w:rsidRPr="00BC0F07">
        <w:rPr>
          <w:rFonts w:ascii="宋体" w:eastAsia="宋体" w:hAnsi="宋体" w:hint="eastAsia"/>
          <w:sz w:val="24"/>
          <w:szCs w:val="24"/>
          <w:vertAlign w:val="superscript"/>
        </w:rPr>
        <w:t>[</w:t>
      </w:r>
      <w:r w:rsidR="004222F8" w:rsidRPr="00BC0F07">
        <w:rPr>
          <w:rFonts w:ascii="宋体" w:eastAsia="宋体" w:hAnsi="宋体"/>
          <w:sz w:val="24"/>
          <w:szCs w:val="24"/>
          <w:vertAlign w:val="superscript"/>
        </w:rPr>
        <w:t>8]</w:t>
      </w:r>
      <w:r w:rsidR="004222F8">
        <w:rPr>
          <w:rFonts w:ascii="宋体" w:eastAsia="宋体" w:hAnsi="宋体" w:hint="eastAsia"/>
          <w:sz w:val="24"/>
        </w:rPr>
        <w:t>。其中，手动调节法虽然效率很低，但一般要求可视化平台中需要具备这种调节功能，因为可视化的效果是由用户来评定的，因此需要给予用户调节传递函数的自由度；数据中心法与对象中心法是通过分析三维体数据场的数据特征，来自动或者半自动地生成传递函数。</w:t>
      </w:r>
    </w:p>
    <w:p w14:paraId="6D659FC4" w14:textId="07B6F33D" w:rsidR="004222F8" w:rsidRDefault="004222F8" w:rsidP="00A8016B">
      <w:pPr>
        <w:spacing w:line="400" w:lineRule="exact"/>
        <w:ind w:firstLineChars="200" w:firstLine="480"/>
        <w:rPr>
          <w:rFonts w:ascii="宋体" w:eastAsia="宋体" w:hAnsi="宋体"/>
          <w:sz w:val="24"/>
        </w:rPr>
      </w:pPr>
      <w:r>
        <w:rPr>
          <w:rFonts w:ascii="宋体" w:eastAsia="宋体" w:hAnsi="宋体" w:hint="eastAsia"/>
          <w:sz w:val="24"/>
        </w:rPr>
        <w:t>本平台</w:t>
      </w:r>
      <w:r w:rsidR="007642FE">
        <w:rPr>
          <w:rFonts w:ascii="宋体" w:eastAsia="宋体" w:hAnsi="宋体" w:hint="eastAsia"/>
          <w:sz w:val="24"/>
        </w:rPr>
        <w:t>所实现的增量绘制功能使得传递函数设计每次只需要针对一个感兴趣区域来进行,这大大减轻了传递函数设计的复杂度。本</w:t>
      </w:r>
      <w:r>
        <w:rPr>
          <w:rFonts w:ascii="宋体" w:eastAsia="宋体" w:hAnsi="宋体" w:hint="eastAsia"/>
          <w:sz w:val="24"/>
        </w:rPr>
        <w:t>模块</w:t>
      </w:r>
      <w:r w:rsidR="00B632F3">
        <w:rPr>
          <w:rFonts w:ascii="宋体" w:eastAsia="宋体" w:hAnsi="宋体" w:hint="eastAsia"/>
          <w:sz w:val="24"/>
        </w:rPr>
        <w:t>即</w:t>
      </w:r>
      <w:r>
        <w:rPr>
          <w:rFonts w:ascii="宋体" w:eastAsia="宋体" w:hAnsi="宋体" w:hint="eastAsia"/>
          <w:sz w:val="24"/>
        </w:rPr>
        <w:t>提供交互式</w:t>
      </w:r>
      <w:r w:rsidR="00F25955">
        <w:rPr>
          <w:rFonts w:ascii="宋体" w:eastAsia="宋体" w:hAnsi="宋体" w:hint="eastAsia"/>
          <w:sz w:val="24"/>
        </w:rPr>
        <w:t>的手动调节</w:t>
      </w:r>
      <w:r>
        <w:rPr>
          <w:rFonts w:ascii="宋体" w:eastAsia="宋体" w:hAnsi="宋体" w:hint="eastAsia"/>
          <w:sz w:val="24"/>
        </w:rPr>
        <w:t>方法，也提供基于</w:t>
      </w:r>
      <w:r w:rsidR="007642FE">
        <w:rPr>
          <w:rFonts w:ascii="宋体" w:eastAsia="宋体" w:hAnsi="宋体" w:hint="eastAsia"/>
          <w:sz w:val="24"/>
        </w:rPr>
        <w:t>3D</w:t>
      </w:r>
      <w:r>
        <w:rPr>
          <w:rFonts w:ascii="宋体" w:eastAsia="宋体" w:hAnsi="宋体" w:hint="eastAsia"/>
          <w:sz w:val="24"/>
        </w:rPr>
        <w:t>边缘检测以及K</w:t>
      </w:r>
      <w:r>
        <w:rPr>
          <w:rFonts w:ascii="宋体" w:eastAsia="宋体" w:hAnsi="宋体"/>
          <w:sz w:val="24"/>
        </w:rPr>
        <w:t>-Means</w:t>
      </w:r>
      <w:r>
        <w:rPr>
          <w:rFonts w:ascii="宋体" w:eastAsia="宋体" w:hAnsi="宋体" w:hint="eastAsia"/>
          <w:sz w:val="24"/>
        </w:rPr>
        <w:t>聚类的</w:t>
      </w:r>
      <w:r w:rsidR="00B632F3">
        <w:rPr>
          <w:rFonts w:ascii="宋体" w:eastAsia="宋体" w:hAnsi="宋体" w:hint="eastAsia"/>
          <w:sz w:val="24"/>
        </w:rPr>
        <w:t>半</w:t>
      </w:r>
      <w:r w:rsidR="002F7816">
        <w:rPr>
          <w:rFonts w:ascii="宋体" w:eastAsia="宋体" w:hAnsi="宋体" w:hint="eastAsia"/>
          <w:sz w:val="24"/>
        </w:rPr>
        <w:t>自动化的</w:t>
      </w:r>
      <w:r w:rsidR="00F25955">
        <w:rPr>
          <w:rFonts w:ascii="宋体" w:eastAsia="宋体" w:hAnsi="宋体" w:hint="eastAsia"/>
          <w:sz w:val="24"/>
        </w:rPr>
        <w:t>对象中心方法</w:t>
      </w:r>
      <w:r w:rsidR="002F7816">
        <w:rPr>
          <w:rFonts w:ascii="宋体" w:eastAsia="宋体" w:hAnsi="宋体" w:hint="eastAsia"/>
          <w:sz w:val="24"/>
        </w:rPr>
        <w:t>。</w:t>
      </w:r>
    </w:p>
    <w:p w14:paraId="3334D9D6" w14:textId="7FB617D3" w:rsidR="002F7816" w:rsidRDefault="002F7816" w:rsidP="002F7816">
      <w:pPr>
        <w:pStyle w:val="2"/>
        <w:rPr>
          <w:rFonts w:ascii="黑体" w:eastAsia="黑体" w:hAnsi="黑体"/>
          <w:b w:val="0"/>
          <w:sz w:val="28"/>
          <w:szCs w:val="28"/>
        </w:rPr>
      </w:pPr>
      <w:bookmarkStart w:id="105" w:name="_Toc8904300"/>
      <w:r>
        <w:rPr>
          <w:rFonts w:ascii="黑体" w:eastAsia="黑体" w:hAnsi="黑体"/>
          <w:b w:val="0"/>
          <w:sz w:val="28"/>
          <w:szCs w:val="28"/>
        </w:rPr>
        <w:t>5</w:t>
      </w:r>
      <w:r w:rsidRPr="00F74DAC">
        <w:rPr>
          <w:rFonts w:ascii="黑体" w:eastAsia="黑体" w:hAnsi="黑体" w:hint="eastAsia"/>
          <w:b w:val="0"/>
          <w:sz w:val="28"/>
          <w:szCs w:val="28"/>
        </w:rPr>
        <w:t>.</w:t>
      </w:r>
      <w:r>
        <w:rPr>
          <w:rFonts w:ascii="黑体" w:eastAsia="黑体" w:hAnsi="黑体"/>
          <w:b w:val="0"/>
          <w:sz w:val="28"/>
          <w:szCs w:val="28"/>
        </w:rPr>
        <w:t>1</w:t>
      </w:r>
      <w:r w:rsidRPr="00F74DAC">
        <w:rPr>
          <w:rFonts w:ascii="黑体" w:eastAsia="黑体" w:hAnsi="黑体"/>
          <w:b w:val="0"/>
          <w:sz w:val="28"/>
          <w:szCs w:val="28"/>
        </w:rPr>
        <w:t xml:space="preserve"> </w:t>
      </w:r>
      <w:bookmarkStart w:id="106" w:name="_Hlk8726810"/>
      <w:r>
        <w:rPr>
          <w:rFonts w:ascii="黑体" w:eastAsia="黑体" w:hAnsi="黑体" w:hint="eastAsia"/>
          <w:b w:val="0"/>
          <w:sz w:val="28"/>
          <w:szCs w:val="28"/>
        </w:rPr>
        <w:t>交互式设计</w:t>
      </w:r>
      <w:bookmarkEnd w:id="105"/>
      <w:bookmarkEnd w:id="106"/>
    </w:p>
    <w:p w14:paraId="46B4743B" w14:textId="278587ED" w:rsidR="002F7816" w:rsidRDefault="002F7816" w:rsidP="002F7816">
      <w:pPr>
        <w:pStyle w:val="3"/>
        <w:rPr>
          <w:rFonts w:ascii="宋体" w:eastAsia="宋体" w:hAnsi="宋体"/>
          <w:sz w:val="24"/>
          <w:szCs w:val="24"/>
        </w:rPr>
      </w:pPr>
      <w:bookmarkStart w:id="107" w:name="_Toc8904301"/>
      <w:r>
        <w:rPr>
          <w:rFonts w:ascii="宋体" w:eastAsia="宋体" w:hAnsi="宋体" w:hint="eastAsia"/>
          <w:bCs w:val="0"/>
          <w:sz w:val="24"/>
          <w:szCs w:val="24"/>
        </w:rPr>
        <w:t>5</w:t>
      </w:r>
      <w:r w:rsidRPr="007D4F5A">
        <w:rPr>
          <w:rFonts w:ascii="宋体" w:eastAsia="宋体" w:hAnsi="宋体" w:hint="eastAsia"/>
          <w:bCs w:val="0"/>
          <w:sz w:val="24"/>
          <w:szCs w:val="24"/>
        </w:rPr>
        <w:t>.</w:t>
      </w:r>
      <w:r>
        <w:rPr>
          <w:rFonts w:ascii="宋体" w:eastAsia="宋体" w:hAnsi="宋体" w:hint="eastAsia"/>
          <w:sz w:val="24"/>
          <w:szCs w:val="24"/>
        </w:rPr>
        <w:t>1</w:t>
      </w:r>
      <w:r w:rsidRPr="007D4F5A">
        <w:rPr>
          <w:rFonts w:ascii="宋体" w:eastAsia="宋体" w:hAnsi="宋体" w:hint="eastAsia"/>
          <w:sz w:val="24"/>
          <w:szCs w:val="24"/>
        </w:rPr>
        <w:t>.</w:t>
      </w:r>
      <w:r>
        <w:rPr>
          <w:rFonts w:ascii="宋体" w:eastAsia="宋体" w:hAnsi="宋体" w:hint="eastAsia"/>
          <w:sz w:val="24"/>
          <w:szCs w:val="24"/>
        </w:rPr>
        <w:t>1</w:t>
      </w:r>
      <w:r w:rsidRPr="007D4F5A">
        <w:rPr>
          <w:rFonts w:ascii="宋体" w:eastAsia="宋体" w:hAnsi="宋体" w:hint="eastAsia"/>
          <w:sz w:val="24"/>
          <w:szCs w:val="24"/>
        </w:rPr>
        <w:t xml:space="preserve"> </w:t>
      </w:r>
      <w:r>
        <w:rPr>
          <w:rFonts w:ascii="宋体" w:eastAsia="宋体" w:hAnsi="宋体" w:hint="eastAsia"/>
          <w:sz w:val="24"/>
          <w:szCs w:val="24"/>
        </w:rPr>
        <w:t>交互</w:t>
      </w:r>
      <w:r w:rsidR="00B4319F">
        <w:rPr>
          <w:rFonts w:ascii="宋体" w:eastAsia="宋体" w:hAnsi="宋体" w:hint="eastAsia"/>
          <w:sz w:val="24"/>
          <w:szCs w:val="24"/>
        </w:rPr>
        <w:t>功能</w:t>
      </w:r>
      <w:bookmarkEnd w:id="107"/>
    </w:p>
    <w:p w14:paraId="568C46EA" w14:textId="020058AC" w:rsidR="002F7816" w:rsidRDefault="002F7816" w:rsidP="00A7712F">
      <w:pPr>
        <w:spacing w:line="400" w:lineRule="exact"/>
        <w:ind w:firstLineChars="200" w:firstLine="480"/>
        <w:rPr>
          <w:rFonts w:ascii="宋体" w:eastAsia="宋体" w:hAnsi="宋体"/>
          <w:sz w:val="24"/>
        </w:rPr>
      </w:pPr>
      <w:r w:rsidRPr="00A7712F">
        <w:rPr>
          <w:rFonts w:ascii="宋体" w:eastAsia="宋体" w:hAnsi="宋体" w:hint="eastAsia"/>
          <w:sz w:val="24"/>
        </w:rPr>
        <w:t>传递函数的交互式设计是一个不断试验的过程，</w:t>
      </w:r>
      <w:r w:rsidR="00A7712F">
        <w:rPr>
          <w:rFonts w:ascii="宋体" w:eastAsia="宋体" w:hAnsi="宋体" w:hint="eastAsia"/>
          <w:sz w:val="24"/>
        </w:rPr>
        <w:t>这</w:t>
      </w:r>
      <w:r w:rsidR="00A7712F" w:rsidRPr="00A7712F">
        <w:rPr>
          <w:rFonts w:ascii="宋体" w:eastAsia="宋体" w:hAnsi="宋体" w:hint="eastAsia"/>
          <w:sz w:val="24"/>
        </w:rPr>
        <w:t>对于非领域专家的人来说有一定的盲目性，但是通过</w:t>
      </w:r>
      <w:r w:rsidR="00A7712F">
        <w:rPr>
          <w:rFonts w:ascii="宋体" w:eastAsia="宋体" w:hAnsi="宋体" w:hint="eastAsia"/>
          <w:sz w:val="24"/>
        </w:rPr>
        <w:t>友好</w:t>
      </w:r>
      <w:r w:rsidR="00B632F3">
        <w:rPr>
          <w:rFonts w:ascii="宋体" w:eastAsia="宋体" w:hAnsi="宋体" w:hint="eastAsia"/>
          <w:sz w:val="24"/>
        </w:rPr>
        <w:t>且具有指导性的交互功能</w:t>
      </w:r>
      <w:r w:rsidR="00A7712F" w:rsidRPr="00A7712F">
        <w:rPr>
          <w:rFonts w:ascii="宋体" w:eastAsia="宋体" w:hAnsi="宋体" w:hint="eastAsia"/>
          <w:sz w:val="24"/>
        </w:rPr>
        <w:t>，也可以</w:t>
      </w:r>
      <w:r w:rsidR="00A7712F">
        <w:rPr>
          <w:rFonts w:ascii="宋体" w:eastAsia="宋体" w:hAnsi="宋体" w:hint="eastAsia"/>
          <w:sz w:val="24"/>
        </w:rPr>
        <w:t>使用户</w:t>
      </w:r>
      <w:r w:rsidR="00A7712F" w:rsidRPr="00A7712F">
        <w:rPr>
          <w:rFonts w:ascii="宋体" w:eastAsia="宋体" w:hAnsi="宋体" w:hint="eastAsia"/>
          <w:sz w:val="24"/>
        </w:rPr>
        <w:t>以较高的效率设计出较好的传递函数。</w:t>
      </w:r>
      <w:r w:rsidR="00A7712F">
        <w:rPr>
          <w:rFonts w:ascii="宋体" w:eastAsia="宋体" w:hAnsi="宋体" w:hint="eastAsia"/>
          <w:sz w:val="24"/>
        </w:rPr>
        <w:t>本平台设计了</w:t>
      </w:r>
      <w:r w:rsidR="00C86BC2">
        <w:rPr>
          <w:rFonts w:ascii="宋体" w:eastAsia="宋体" w:hAnsi="宋体" w:hint="eastAsia"/>
          <w:sz w:val="24"/>
        </w:rPr>
        <w:t>四</w:t>
      </w:r>
      <w:r w:rsidR="00A7712F">
        <w:rPr>
          <w:rFonts w:ascii="宋体" w:eastAsia="宋体" w:hAnsi="宋体" w:hint="eastAsia"/>
          <w:sz w:val="24"/>
        </w:rPr>
        <w:t>种交互功能来帮助用户设计传递函数，分别是：</w:t>
      </w:r>
      <w:r w:rsidR="0045729E">
        <w:rPr>
          <w:rFonts w:ascii="宋体" w:eastAsia="宋体" w:hAnsi="宋体" w:hint="eastAsia"/>
          <w:sz w:val="24"/>
        </w:rPr>
        <w:t>传递函数可视化、</w:t>
      </w:r>
      <w:r w:rsidR="00C86BC2">
        <w:rPr>
          <w:rFonts w:ascii="宋体" w:eastAsia="宋体" w:hAnsi="宋体" w:hint="eastAsia"/>
          <w:sz w:val="24"/>
        </w:rPr>
        <w:t>传递函数预设、</w:t>
      </w:r>
      <w:r w:rsidR="00A7712F">
        <w:rPr>
          <w:rFonts w:ascii="宋体" w:eastAsia="宋体" w:hAnsi="宋体" w:hint="eastAsia"/>
          <w:sz w:val="24"/>
        </w:rPr>
        <w:t>数据探针、</w:t>
      </w:r>
      <w:r w:rsidR="0045729E">
        <w:rPr>
          <w:rFonts w:ascii="宋体" w:eastAsia="宋体" w:hAnsi="宋体" w:hint="eastAsia"/>
          <w:sz w:val="24"/>
        </w:rPr>
        <w:t>以及</w:t>
      </w:r>
      <w:r w:rsidR="00A7712F">
        <w:rPr>
          <w:rFonts w:ascii="宋体" w:eastAsia="宋体" w:hAnsi="宋体" w:hint="eastAsia"/>
          <w:sz w:val="24"/>
        </w:rPr>
        <w:t>感兴趣区域选择。</w:t>
      </w:r>
    </w:p>
    <w:p w14:paraId="6B36D421" w14:textId="77777777" w:rsidR="0069592E" w:rsidRDefault="0069592E" w:rsidP="0069592E">
      <w:pPr>
        <w:keepNext/>
        <w:jc w:val="center"/>
      </w:pPr>
      <w:r>
        <w:rPr>
          <w:rFonts w:hint="eastAsia"/>
          <w:noProof/>
        </w:rPr>
        <w:drawing>
          <wp:inline distT="0" distB="0" distL="0" distR="0" wp14:anchorId="3BFBB7B6" wp14:editId="23FF22CF">
            <wp:extent cx="3450771" cy="2547156"/>
            <wp:effectExtent l="0" t="0" r="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IM截图20190514142715.png"/>
                    <pic:cNvPicPr/>
                  </pic:nvPicPr>
                  <pic:blipFill>
                    <a:blip r:embed="rId35">
                      <a:extLst>
                        <a:ext uri="{28A0092B-C50C-407E-A947-70E740481C1C}">
                          <a14:useLocalDpi xmlns:a14="http://schemas.microsoft.com/office/drawing/2010/main" val="0"/>
                        </a:ext>
                      </a:extLst>
                    </a:blip>
                    <a:stretch>
                      <a:fillRect/>
                    </a:stretch>
                  </pic:blipFill>
                  <pic:spPr>
                    <a:xfrm>
                      <a:off x="0" y="0"/>
                      <a:ext cx="3486141" cy="2573264"/>
                    </a:xfrm>
                    <a:prstGeom prst="rect">
                      <a:avLst/>
                    </a:prstGeom>
                  </pic:spPr>
                </pic:pic>
              </a:graphicData>
            </a:graphic>
          </wp:inline>
        </w:drawing>
      </w:r>
    </w:p>
    <w:p w14:paraId="3174EA34" w14:textId="77777777" w:rsidR="0069592E" w:rsidRDefault="0069592E" w:rsidP="0069592E">
      <w:pPr>
        <w:jc w:val="center"/>
        <w:rPr>
          <w:rFonts w:ascii="宋体" w:eastAsia="宋体" w:hAnsi="宋体"/>
          <w:szCs w:val="21"/>
        </w:rPr>
      </w:pPr>
      <w:r w:rsidRPr="008F3C8E">
        <w:rPr>
          <w:rFonts w:ascii="宋体" w:eastAsia="宋体" w:hAnsi="宋体" w:hint="eastAsia"/>
          <w:kern w:val="0"/>
          <w:szCs w:val="21"/>
        </w:rPr>
        <w:t xml:space="preserve">图5.1 </w:t>
      </w:r>
      <w:r>
        <w:rPr>
          <w:rFonts w:ascii="宋体" w:eastAsia="宋体" w:hAnsi="宋体" w:hint="eastAsia"/>
          <w:kern w:val="0"/>
          <w:szCs w:val="21"/>
        </w:rPr>
        <w:t>传递函数可视化。</w:t>
      </w:r>
      <w:r w:rsidRPr="00172C2A">
        <w:rPr>
          <w:rFonts w:ascii="宋体" w:eastAsia="宋体" w:hAnsi="宋体" w:hint="eastAsia"/>
          <w:kern w:val="0"/>
          <w:szCs w:val="21"/>
        </w:rPr>
        <w:t>从上往下依次是</w:t>
      </w:r>
      <w:r w:rsidRPr="00172C2A">
        <w:rPr>
          <w:rFonts w:ascii="宋体" w:eastAsia="宋体" w:hAnsi="宋体" w:hint="eastAsia"/>
          <w:szCs w:val="21"/>
        </w:rPr>
        <w:t>标量-颜色传递函数、</w:t>
      </w:r>
    </w:p>
    <w:p w14:paraId="62566BD0" w14:textId="0DE71334" w:rsidR="0069592E" w:rsidRPr="0069592E" w:rsidRDefault="0069592E" w:rsidP="0069592E">
      <w:pPr>
        <w:jc w:val="center"/>
        <w:rPr>
          <w:rFonts w:ascii="宋体" w:eastAsia="宋体" w:hAnsi="宋体"/>
          <w:szCs w:val="21"/>
        </w:rPr>
      </w:pPr>
      <w:r w:rsidRPr="00172C2A">
        <w:rPr>
          <w:rFonts w:ascii="宋体" w:eastAsia="宋体" w:hAnsi="宋体" w:hint="eastAsia"/>
          <w:szCs w:val="21"/>
        </w:rPr>
        <w:t>标量-不透明度传递函数与梯度-不透明度传递函数。</w:t>
      </w:r>
    </w:p>
    <w:p w14:paraId="6F260477" w14:textId="1D4A494E" w:rsidR="0045729E" w:rsidRDefault="005D0256" w:rsidP="00A7712F">
      <w:pPr>
        <w:spacing w:line="400" w:lineRule="exact"/>
        <w:ind w:firstLineChars="200" w:firstLine="480"/>
        <w:rPr>
          <w:rFonts w:ascii="宋体" w:eastAsia="宋体" w:hAnsi="宋体"/>
          <w:sz w:val="24"/>
        </w:rPr>
      </w:pPr>
      <w:r>
        <w:rPr>
          <w:rFonts w:ascii="宋体" w:eastAsia="宋体" w:hAnsi="宋体"/>
          <w:sz w:val="24"/>
        </w:rPr>
        <w:lastRenderedPageBreak/>
        <w:t>(1)</w:t>
      </w:r>
      <w:r w:rsidR="0045729E">
        <w:rPr>
          <w:rFonts w:ascii="宋体" w:eastAsia="宋体" w:hAnsi="宋体"/>
          <w:sz w:val="24"/>
        </w:rPr>
        <w:t xml:space="preserve">. </w:t>
      </w:r>
      <w:r w:rsidR="0045729E">
        <w:rPr>
          <w:rFonts w:ascii="宋体" w:eastAsia="宋体" w:hAnsi="宋体" w:hint="eastAsia"/>
          <w:sz w:val="24"/>
        </w:rPr>
        <w:t>传递函数可视化</w:t>
      </w:r>
    </w:p>
    <w:p w14:paraId="6D5ACB17" w14:textId="2545CE19" w:rsidR="00172C2A" w:rsidRPr="0069592E" w:rsidRDefault="0045729E" w:rsidP="0069592E">
      <w:pPr>
        <w:spacing w:line="400" w:lineRule="exact"/>
        <w:ind w:firstLineChars="200" w:firstLine="480"/>
        <w:rPr>
          <w:rFonts w:ascii="宋体" w:eastAsia="宋体" w:hAnsi="宋体"/>
          <w:sz w:val="24"/>
        </w:rPr>
      </w:pPr>
      <w:r>
        <w:rPr>
          <w:rFonts w:ascii="宋体" w:eastAsia="宋体" w:hAnsi="宋体" w:hint="eastAsia"/>
          <w:sz w:val="24"/>
        </w:rPr>
        <w:t>如2.2节所述，传递函数是从数据属性到光学属性的映射，本平台将这种映射</w:t>
      </w:r>
      <w:r w:rsidR="009720AD">
        <w:rPr>
          <w:rFonts w:ascii="宋体" w:eastAsia="宋体" w:hAnsi="宋体" w:hint="eastAsia"/>
          <w:sz w:val="24"/>
        </w:rPr>
        <w:t>直接</w:t>
      </w:r>
      <w:r>
        <w:rPr>
          <w:rFonts w:ascii="宋体" w:eastAsia="宋体" w:hAnsi="宋体" w:hint="eastAsia"/>
          <w:sz w:val="24"/>
        </w:rPr>
        <w:t>进行可视化，以三个函数图</w:t>
      </w:r>
      <w:r w:rsidR="009720AD">
        <w:rPr>
          <w:rFonts w:ascii="宋体" w:eastAsia="宋体" w:hAnsi="宋体" w:hint="eastAsia"/>
          <w:sz w:val="24"/>
        </w:rPr>
        <w:t>的形式</w:t>
      </w:r>
      <w:r>
        <w:rPr>
          <w:rFonts w:ascii="宋体" w:eastAsia="宋体" w:hAnsi="宋体" w:hint="eastAsia"/>
          <w:sz w:val="24"/>
        </w:rPr>
        <w:t>可视化了三个一维的传递函数</w:t>
      </w:r>
      <w:r w:rsidR="00172C2A">
        <w:rPr>
          <w:rFonts w:ascii="宋体" w:eastAsia="宋体" w:hAnsi="宋体" w:hint="eastAsia"/>
          <w:sz w:val="24"/>
        </w:rPr>
        <w:t>，</w:t>
      </w:r>
      <w:r w:rsidR="009720AD">
        <w:rPr>
          <w:rFonts w:ascii="宋体" w:eastAsia="宋体" w:hAnsi="宋体" w:hint="eastAsia"/>
          <w:sz w:val="24"/>
        </w:rPr>
        <w:t>如图5.1所示。</w:t>
      </w:r>
      <w:r w:rsidR="00172C2A">
        <w:rPr>
          <w:rFonts w:ascii="宋体" w:eastAsia="宋体" w:hAnsi="宋体" w:hint="eastAsia"/>
          <w:sz w:val="24"/>
        </w:rPr>
        <w:t>VT</w:t>
      </w:r>
      <w:r w:rsidR="00172C2A">
        <w:rPr>
          <w:rFonts w:ascii="宋体" w:eastAsia="宋体" w:hAnsi="宋体"/>
          <w:sz w:val="24"/>
        </w:rPr>
        <w:t>K</w:t>
      </w:r>
      <w:r w:rsidR="00172C2A">
        <w:rPr>
          <w:rFonts w:ascii="宋体" w:eastAsia="宋体" w:hAnsi="宋体" w:hint="eastAsia"/>
          <w:sz w:val="24"/>
        </w:rPr>
        <w:t>中，传递函数是通过控制点来定义的，控制点之间的函数值通过插值来计算，对于一维的传递函数而言，多个控制点可以组成任意形状的传递函数。在本平台中，用户能够在绘制图上对三个传递函数的控制点进行增、删、改、查，</w:t>
      </w:r>
      <w:r w:rsidR="00D07531">
        <w:rPr>
          <w:rFonts w:ascii="宋体" w:eastAsia="宋体" w:hAnsi="宋体" w:hint="eastAsia"/>
          <w:sz w:val="24"/>
        </w:rPr>
        <w:t>且任何更改都实时地反映在体绘制图上，</w:t>
      </w:r>
      <w:r w:rsidR="00172C2A">
        <w:rPr>
          <w:rFonts w:ascii="宋体" w:eastAsia="宋体" w:hAnsi="宋体" w:hint="eastAsia"/>
          <w:sz w:val="24"/>
        </w:rPr>
        <w:t>提供了一种非常直观</w:t>
      </w:r>
      <w:r w:rsidR="00B632F3">
        <w:rPr>
          <w:rFonts w:ascii="宋体" w:eastAsia="宋体" w:hAnsi="宋体" w:hint="eastAsia"/>
          <w:sz w:val="24"/>
        </w:rPr>
        <w:t>且高效</w:t>
      </w:r>
      <w:r w:rsidR="00172C2A">
        <w:rPr>
          <w:rFonts w:ascii="宋体" w:eastAsia="宋体" w:hAnsi="宋体" w:hint="eastAsia"/>
          <w:sz w:val="24"/>
        </w:rPr>
        <w:t>的传递函数交互式设计方法。</w:t>
      </w:r>
    </w:p>
    <w:p w14:paraId="3F4146FA" w14:textId="01A7807A" w:rsidR="00C86BC2" w:rsidRDefault="005D0256" w:rsidP="00A7712F">
      <w:pPr>
        <w:spacing w:line="400" w:lineRule="exact"/>
        <w:ind w:firstLineChars="200" w:firstLine="480"/>
        <w:rPr>
          <w:rFonts w:ascii="宋体" w:eastAsia="宋体" w:hAnsi="宋体"/>
          <w:sz w:val="24"/>
        </w:rPr>
      </w:pPr>
      <w:r>
        <w:rPr>
          <w:rFonts w:ascii="宋体" w:eastAsia="宋体" w:hAnsi="宋体"/>
          <w:sz w:val="24"/>
        </w:rPr>
        <w:t>(</w:t>
      </w:r>
      <w:r w:rsidR="00172C2A">
        <w:rPr>
          <w:rFonts w:ascii="宋体" w:eastAsia="宋体" w:hAnsi="宋体" w:hint="eastAsia"/>
          <w:sz w:val="24"/>
        </w:rPr>
        <w:t>2</w:t>
      </w:r>
      <w:r>
        <w:rPr>
          <w:rFonts w:ascii="宋体" w:eastAsia="宋体" w:hAnsi="宋体"/>
          <w:sz w:val="24"/>
        </w:rPr>
        <w:t>)</w:t>
      </w:r>
      <w:r w:rsidR="00C86BC2">
        <w:rPr>
          <w:rFonts w:ascii="宋体" w:eastAsia="宋体" w:hAnsi="宋体" w:hint="eastAsia"/>
          <w:sz w:val="24"/>
        </w:rPr>
        <w:t>.</w:t>
      </w:r>
      <w:r w:rsidR="00C86BC2">
        <w:rPr>
          <w:rFonts w:ascii="宋体" w:eastAsia="宋体" w:hAnsi="宋体"/>
          <w:sz w:val="24"/>
        </w:rPr>
        <w:t xml:space="preserve"> </w:t>
      </w:r>
      <w:r w:rsidR="00C86BC2">
        <w:rPr>
          <w:rFonts w:ascii="宋体" w:eastAsia="宋体" w:hAnsi="宋体" w:hint="eastAsia"/>
          <w:sz w:val="24"/>
        </w:rPr>
        <w:t>传递函数预设</w:t>
      </w:r>
    </w:p>
    <w:p w14:paraId="15F4F3C9" w14:textId="56BF3821" w:rsidR="00C86BC2" w:rsidRDefault="0045729E" w:rsidP="00A7712F">
      <w:pPr>
        <w:spacing w:line="400" w:lineRule="exact"/>
        <w:ind w:firstLineChars="200" w:firstLine="480"/>
        <w:rPr>
          <w:rFonts w:ascii="宋体" w:eastAsia="宋体" w:hAnsi="宋体"/>
          <w:sz w:val="24"/>
        </w:rPr>
      </w:pPr>
      <w:r>
        <w:rPr>
          <w:rFonts w:ascii="宋体" w:eastAsia="宋体" w:hAnsi="宋体" w:hint="eastAsia"/>
          <w:sz w:val="24"/>
        </w:rPr>
        <w:t>三维体数据的一个主要来源是医学影像，</w:t>
      </w:r>
      <w:r w:rsidR="00315FC9">
        <w:rPr>
          <w:rFonts w:ascii="宋体" w:eastAsia="宋体" w:hAnsi="宋体" w:hint="eastAsia"/>
          <w:sz w:val="24"/>
        </w:rPr>
        <w:t>对于人体的某一特定组织结构，使用同一种测量方法得到的体数据，其标量值往往有着一个</w:t>
      </w:r>
      <w:r w:rsidR="00E7655D">
        <w:rPr>
          <w:rFonts w:ascii="宋体" w:eastAsia="宋体" w:hAnsi="宋体" w:hint="eastAsia"/>
          <w:sz w:val="24"/>
        </w:rPr>
        <w:t>大致</w:t>
      </w:r>
      <w:r w:rsidR="00315FC9">
        <w:rPr>
          <w:rFonts w:ascii="宋体" w:eastAsia="宋体" w:hAnsi="宋体" w:hint="eastAsia"/>
          <w:sz w:val="24"/>
        </w:rPr>
        <w:t>的范围。例如，在</w:t>
      </w:r>
      <w:r w:rsidR="00315FC9">
        <w:rPr>
          <w:rFonts w:ascii="宋体" w:eastAsia="宋体" w:hAnsi="宋体"/>
          <w:sz w:val="24"/>
        </w:rPr>
        <w:t>CT</w:t>
      </w:r>
      <w:r w:rsidR="00315FC9">
        <w:rPr>
          <w:rFonts w:ascii="宋体" w:eastAsia="宋体" w:hAnsi="宋体" w:hint="eastAsia"/>
          <w:sz w:val="24"/>
        </w:rPr>
        <w:t>中，仪器测量得到的CT值是由</w:t>
      </w:r>
      <w:r w:rsidR="00315FC9" w:rsidRPr="00FE347E">
        <w:rPr>
          <w:rFonts w:ascii="宋体" w:eastAsia="宋体" w:hAnsi="宋体" w:hint="eastAsia"/>
          <w:sz w:val="24"/>
        </w:rPr>
        <w:t>各种组织对</w:t>
      </w:r>
      <w:r w:rsidR="00315FC9" w:rsidRPr="00FE347E">
        <w:rPr>
          <w:rFonts w:ascii="宋体" w:eastAsia="宋体" w:hAnsi="宋体"/>
          <w:sz w:val="24"/>
        </w:rPr>
        <w:t>X</w:t>
      </w:r>
      <w:r w:rsidR="00315FC9">
        <w:rPr>
          <w:rFonts w:ascii="宋体" w:eastAsia="宋体" w:hAnsi="宋体" w:hint="eastAsia"/>
          <w:sz w:val="24"/>
        </w:rPr>
        <w:t>射</w:t>
      </w:r>
      <w:r w:rsidR="00315FC9" w:rsidRPr="00FE347E">
        <w:rPr>
          <w:rFonts w:ascii="宋体" w:eastAsia="宋体" w:hAnsi="宋体"/>
          <w:sz w:val="24"/>
        </w:rPr>
        <w:t>线的线性吸收系数</w:t>
      </w:r>
      <w:r w:rsidR="00315FC9">
        <w:rPr>
          <w:rFonts w:ascii="宋体" w:eastAsia="宋体" w:hAnsi="宋体" w:hint="eastAsia"/>
          <w:sz w:val="24"/>
        </w:rPr>
        <w:t>(μ值</w:t>
      </w:r>
      <w:r w:rsidR="00315FC9">
        <w:rPr>
          <w:rFonts w:ascii="宋体" w:eastAsia="宋体" w:hAnsi="宋体"/>
          <w:sz w:val="24"/>
        </w:rPr>
        <w:t>)</w:t>
      </w:r>
      <w:r w:rsidR="00315FC9" w:rsidRPr="00FE347E">
        <w:rPr>
          <w:rFonts w:ascii="宋体" w:eastAsia="宋体" w:hAnsi="宋体"/>
          <w:sz w:val="24"/>
        </w:rPr>
        <w:t>决定</w:t>
      </w:r>
      <w:r w:rsidR="00315FC9">
        <w:rPr>
          <w:rFonts w:ascii="宋体" w:eastAsia="宋体" w:hAnsi="宋体" w:hint="eastAsia"/>
          <w:sz w:val="24"/>
        </w:rPr>
        <w:t>的</w:t>
      </w:r>
      <w:r w:rsidR="0020701F">
        <w:rPr>
          <w:rFonts w:ascii="宋体" w:eastAsia="宋体" w:hAnsi="宋体" w:hint="eastAsia"/>
          <w:sz w:val="24"/>
        </w:rPr>
        <w:t>，正常情况下，肌肉的CT值在40H</w:t>
      </w:r>
      <w:r w:rsidR="005F28EF">
        <w:rPr>
          <w:rFonts w:ascii="宋体" w:eastAsia="宋体" w:hAnsi="宋体"/>
          <w:sz w:val="24"/>
        </w:rPr>
        <w:t>U</w:t>
      </w:r>
      <w:r w:rsidR="005F28EF">
        <w:rPr>
          <w:rStyle w:val="af8"/>
          <w:rFonts w:ascii="宋体" w:eastAsia="宋体" w:hAnsi="宋体"/>
          <w:sz w:val="24"/>
        </w:rPr>
        <w:footnoteReference w:id="1"/>
      </w:r>
      <w:r w:rsidR="0020701F">
        <w:rPr>
          <w:rFonts w:ascii="宋体" w:eastAsia="宋体" w:hAnsi="宋体" w:hint="eastAsia"/>
          <w:sz w:val="24"/>
        </w:rPr>
        <w:t>到80H</w:t>
      </w:r>
      <w:r w:rsidR="005F28EF">
        <w:rPr>
          <w:rFonts w:ascii="宋体" w:eastAsia="宋体" w:hAnsi="宋体"/>
          <w:sz w:val="24"/>
        </w:rPr>
        <w:t>U</w:t>
      </w:r>
      <w:r w:rsidR="0020701F">
        <w:rPr>
          <w:rFonts w:ascii="宋体" w:eastAsia="宋体" w:hAnsi="宋体" w:hint="eastAsia"/>
          <w:sz w:val="24"/>
        </w:rPr>
        <w:t>之间，骨头的CT值在400Hu以上。因此，将测量结果重建为三维体数据后，一个特定组织结构的标量值也会有</w:t>
      </w:r>
      <w:r w:rsidR="00E7655D">
        <w:rPr>
          <w:rFonts w:ascii="宋体" w:eastAsia="宋体" w:hAnsi="宋体" w:hint="eastAsia"/>
          <w:sz w:val="24"/>
        </w:rPr>
        <w:t>大致</w:t>
      </w:r>
      <w:r w:rsidR="0020701F">
        <w:rPr>
          <w:rFonts w:ascii="宋体" w:eastAsia="宋体" w:hAnsi="宋体" w:hint="eastAsia"/>
          <w:sz w:val="24"/>
        </w:rPr>
        <w:t>的范围，基于这些预先可知的范围，我们就可以预定义一些专门用来可视化这些组织结构的传递函数。本平台目前提供了骨头、</w:t>
      </w:r>
      <w:r w:rsidR="00E7655D" w:rsidRPr="00E7655D">
        <w:rPr>
          <w:rFonts w:ascii="宋体" w:eastAsia="宋体" w:hAnsi="宋体" w:hint="eastAsia"/>
          <w:sz w:val="24"/>
        </w:rPr>
        <w:t>皮肤与肌肉</w:t>
      </w:r>
      <w:r w:rsidR="0020701F">
        <w:rPr>
          <w:rFonts w:ascii="宋体" w:eastAsia="宋体" w:hAnsi="宋体" w:hint="eastAsia"/>
          <w:sz w:val="24"/>
        </w:rPr>
        <w:t>这三种结构的</w:t>
      </w:r>
      <w:r w:rsidR="00E7655D">
        <w:rPr>
          <w:rFonts w:ascii="宋体" w:eastAsia="宋体" w:hAnsi="宋体" w:hint="eastAsia"/>
          <w:sz w:val="24"/>
        </w:rPr>
        <w:t>标量-颜色传递函数和标量-不透明度</w:t>
      </w:r>
      <w:r w:rsidR="0020701F">
        <w:rPr>
          <w:rFonts w:ascii="宋体" w:eastAsia="宋体" w:hAnsi="宋体" w:hint="eastAsia"/>
          <w:sz w:val="24"/>
        </w:rPr>
        <w:t>传递函数，</w:t>
      </w:r>
      <w:r w:rsidR="00D9030B">
        <w:rPr>
          <w:rFonts w:ascii="宋体" w:eastAsia="宋体" w:hAnsi="宋体" w:hint="eastAsia"/>
          <w:sz w:val="24"/>
        </w:rPr>
        <w:t>可视化效果</w:t>
      </w:r>
      <w:r w:rsidR="0020701F">
        <w:rPr>
          <w:rFonts w:ascii="宋体" w:eastAsia="宋体" w:hAnsi="宋体" w:hint="eastAsia"/>
          <w:sz w:val="24"/>
        </w:rPr>
        <w:t>如图5.2所示。</w:t>
      </w:r>
      <w:r w:rsidR="00E7655D">
        <w:rPr>
          <w:rFonts w:ascii="宋体" w:eastAsia="宋体" w:hAnsi="宋体" w:hint="eastAsia"/>
          <w:sz w:val="24"/>
        </w:rPr>
        <w:t>但由于在不同环境下，同一组织结构的标量值范围总会有些许的差异，因此预设的传递函数只能提供初始的体绘制概览效果。</w:t>
      </w:r>
    </w:p>
    <w:p w14:paraId="00D93930" w14:textId="77777777" w:rsidR="00D9030B" w:rsidRDefault="00D9030B" w:rsidP="00A7712F">
      <w:pPr>
        <w:spacing w:line="400" w:lineRule="exact"/>
        <w:ind w:firstLineChars="200" w:firstLine="480"/>
        <w:rPr>
          <w:rFonts w:ascii="宋体" w:eastAsia="宋体" w:hAnsi="宋体"/>
          <w:sz w:val="24"/>
        </w:rPr>
      </w:pPr>
    </w:p>
    <w:tbl>
      <w:tblPr>
        <w:tblStyle w:val="af5"/>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4"/>
        <w:gridCol w:w="2746"/>
        <w:gridCol w:w="2726"/>
      </w:tblGrid>
      <w:tr w:rsidR="00E7655D" w14:paraId="69079CE9" w14:textId="77777777" w:rsidTr="00E7655D">
        <w:trPr>
          <w:jc w:val="center"/>
        </w:trPr>
        <w:tc>
          <w:tcPr>
            <w:tcW w:w="2781" w:type="dxa"/>
          </w:tcPr>
          <w:p w14:paraId="689682F0" w14:textId="013ED445" w:rsidR="0020701F" w:rsidRDefault="00E7655D" w:rsidP="0020701F">
            <w:pPr>
              <w:jc w:val="center"/>
            </w:pPr>
            <w:r>
              <w:rPr>
                <w:noProof/>
              </w:rPr>
              <w:drawing>
                <wp:inline distT="0" distB="0" distL="0" distR="0" wp14:anchorId="6261FD88" wp14:editId="27C70285">
                  <wp:extent cx="1705970" cy="1957572"/>
                  <wp:effectExtent l="0" t="0" r="889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IM截图20190515150630.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744013" cy="2001226"/>
                          </a:xfrm>
                          <a:prstGeom prst="rect">
                            <a:avLst/>
                          </a:prstGeom>
                        </pic:spPr>
                      </pic:pic>
                    </a:graphicData>
                  </a:graphic>
                </wp:inline>
              </w:drawing>
            </w:r>
          </w:p>
        </w:tc>
        <w:tc>
          <w:tcPr>
            <w:tcW w:w="2772" w:type="dxa"/>
          </w:tcPr>
          <w:p w14:paraId="712A2E64" w14:textId="7030E2D8" w:rsidR="0020701F" w:rsidRDefault="00E7655D" w:rsidP="0020701F">
            <w:pPr>
              <w:jc w:val="center"/>
            </w:pPr>
            <w:r>
              <w:rPr>
                <w:noProof/>
              </w:rPr>
              <w:drawing>
                <wp:inline distT="0" distB="0" distL="0" distR="0" wp14:anchorId="1E7B644B" wp14:editId="3495E923">
                  <wp:extent cx="1657015" cy="1958453"/>
                  <wp:effectExtent l="0" t="0" r="635"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IM截图20190515150837.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83653" cy="1989937"/>
                          </a:xfrm>
                          <a:prstGeom prst="rect">
                            <a:avLst/>
                          </a:prstGeom>
                        </pic:spPr>
                      </pic:pic>
                    </a:graphicData>
                  </a:graphic>
                </wp:inline>
              </w:drawing>
            </w:r>
          </w:p>
        </w:tc>
        <w:tc>
          <w:tcPr>
            <w:tcW w:w="2743" w:type="dxa"/>
          </w:tcPr>
          <w:p w14:paraId="7A42A02B" w14:textId="63763F6C" w:rsidR="0020701F" w:rsidRDefault="00E7655D" w:rsidP="0020701F">
            <w:pPr>
              <w:keepNext/>
            </w:pPr>
            <w:r>
              <w:rPr>
                <w:noProof/>
              </w:rPr>
              <w:drawing>
                <wp:inline distT="0" distB="0" distL="0" distR="0" wp14:anchorId="4A6C03FA" wp14:editId="5080A151">
                  <wp:extent cx="1644555" cy="1959369"/>
                  <wp:effectExtent l="0" t="0" r="0" b="317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IM截图20190515151929.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12346" cy="2040137"/>
                          </a:xfrm>
                          <a:prstGeom prst="rect">
                            <a:avLst/>
                          </a:prstGeom>
                        </pic:spPr>
                      </pic:pic>
                    </a:graphicData>
                  </a:graphic>
                </wp:inline>
              </w:drawing>
            </w:r>
          </w:p>
        </w:tc>
      </w:tr>
    </w:tbl>
    <w:p w14:paraId="32979D7F" w14:textId="769804AB" w:rsidR="00B4319F" w:rsidRPr="005F28EF" w:rsidRDefault="0020701F" w:rsidP="00D9030B">
      <w:pPr>
        <w:pStyle w:val="af3"/>
        <w:jc w:val="center"/>
        <w:rPr>
          <w:rFonts w:ascii="宋体" w:eastAsia="宋体" w:hAnsi="宋体"/>
          <w:sz w:val="21"/>
          <w:szCs w:val="21"/>
        </w:rPr>
      </w:pPr>
      <w:r w:rsidRPr="00B4319F">
        <w:rPr>
          <w:rFonts w:ascii="宋体" w:eastAsia="宋体" w:hAnsi="宋体" w:hint="eastAsia"/>
          <w:kern w:val="0"/>
          <w:sz w:val="21"/>
          <w:szCs w:val="21"/>
        </w:rPr>
        <w:t>图5.</w:t>
      </w:r>
      <w:r w:rsidR="00B4319F" w:rsidRPr="00B4319F">
        <w:rPr>
          <w:rFonts w:ascii="宋体" w:eastAsia="宋体" w:hAnsi="宋体" w:hint="eastAsia"/>
          <w:kern w:val="0"/>
          <w:sz w:val="21"/>
          <w:szCs w:val="21"/>
        </w:rPr>
        <w:t>2</w:t>
      </w:r>
      <w:r w:rsidRPr="00B4319F">
        <w:rPr>
          <w:rFonts w:ascii="宋体" w:eastAsia="宋体" w:hAnsi="宋体" w:hint="eastAsia"/>
          <w:kern w:val="0"/>
          <w:sz w:val="21"/>
          <w:szCs w:val="21"/>
        </w:rPr>
        <w:t xml:space="preserve"> </w:t>
      </w:r>
      <w:r w:rsidR="00B4319F" w:rsidRPr="00B4319F">
        <w:rPr>
          <w:rFonts w:ascii="宋体" w:eastAsia="宋体" w:hAnsi="宋体" w:hint="eastAsia"/>
          <w:kern w:val="0"/>
          <w:sz w:val="21"/>
          <w:szCs w:val="21"/>
        </w:rPr>
        <w:t>传递函数预设</w:t>
      </w:r>
      <w:r w:rsidRPr="00B4319F">
        <w:rPr>
          <w:rFonts w:ascii="宋体" w:eastAsia="宋体" w:hAnsi="宋体" w:hint="eastAsia"/>
          <w:kern w:val="0"/>
          <w:sz w:val="21"/>
          <w:szCs w:val="21"/>
        </w:rPr>
        <w:t>功能。</w:t>
      </w:r>
      <w:r w:rsidR="00B4319F" w:rsidRPr="00B4319F">
        <w:rPr>
          <w:rFonts w:ascii="宋体" w:eastAsia="宋体" w:hAnsi="宋体" w:hint="eastAsia"/>
          <w:kern w:val="0"/>
          <w:sz w:val="21"/>
          <w:szCs w:val="21"/>
        </w:rPr>
        <w:t>分别</w:t>
      </w:r>
      <w:r w:rsidR="00B4319F">
        <w:rPr>
          <w:rFonts w:ascii="宋体" w:eastAsia="宋体" w:hAnsi="宋体" w:hint="eastAsia"/>
          <w:kern w:val="0"/>
          <w:sz w:val="21"/>
          <w:szCs w:val="21"/>
        </w:rPr>
        <w:t>通过</w:t>
      </w:r>
      <w:r w:rsidR="00B4319F" w:rsidRPr="00B4319F">
        <w:rPr>
          <w:rFonts w:ascii="宋体" w:eastAsia="宋体" w:hAnsi="宋体" w:hint="eastAsia"/>
          <w:kern w:val="0"/>
          <w:sz w:val="21"/>
          <w:szCs w:val="21"/>
        </w:rPr>
        <w:t>三种预设的传递函数来可视化</w:t>
      </w:r>
      <w:r w:rsidR="00B4319F" w:rsidRPr="00B4319F">
        <w:rPr>
          <w:rFonts w:ascii="宋体" w:eastAsia="宋体" w:hAnsi="宋体" w:hint="eastAsia"/>
          <w:sz w:val="21"/>
          <w:szCs w:val="21"/>
        </w:rPr>
        <w:t>骨头、</w:t>
      </w:r>
      <w:bookmarkStart w:id="108" w:name="_Hlk8826380"/>
      <w:r w:rsidR="00B4319F" w:rsidRPr="00B4319F">
        <w:rPr>
          <w:rFonts w:ascii="宋体" w:eastAsia="宋体" w:hAnsi="宋体" w:hint="eastAsia"/>
          <w:sz w:val="21"/>
          <w:szCs w:val="21"/>
        </w:rPr>
        <w:t>皮肤</w:t>
      </w:r>
      <w:r w:rsidR="00E7655D">
        <w:rPr>
          <w:rFonts w:ascii="宋体" w:eastAsia="宋体" w:hAnsi="宋体" w:hint="eastAsia"/>
          <w:sz w:val="21"/>
          <w:szCs w:val="21"/>
        </w:rPr>
        <w:t>与</w:t>
      </w:r>
      <w:r w:rsidR="00E7655D" w:rsidRPr="00B4319F">
        <w:rPr>
          <w:rFonts w:ascii="宋体" w:eastAsia="宋体" w:hAnsi="宋体" w:hint="eastAsia"/>
          <w:sz w:val="21"/>
          <w:szCs w:val="21"/>
        </w:rPr>
        <w:t>肌肉</w:t>
      </w:r>
      <w:bookmarkEnd w:id="108"/>
      <w:r w:rsidR="00B4319F" w:rsidRPr="00B4319F">
        <w:rPr>
          <w:rFonts w:ascii="宋体" w:eastAsia="宋体" w:hAnsi="宋体" w:hint="eastAsia"/>
          <w:sz w:val="21"/>
          <w:szCs w:val="21"/>
        </w:rPr>
        <w:t>。</w:t>
      </w:r>
    </w:p>
    <w:p w14:paraId="2DF916BE" w14:textId="0724B698" w:rsidR="00A7712F" w:rsidRDefault="005D0256" w:rsidP="00A7712F">
      <w:pPr>
        <w:spacing w:line="400" w:lineRule="exact"/>
        <w:ind w:firstLineChars="200" w:firstLine="480"/>
        <w:rPr>
          <w:rFonts w:ascii="宋体" w:eastAsia="宋体" w:hAnsi="宋体"/>
          <w:sz w:val="24"/>
        </w:rPr>
      </w:pPr>
      <w:r>
        <w:rPr>
          <w:rFonts w:ascii="宋体" w:eastAsia="宋体" w:hAnsi="宋体"/>
          <w:sz w:val="24"/>
        </w:rPr>
        <w:t>(</w:t>
      </w:r>
      <w:r w:rsidR="00B4319F">
        <w:rPr>
          <w:rFonts w:ascii="宋体" w:eastAsia="宋体" w:hAnsi="宋体" w:hint="eastAsia"/>
          <w:sz w:val="24"/>
        </w:rPr>
        <w:t>3</w:t>
      </w:r>
      <w:r>
        <w:rPr>
          <w:rFonts w:ascii="宋体" w:eastAsia="宋体" w:hAnsi="宋体"/>
          <w:sz w:val="24"/>
        </w:rPr>
        <w:t>)</w:t>
      </w:r>
      <w:r w:rsidR="00A7712F">
        <w:rPr>
          <w:rFonts w:ascii="宋体" w:eastAsia="宋体" w:hAnsi="宋体" w:hint="eastAsia"/>
          <w:sz w:val="24"/>
        </w:rPr>
        <w:t>.</w:t>
      </w:r>
      <w:r w:rsidR="00A7712F">
        <w:rPr>
          <w:rFonts w:ascii="宋体" w:eastAsia="宋体" w:hAnsi="宋体"/>
          <w:sz w:val="24"/>
        </w:rPr>
        <w:t xml:space="preserve"> </w:t>
      </w:r>
      <w:r w:rsidR="00A7712F">
        <w:rPr>
          <w:rFonts w:ascii="宋体" w:eastAsia="宋体" w:hAnsi="宋体" w:hint="eastAsia"/>
          <w:sz w:val="24"/>
        </w:rPr>
        <w:t>数据探针</w:t>
      </w:r>
    </w:p>
    <w:p w14:paraId="26DDA7AA" w14:textId="2332D782" w:rsidR="00A7712F" w:rsidRDefault="00A7712F" w:rsidP="00A7712F">
      <w:pPr>
        <w:spacing w:line="400" w:lineRule="exact"/>
        <w:ind w:firstLineChars="200" w:firstLine="480"/>
        <w:rPr>
          <w:rFonts w:ascii="宋体" w:eastAsia="宋体" w:hAnsi="宋体"/>
          <w:sz w:val="24"/>
        </w:rPr>
      </w:pPr>
      <w:r w:rsidRPr="00A7712F">
        <w:rPr>
          <w:rFonts w:ascii="宋体" w:eastAsia="宋体" w:hAnsi="宋体" w:hint="eastAsia"/>
          <w:sz w:val="24"/>
        </w:rPr>
        <w:t>非领域专家的人</w:t>
      </w:r>
      <w:r>
        <w:rPr>
          <w:rFonts w:ascii="宋体" w:eastAsia="宋体" w:hAnsi="宋体" w:hint="eastAsia"/>
          <w:sz w:val="24"/>
        </w:rPr>
        <w:t>通常无法理解传递函数的定义域所代表的含义，因此在设计传递函数时，只能遍历全部定义域，直到找到</w:t>
      </w:r>
      <w:r w:rsidR="00C24637">
        <w:rPr>
          <w:rFonts w:ascii="宋体" w:eastAsia="宋体" w:hAnsi="宋体" w:hint="eastAsia"/>
          <w:sz w:val="24"/>
        </w:rPr>
        <w:t>感兴趣区域</w:t>
      </w:r>
      <w:r w:rsidR="00D9030B">
        <w:rPr>
          <w:rFonts w:ascii="宋体" w:eastAsia="宋体" w:hAnsi="宋体" w:hint="eastAsia"/>
          <w:sz w:val="24"/>
        </w:rPr>
        <w:t>所在</w:t>
      </w:r>
      <w:r w:rsidR="00C24637">
        <w:rPr>
          <w:rFonts w:ascii="宋体" w:eastAsia="宋体" w:hAnsi="宋体" w:hint="eastAsia"/>
          <w:sz w:val="24"/>
        </w:rPr>
        <w:t>范围。</w:t>
      </w:r>
      <w:r w:rsidR="00E263B2">
        <w:rPr>
          <w:rFonts w:ascii="宋体" w:eastAsia="宋体" w:hAnsi="宋体" w:hint="eastAsia"/>
          <w:sz w:val="24"/>
        </w:rPr>
        <w:t>本平台设计的数据探针功能能够让用户点击查看三维体数据场中各点的标量值与梯度值，建</w:t>
      </w:r>
      <w:r w:rsidR="00E263B2">
        <w:rPr>
          <w:rFonts w:ascii="宋体" w:eastAsia="宋体" w:hAnsi="宋体" w:hint="eastAsia"/>
          <w:sz w:val="24"/>
        </w:rPr>
        <w:lastRenderedPageBreak/>
        <w:t>立起数据</w:t>
      </w:r>
      <w:r w:rsidR="003B7953">
        <w:rPr>
          <w:rFonts w:ascii="宋体" w:eastAsia="宋体" w:hAnsi="宋体" w:hint="eastAsia"/>
          <w:sz w:val="24"/>
        </w:rPr>
        <w:t>值</w:t>
      </w:r>
      <w:r w:rsidR="00E263B2">
        <w:rPr>
          <w:rFonts w:ascii="宋体" w:eastAsia="宋体" w:hAnsi="宋体" w:hint="eastAsia"/>
          <w:sz w:val="24"/>
        </w:rPr>
        <w:t>与</w:t>
      </w:r>
      <w:r w:rsidR="003B7953">
        <w:rPr>
          <w:rFonts w:ascii="宋体" w:eastAsia="宋体" w:hAnsi="宋体" w:hint="eastAsia"/>
          <w:sz w:val="24"/>
        </w:rPr>
        <w:t>可视化效果之间的关联，从而帮助用户选择感兴趣区域与设计传递函数。该功能通过体数据横断面显示窗口提供给用户，</w:t>
      </w:r>
      <w:r w:rsidR="00D80933">
        <w:rPr>
          <w:rFonts w:ascii="宋体" w:eastAsia="宋体" w:hAnsi="宋体" w:hint="eastAsia"/>
          <w:sz w:val="24"/>
        </w:rPr>
        <w:t>如图5.</w:t>
      </w:r>
      <w:r w:rsidR="00B4319F">
        <w:rPr>
          <w:rFonts w:ascii="宋体" w:eastAsia="宋体" w:hAnsi="宋体" w:hint="eastAsia"/>
          <w:sz w:val="24"/>
        </w:rPr>
        <w:t>3</w:t>
      </w:r>
      <w:r w:rsidR="00D80933">
        <w:rPr>
          <w:rFonts w:ascii="宋体" w:eastAsia="宋体" w:hAnsi="宋体" w:hint="eastAsia"/>
          <w:sz w:val="24"/>
        </w:rPr>
        <w:t>所示，</w:t>
      </w:r>
      <w:r w:rsidR="003B7953">
        <w:rPr>
          <w:rFonts w:ascii="宋体" w:eastAsia="宋体" w:hAnsi="宋体" w:hint="eastAsia"/>
          <w:sz w:val="24"/>
        </w:rPr>
        <w:t>用户在该窗口滚动鼠标或拖动滑条改变切片的位置，即改变体数据的Z轴；通过拖动鼠标右键改变图像大小；通过鼠标左键点击查看该点在体数据中的</w:t>
      </w:r>
      <w:r w:rsidR="00D80933">
        <w:rPr>
          <w:rFonts w:ascii="宋体" w:eastAsia="宋体" w:hAnsi="宋体" w:hint="eastAsia"/>
          <w:sz w:val="24"/>
        </w:rPr>
        <w:t>坐标以及标量值与梯度幅值。</w:t>
      </w:r>
    </w:p>
    <w:p w14:paraId="72E4C189" w14:textId="1C7DDF7B" w:rsidR="003B7953" w:rsidRDefault="00D80933" w:rsidP="003B7953">
      <w:pPr>
        <w:keepNext/>
        <w:jc w:val="center"/>
      </w:pPr>
      <w:r>
        <w:rPr>
          <w:noProof/>
        </w:rPr>
        <w:drawing>
          <wp:inline distT="0" distB="0" distL="0" distR="0" wp14:anchorId="23F32144" wp14:editId="669CCB8B">
            <wp:extent cx="3248167" cy="3310366"/>
            <wp:effectExtent l="0" t="0" r="9525"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IM截图20190514132812.png"/>
                    <pic:cNvPicPr/>
                  </pic:nvPicPr>
                  <pic:blipFill>
                    <a:blip r:embed="rId39">
                      <a:extLst>
                        <a:ext uri="{28A0092B-C50C-407E-A947-70E740481C1C}">
                          <a14:useLocalDpi xmlns:a14="http://schemas.microsoft.com/office/drawing/2010/main" val="0"/>
                        </a:ext>
                      </a:extLst>
                    </a:blip>
                    <a:stretch>
                      <a:fillRect/>
                    </a:stretch>
                  </pic:blipFill>
                  <pic:spPr>
                    <a:xfrm>
                      <a:off x="0" y="0"/>
                      <a:ext cx="3285176" cy="3348083"/>
                    </a:xfrm>
                    <a:prstGeom prst="rect">
                      <a:avLst/>
                    </a:prstGeom>
                  </pic:spPr>
                </pic:pic>
              </a:graphicData>
            </a:graphic>
          </wp:inline>
        </w:drawing>
      </w:r>
    </w:p>
    <w:p w14:paraId="122AA6D9" w14:textId="5F838949" w:rsidR="003B7953" w:rsidRDefault="003B7953" w:rsidP="003B7953">
      <w:pPr>
        <w:pStyle w:val="af3"/>
        <w:jc w:val="center"/>
        <w:rPr>
          <w:rFonts w:ascii="宋体" w:eastAsia="宋体" w:hAnsi="宋体"/>
          <w:kern w:val="0"/>
          <w:sz w:val="21"/>
          <w:szCs w:val="21"/>
        </w:rPr>
      </w:pPr>
      <w:bookmarkStart w:id="109" w:name="_Hlk8736497"/>
      <w:r w:rsidRPr="008F3C8E">
        <w:rPr>
          <w:rFonts w:ascii="宋体" w:eastAsia="宋体" w:hAnsi="宋体" w:hint="eastAsia"/>
          <w:kern w:val="0"/>
          <w:sz w:val="21"/>
          <w:szCs w:val="21"/>
        </w:rPr>
        <w:t>图5.</w:t>
      </w:r>
      <w:r w:rsidR="00B4319F">
        <w:rPr>
          <w:rFonts w:ascii="宋体" w:eastAsia="宋体" w:hAnsi="宋体" w:hint="eastAsia"/>
          <w:kern w:val="0"/>
          <w:sz w:val="21"/>
          <w:szCs w:val="21"/>
        </w:rPr>
        <w:t>3</w:t>
      </w:r>
      <w:r w:rsidRPr="008F3C8E">
        <w:rPr>
          <w:rFonts w:ascii="宋体" w:eastAsia="宋体" w:hAnsi="宋体" w:hint="eastAsia"/>
          <w:kern w:val="0"/>
          <w:sz w:val="21"/>
          <w:szCs w:val="21"/>
        </w:rPr>
        <w:t xml:space="preserve"> </w:t>
      </w:r>
      <w:r>
        <w:rPr>
          <w:rFonts w:ascii="宋体" w:eastAsia="宋体" w:hAnsi="宋体" w:hint="eastAsia"/>
          <w:kern w:val="0"/>
          <w:sz w:val="21"/>
          <w:szCs w:val="21"/>
        </w:rPr>
        <w:t>数据探针功能</w:t>
      </w:r>
      <w:bookmarkEnd w:id="109"/>
      <w:r w:rsidRPr="008F3C8E">
        <w:rPr>
          <w:rFonts w:ascii="宋体" w:eastAsia="宋体" w:hAnsi="宋体" w:hint="eastAsia"/>
          <w:kern w:val="0"/>
          <w:sz w:val="21"/>
          <w:szCs w:val="21"/>
        </w:rPr>
        <w:t>。</w:t>
      </w:r>
    </w:p>
    <w:p w14:paraId="5436A131" w14:textId="77777777" w:rsidR="00B4319F" w:rsidRPr="00B4319F" w:rsidRDefault="00B4319F" w:rsidP="00B4319F"/>
    <w:p w14:paraId="0A007172" w14:textId="3A988EF0" w:rsidR="003B7953" w:rsidRDefault="005D0256" w:rsidP="00A7712F">
      <w:pPr>
        <w:spacing w:line="400" w:lineRule="exact"/>
        <w:ind w:firstLineChars="200" w:firstLine="480"/>
        <w:rPr>
          <w:rFonts w:ascii="宋体" w:eastAsia="宋体" w:hAnsi="宋体"/>
          <w:sz w:val="24"/>
        </w:rPr>
      </w:pPr>
      <w:r>
        <w:rPr>
          <w:rFonts w:ascii="宋体" w:eastAsia="宋体" w:hAnsi="宋体"/>
          <w:sz w:val="24"/>
        </w:rPr>
        <w:t>(</w:t>
      </w:r>
      <w:r w:rsidR="00B4319F">
        <w:rPr>
          <w:rFonts w:ascii="宋体" w:eastAsia="宋体" w:hAnsi="宋体" w:hint="eastAsia"/>
          <w:sz w:val="24"/>
        </w:rPr>
        <w:t>4</w:t>
      </w:r>
      <w:r>
        <w:rPr>
          <w:rFonts w:ascii="宋体" w:eastAsia="宋体" w:hAnsi="宋体"/>
          <w:sz w:val="24"/>
        </w:rPr>
        <w:t>)</w:t>
      </w:r>
      <w:r w:rsidR="003B7953">
        <w:rPr>
          <w:rFonts w:ascii="宋体" w:eastAsia="宋体" w:hAnsi="宋体" w:hint="eastAsia"/>
          <w:sz w:val="24"/>
        </w:rPr>
        <w:t>.</w:t>
      </w:r>
      <w:r w:rsidR="003B7953">
        <w:rPr>
          <w:rFonts w:ascii="宋体" w:eastAsia="宋体" w:hAnsi="宋体"/>
          <w:sz w:val="24"/>
        </w:rPr>
        <w:t xml:space="preserve"> </w:t>
      </w:r>
      <w:r w:rsidR="003B7953">
        <w:rPr>
          <w:rFonts w:ascii="宋体" w:eastAsia="宋体" w:hAnsi="宋体" w:hint="eastAsia"/>
          <w:sz w:val="24"/>
        </w:rPr>
        <w:t>感兴趣区域选择</w:t>
      </w:r>
    </w:p>
    <w:p w14:paraId="71B86CFD" w14:textId="39F4F266" w:rsidR="00B4319F" w:rsidRDefault="00D80933" w:rsidP="005F28EF">
      <w:pPr>
        <w:spacing w:line="400" w:lineRule="exact"/>
        <w:ind w:firstLineChars="200" w:firstLine="480"/>
        <w:rPr>
          <w:rFonts w:ascii="宋体" w:eastAsia="宋体" w:hAnsi="宋体"/>
          <w:kern w:val="0"/>
          <w:sz w:val="24"/>
          <w:szCs w:val="24"/>
        </w:rPr>
      </w:pPr>
      <w:r>
        <w:rPr>
          <w:rFonts w:ascii="宋体" w:eastAsia="宋体" w:hAnsi="宋体" w:hint="eastAsia"/>
          <w:sz w:val="24"/>
        </w:rPr>
        <w:t>通过数据探针功能，用户可以对体数据场中各区域的标量值以及梯度幅值有大概的认识，感兴趣区域选择功能能够帮助用户在此基础上更精确地选择想要绘制的区域。</w:t>
      </w:r>
      <w:r w:rsidR="00D63A28">
        <w:rPr>
          <w:rFonts w:ascii="宋体" w:eastAsia="宋体" w:hAnsi="宋体" w:hint="eastAsia"/>
          <w:sz w:val="24"/>
        </w:rPr>
        <w:t>该功能通过感兴趣区域调节窗口提供给用户，用户可通过双端滑条选择感兴趣区域的标量值范围，标量值处于该范围内的结构在窗口内可见，否则不可见。图5.</w:t>
      </w:r>
      <w:r w:rsidR="005D0256">
        <w:rPr>
          <w:rFonts w:ascii="宋体" w:eastAsia="宋体" w:hAnsi="宋体"/>
          <w:sz w:val="24"/>
        </w:rPr>
        <w:t>4</w:t>
      </w:r>
      <w:r w:rsidR="0024015A">
        <w:rPr>
          <w:rFonts w:ascii="宋体" w:eastAsia="宋体" w:hAnsi="宋体"/>
          <w:sz w:val="24"/>
        </w:rPr>
        <w:t>(a)(b)</w:t>
      </w:r>
      <w:r w:rsidR="00D63A28">
        <w:rPr>
          <w:rFonts w:ascii="宋体" w:eastAsia="宋体" w:hAnsi="宋体" w:hint="eastAsia"/>
          <w:sz w:val="24"/>
        </w:rPr>
        <w:t>所示分别是选择骨头与皮肤作为感兴趣区域。</w:t>
      </w:r>
      <w:r w:rsidR="0024015A" w:rsidRPr="001A2ED5">
        <w:rPr>
          <w:rFonts w:ascii="宋体" w:eastAsia="宋体" w:hAnsi="宋体"/>
          <w:sz w:val="24"/>
        </w:rPr>
        <w:t>在</w:t>
      </w:r>
      <w:r w:rsidR="0024015A" w:rsidRPr="001A2ED5">
        <w:rPr>
          <w:rFonts w:ascii="宋体" w:eastAsia="宋体" w:hAnsi="宋体" w:hint="eastAsia"/>
          <w:kern w:val="0"/>
          <w:sz w:val="24"/>
          <w:szCs w:val="21"/>
        </w:rPr>
        <w:t>感兴趣区域调节</w:t>
      </w:r>
      <w:r w:rsidR="0024015A">
        <w:rPr>
          <w:rFonts w:ascii="宋体" w:eastAsia="宋体" w:hAnsi="宋体" w:hint="eastAsia"/>
          <w:kern w:val="0"/>
          <w:sz w:val="24"/>
          <w:szCs w:val="21"/>
        </w:rPr>
        <w:t>窗口选定感兴趣区域之后，点击主界面“R</w:t>
      </w:r>
      <w:r w:rsidR="0024015A">
        <w:rPr>
          <w:rFonts w:ascii="宋体" w:eastAsia="宋体" w:hAnsi="宋体"/>
          <w:kern w:val="0"/>
          <w:sz w:val="24"/>
          <w:szCs w:val="21"/>
        </w:rPr>
        <w:t>OI</w:t>
      </w:r>
      <w:r w:rsidR="0024015A">
        <w:rPr>
          <w:rFonts w:ascii="宋体" w:eastAsia="宋体" w:hAnsi="宋体" w:hint="eastAsia"/>
          <w:kern w:val="0"/>
          <w:sz w:val="24"/>
          <w:szCs w:val="21"/>
        </w:rPr>
        <w:t>绘制”按钮，即可根据选定的区域范围生成矩形映射规则的标量-不透明</w:t>
      </w:r>
      <w:r w:rsidR="0024015A" w:rsidRPr="006C6DD4">
        <w:rPr>
          <w:rFonts w:ascii="宋体" w:eastAsia="宋体" w:hAnsi="宋体" w:hint="eastAsia"/>
          <w:kern w:val="0"/>
          <w:sz w:val="24"/>
          <w:szCs w:val="24"/>
        </w:rPr>
        <w:t>度传递函数，图5</w:t>
      </w:r>
      <w:r w:rsidR="0024015A">
        <w:rPr>
          <w:rFonts w:ascii="宋体" w:eastAsia="宋体" w:hAnsi="宋体"/>
          <w:kern w:val="0"/>
          <w:sz w:val="24"/>
          <w:szCs w:val="24"/>
        </w:rPr>
        <w:t>.4</w:t>
      </w:r>
      <w:r w:rsidR="0024015A">
        <w:rPr>
          <w:rFonts w:ascii="宋体" w:eastAsia="宋体" w:hAnsi="宋体" w:hint="eastAsia"/>
          <w:kern w:val="0"/>
          <w:sz w:val="24"/>
          <w:szCs w:val="24"/>
        </w:rPr>
        <w:t>(</w:t>
      </w:r>
      <w:r w:rsidR="0024015A">
        <w:rPr>
          <w:rFonts w:ascii="宋体" w:eastAsia="宋体" w:hAnsi="宋体"/>
          <w:kern w:val="0"/>
          <w:sz w:val="24"/>
          <w:szCs w:val="24"/>
        </w:rPr>
        <w:t>c)(d)</w:t>
      </w:r>
      <w:r w:rsidR="0024015A" w:rsidRPr="006C6DD4">
        <w:rPr>
          <w:rFonts w:ascii="宋体" w:eastAsia="宋体" w:hAnsi="宋体" w:hint="eastAsia"/>
          <w:kern w:val="0"/>
          <w:sz w:val="24"/>
          <w:szCs w:val="24"/>
        </w:rPr>
        <w:t>所示为根据图5.</w:t>
      </w:r>
      <w:r w:rsidR="0024015A" w:rsidRPr="006C6DD4">
        <w:rPr>
          <w:rFonts w:ascii="宋体" w:eastAsia="宋体" w:hAnsi="宋体"/>
          <w:kern w:val="0"/>
          <w:sz w:val="24"/>
          <w:szCs w:val="24"/>
        </w:rPr>
        <w:t>4(b)</w:t>
      </w:r>
      <w:r w:rsidR="0024015A" w:rsidRPr="006C6DD4">
        <w:rPr>
          <w:rFonts w:ascii="宋体" w:eastAsia="宋体" w:hAnsi="宋体" w:hint="eastAsia"/>
          <w:kern w:val="0"/>
          <w:sz w:val="24"/>
          <w:szCs w:val="24"/>
        </w:rPr>
        <w:t>生成的传递函数以及相应的体绘制图。</w:t>
      </w:r>
    </w:p>
    <w:p w14:paraId="6595D30F" w14:textId="77777777" w:rsidR="0069592E" w:rsidRPr="00D9030B" w:rsidRDefault="0069592E" w:rsidP="0069592E">
      <w:pPr>
        <w:spacing w:line="400" w:lineRule="exact"/>
        <w:ind w:firstLineChars="200" w:firstLine="480"/>
      </w:pPr>
      <w:r>
        <w:rPr>
          <w:rFonts w:ascii="宋体" w:eastAsia="宋体" w:hAnsi="宋体" w:hint="eastAsia"/>
          <w:sz w:val="24"/>
        </w:rPr>
        <w:t>为了更好地在切片图上显示感兴趣区域，感兴趣区域调节窗口还加入了窗宽窗位调节功能。原数据的标量值范围很大(</w:t>
      </w:r>
      <w:r>
        <w:rPr>
          <w:rFonts w:ascii="宋体" w:eastAsia="宋体" w:hAnsi="宋体"/>
          <w:sz w:val="24"/>
        </w:rPr>
        <w:t>10</w:t>
      </w:r>
      <w:r>
        <w:rPr>
          <w:rFonts w:ascii="宋体" w:eastAsia="宋体" w:hAnsi="宋体" w:hint="eastAsia"/>
          <w:sz w:val="24"/>
        </w:rPr>
        <w:t>到12</w:t>
      </w:r>
      <w:r>
        <w:rPr>
          <w:rFonts w:ascii="宋体" w:eastAsia="宋体" w:hAnsi="宋体"/>
          <w:sz w:val="24"/>
        </w:rPr>
        <w:t>bit)</w:t>
      </w:r>
      <w:r>
        <w:rPr>
          <w:rFonts w:ascii="宋体" w:eastAsia="宋体" w:hAnsi="宋体" w:hint="eastAsia"/>
          <w:sz w:val="24"/>
        </w:rPr>
        <w:t>，而显示器的颜色位深一般是8</w:t>
      </w:r>
      <w:r>
        <w:rPr>
          <w:rFonts w:ascii="宋体" w:eastAsia="宋体" w:hAnsi="宋体"/>
          <w:sz w:val="24"/>
        </w:rPr>
        <w:t>bit</w:t>
      </w:r>
      <w:r>
        <w:rPr>
          <w:rFonts w:ascii="宋体" w:eastAsia="宋体" w:hAnsi="宋体" w:hint="eastAsia"/>
          <w:sz w:val="24"/>
        </w:rPr>
        <w:t>，通过窗宽窗位控制映射到8bit显示的原数据范围，窗位表示该范围的中心，窗宽表示该范围的宽度。在该窗口按住鼠标左键，左右移动调节窗宽，上下移动调节窗位。</w:t>
      </w:r>
    </w:p>
    <w:p w14:paraId="05040C86" w14:textId="77777777" w:rsidR="0069592E" w:rsidRPr="0069592E" w:rsidRDefault="0069592E" w:rsidP="005F28EF">
      <w:pPr>
        <w:spacing w:line="400" w:lineRule="exact"/>
        <w:ind w:firstLineChars="200" w:firstLine="480"/>
        <w:rPr>
          <w:rFonts w:ascii="宋体" w:eastAsia="宋体" w:hAnsi="宋体"/>
          <w:sz w:val="24"/>
        </w:rPr>
      </w:pP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042"/>
      </w:tblGrid>
      <w:tr w:rsidR="006C6DD4" w14:paraId="71CB1A9A" w14:textId="77777777" w:rsidTr="0024015A">
        <w:tc>
          <w:tcPr>
            <w:tcW w:w="4148" w:type="dxa"/>
          </w:tcPr>
          <w:p w14:paraId="5E6B5939" w14:textId="77777777" w:rsidR="00C86BC2" w:rsidRDefault="00D63A28" w:rsidP="00C86BC2">
            <w:pPr>
              <w:keepNext/>
              <w:jc w:val="center"/>
            </w:pPr>
            <w:r>
              <w:rPr>
                <w:rFonts w:hint="eastAsia"/>
                <w:noProof/>
              </w:rPr>
              <w:lastRenderedPageBreak/>
              <w:drawing>
                <wp:inline distT="0" distB="0" distL="0" distR="0" wp14:anchorId="75CC9D0D" wp14:editId="4EEFB864">
                  <wp:extent cx="2477068" cy="2371887"/>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IM截图20190514135345.png"/>
                          <pic:cNvPicPr/>
                        </pic:nvPicPr>
                        <pic:blipFill>
                          <a:blip r:embed="rId40">
                            <a:extLst>
                              <a:ext uri="{28A0092B-C50C-407E-A947-70E740481C1C}">
                                <a14:useLocalDpi xmlns:a14="http://schemas.microsoft.com/office/drawing/2010/main" val="0"/>
                              </a:ext>
                            </a:extLst>
                          </a:blip>
                          <a:stretch>
                            <a:fillRect/>
                          </a:stretch>
                        </pic:blipFill>
                        <pic:spPr>
                          <a:xfrm>
                            <a:off x="0" y="0"/>
                            <a:ext cx="2521261" cy="2414204"/>
                          </a:xfrm>
                          <a:prstGeom prst="rect">
                            <a:avLst/>
                          </a:prstGeom>
                        </pic:spPr>
                      </pic:pic>
                    </a:graphicData>
                  </a:graphic>
                </wp:inline>
              </w:drawing>
            </w:r>
          </w:p>
          <w:p w14:paraId="18F6B30F" w14:textId="2453B2D9" w:rsidR="00D63A28" w:rsidRPr="00C86BC2" w:rsidRDefault="00C86BC2" w:rsidP="00C86BC2">
            <w:pPr>
              <w:pStyle w:val="af3"/>
              <w:jc w:val="center"/>
              <w:rPr>
                <w:rFonts w:ascii="宋体" w:eastAsia="宋体" w:hAnsi="宋体"/>
                <w:sz w:val="21"/>
                <w:szCs w:val="21"/>
              </w:rPr>
            </w:pPr>
            <w:r w:rsidRPr="00C86BC2">
              <w:rPr>
                <w:rFonts w:ascii="宋体" w:eastAsia="宋体" w:hAnsi="宋体" w:hint="eastAsia"/>
                <w:sz w:val="21"/>
                <w:szCs w:val="21"/>
              </w:rPr>
              <w:t>(</w:t>
            </w:r>
            <w:r w:rsidRPr="00C86BC2">
              <w:rPr>
                <w:rFonts w:ascii="宋体" w:eastAsia="宋体" w:hAnsi="宋体"/>
                <w:sz w:val="21"/>
                <w:szCs w:val="21"/>
              </w:rPr>
              <w:t xml:space="preserve">a) </w:t>
            </w:r>
            <w:r w:rsidRPr="00C86BC2">
              <w:rPr>
                <w:rFonts w:ascii="宋体" w:eastAsia="宋体" w:hAnsi="宋体" w:hint="eastAsia"/>
                <w:sz w:val="21"/>
                <w:szCs w:val="21"/>
              </w:rPr>
              <w:t>选择骨头作为感兴趣区域</w:t>
            </w:r>
          </w:p>
        </w:tc>
        <w:tc>
          <w:tcPr>
            <w:tcW w:w="4148" w:type="dxa"/>
          </w:tcPr>
          <w:p w14:paraId="003CF353" w14:textId="77777777" w:rsidR="00C86BC2" w:rsidRDefault="00D63A28" w:rsidP="00C86BC2">
            <w:pPr>
              <w:keepNext/>
              <w:jc w:val="center"/>
            </w:pPr>
            <w:r>
              <w:rPr>
                <w:rFonts w:hint="eastAsia"/>
                <w:noProof/>
              </w:rPr>
              <w:drawing>
                <wp:inline distT="0" distB="0" distL="0" distR="0" wp14:anchorId="550C15B4" wp14:editId="6C634B06">
                  <wp:extent cx="2484988" cy="2364408"/>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IM截图20190514135605.png"/>
                          <pic:cNvPicPr/>
                        </pic:nvPicPr>
                        <pic:blipFill>
                          <a:blip r:embed="rId41">
                            <a:extLst>
                              <a:ext uri="{28A0092B-C50C-407E-A947-70E740481C1C}">
                                <a14:useLocalDpi xmlns:a14="http://schemas.microsoft.com/office/drawing/2010/main" val="0"/>
                              </a:ext>
                            </a:extLst>
                          </a:blip>
                          <a:stretch>
                            <a:fillRect/>
                          </a:stretch>
                        </pic:blipFill>
                        <pic:spPr>
                          <a:xfrm>
                            <a:off x="0" y="0"/>
                            <a:ext cx="2538668" cy="2415484"/>
                          </a:xfrm>
                          <a:prstGeom prst="rect">
                            <a:avLst/>
                          </a:prstGeom>
                        </pic:spPr>
                      </pic:pic>
                    </a:graphicData>
                  </a:graphic>
                </wp:inline>
              </w:drawing>
            </w:r>
          </w:p>
          <w:p w14:paraId="4B40034A" w14:textId="5D25A8D9" w:rsidR="00D63A28" w:rsidRDefault="00C86BC2" w:rsidP="00C86BC2">
            <w:pPr>
              <w:pStyle w:val="af3"/>
              <w:keepNext/>
              <w:jc w:val="center"/>
            </w:pPr>
            <w:r w:rsidRPr="00C86BC2">
              <w:rPr>
                <w:rFonts w:ascii="宋体" w:eastAsia="宋体" w:hAnsi="宋体" w:hint="eastAsia"/>
                <w:sz w:val="21"/>
                <w:szCs w:val="21"/>
              </w:rPr>
              <w:t>(</w:t>
            </w:r>
            <w:r>
              <w:rPr>
                <w:rFonts w:ascii="宋体" w:eastAsia="宋体" w:hAnsi="宋体" w:hint="eastAsia"/>
                <w:sz w:val="21"/>
                <w:szCs w:val="21"/>
              </w:rPr>
              <w:t>b</w:t>
            </w:r>
            <w:r w:rsidRPr="00C86BC2">
              <w:rPr>
                <w:rFonts w:ascii="宋体" w:eastAsia="宋体" w:hAnsi="宋体"/>
                <w:sz w:val="21"/>
                <w:szCs w:val="21"/>
              </w:rPr>
              <w:t xml:space="preserve">) </w:t>
            </w:r>
            <w:r w:rsidRPr="00C86BC2">
              <w:rPr>
                <w:rFonts w:ascii="宋体" w:eastAsia="宋体" w:hAnsi="宋体" w:hint="eastAsia"/>
                <w:sz w:val="21"/>
                <w:szCs w:val="21"/>
              </w:rPr>
              <w:t>选择</w:t>
            </w:r>
            <w:r>
              <w:rPr>
                <w:rFonts w:ascii="宋体" w:eastAsia="宋体" w:hAnsi="宋体" w:hint="eastAsia"/>
                <w:sz w:val="21"/>
                <w:szCs w:val="21"/>
              </w:rPr>
              <w:t>皮肤</w:t>
            </w:r>
            <w:r w:rsidRPr="00C86BC2">
              <w:rPr>
                <w:rFonts w:ascii="宋体" w:eastAsia="宋体" w:hAnsi="宋体" w:hint="eastAsia"/>
                <w:sz w:val="21"/>
                <w:szCs w:val="21"/>
              </w:rPr>
              <w:t>作为感兴趣区域</w:t>
            </w:r>
          </w:p>
        </w:tc>
      </w:tr>
      <w:tr w:rsidR="006C6DD4" w14:paraId="689839B2" w14:textId="77777777" w:rsidTr="008F04F4">
        <w:tc>
          <w:tcPr>
            <w:tcW w:w="4148" w:type="dxa"/>
            <w:vAlign w:val="bottom"/>
          </w:tcPr>
          <w:p w14:paraId="3133325E" w14:textId="77777777" w:rsidR="0024015A" w:rsidRDefault="0024015A" w:rsidP="008F04F4">
            <w:pPr>
              <w:keepNext/>
            </w:pPr>
          </w:p>
          <w:p w14:paraId="35232DB6" w14:textId="0E1D6BA1" w:rsidR="0024015A" w:rsidRDefault="006C6DD4" w:rsidP="008F04F4">
            <w:pPr>
              <w:keepNext/>
              <w:jc w:val="center"/>
            </w:pPr>
            <w:r>
              <w:rPr>
                <w:rFonts w:hint="eastAsia"/>
                <w:noProof/>
              </w:rPr>
              <w:drawing>
                <wp:inline distT="0" distB="0" distL="0" distR="0" wp14:anchorId="3CB731C1" wp14:editId="12614B45">
                  <wp:extent cx="2627194" cy="592115"/>
                  <wp:effectExtent l="0" t="0" r="190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IM截图20190514155612.png"/>
                          <pic:cNvPicPr/>
                        </pic:nvPicPr>
                        <pic:blipFill>
                          <a:blip r:embed="rId42">
                            <a:extLst>
                              <a:ext uri="{28A0092B-C50C-407E-A947-70E740481C1C}">
                                <a14:useLocalDpi xmlns:a14="http://schemas.microsoft.com/office/drawing/2010/main" val="0"/>
                              </a:ext>
                            </a:extLst>
                          </a:blip>
                          <a:stretch>
                            <a:fillRect/>
                          </a:stretch>
                        </pic:blipFill>
                        <pic:spPr>
                          <a:xfrm>
                            <a:off x="0" y="0"/>
                            <a:ext cx="2816449" cy="634769"/>
                          </a:xfrm>
                          <a:prstGeom prst="rect">
                            <a:avLst/>
                          </a:prstGeom>
                        </pic:spPr>
                      </pic:pic>
                    </a:graphicData>
                  </a:graphic>
                </wp:inline>
              </w:drawing>
            </w:r>
          </w:p>
          <w:p w14:paraId="3CAEABC4" w14:textId="05C1BE87" w:rsidR="0024015A" w:rsidRPr="0024015A" w:rsidRDefault="0024015A" w:rsidP="0024015A">
            <w:pPr>
              <w:pStyle w:val="af3"/>
              <w:jc w:val="center"/>
            </w:pPr>
            <w:r w:rsidRPr="00C86BC2">
              <w:rPr>
                <w:rFonts w:ascii="宋体" w:eastAsia="宋体" w:hAnsi="宋体" w:hint="eastAsia"/>
                <w:sz w:val="21"/>
                <w:szCs w:val="21"/>
              </w:rPr>
              <w:t>(</w:t>
            </w:r>
            <w:r>
              <w:rPr>
                <w:rFonts w:ascii="宋体" w:eastAsia="宋体" w:hAnsi="宋体" w:hint="eastAsia"/>
                <w:sz w:val="21"/>
                <w:szCs w:val="21"/>
              </w:rPr>
              <w:t>c</w:t>
            </w:r>
            <w:r w:rsidRPr="00C86BC2">
              <w:rPr>
                <w:rFonts w:ascii="宋体" w:eastAsia="宋体" w:hAnsi="宋体"/>
                <w:sz w:val="21"/>
                <w:szCs w:val="21"/>
              </w:rPr>
              <w:t xml:space="preserve">) </w:t>
            </w:r>
            <w:r>
              <w:rPr>
                <w:rFonts w:ascii="宋体" w:eastAsia="宋体" w:hAnsi="宋体" w:hint="eastAsia"/>
                <w:sz w:val="21"/>
                <w:szCs w:val="21"/>
              </w:rPr>
              <w:t>图(</w:t>
            </w:r>
            <w:r>
              <w:rPr>
                <w:rFonts w:ascii="宋体" w:eastAsia="宋体" w:hAnsi="宋体"/>
                <w:sz w:val="21"/>
                <w:szCs w:val="21"/>
              </w:rPr>
              <w:t>b)</w:t>
            </w:r>
            <w:r>
              <w:rPr>
                <w:rFonts w:ascii="宋体" w:eastAsia="宋体" w:hAnsi="宋体" w:hint="eastAsia"/>
                <w:sz w:val="21"/>
                <w:szCs w:val="21"/>
              </w:rPr>
              <w:t>对应的标量-不透明度传递函数</w:t>
            </w:r>
          </w:p>
        </w:tc>
        <w:tc>
          <w:tcPr>
            <w:tcW w:w="4148" w:type="dxa"/>
          </w:tcPr>
          <w:p w14:paraId="10F43816" w14:textId="77777777" w:rsidR="0024015A" w:rsidRDefault="006C6DD4" w:rsidP="0024015A">
            <w:pPr>
              <w:keepNext/>
              <w:jc w:val="center"/>
            </w:pPr>
            <w:r>
              <w:rPr>
                <w:rFonts w:hint="eastAsia"/>
                <w:noProof/>
              </w:rPr>
              <w:drawing>
                <wp:inline distT="0" distB="0" distL="0" distR="0" wp14:anchorId="47D81501" wp14:editId="70173BB9">
                  <wp:extent cx="2180495" cy="217681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IM截图2019051415563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40898" cy="2237119"/>
                          </a:xfrm>
                          <a:prstGeom prst="rect">
                            <a:avLst/>
                          </a:prstGeom>
                        </pic:spPr>
                      </pic:pic>
                    </a:graphicData>
                  </a:graphic>
                </wp:inline>
              </w:drawing>
            </w:r>
          </w:p>
          <w:p w14:paraId="14003FB2" w14:textId="2862546A" w:rsidR="006C6DD4" w:rsidRDefault="0024015A" w:rsidP="0024015A">
            <w:pPr>
              <w:pStyle w:val="af3"/>
              <w:jc w:val="center"/>
              <w:rPr>
                <w:noProof/>
              </w:rPr>
            </w:pPr>
            <w:r w:rsidRPr="00C86BC2">
              <w:rPr>
                <w:rFonts w:ascii="宋体" w:eastAsia="宋体" w:hAnsi="宋体" w:hint="eastAsia"/>
                <w:sz w:val="21"/>
                <w:szCs w:val="21"/>
              </w:rPr>
              <w:t>(</w:t>
            </w:r>
            <w:r>
              <w:rPr>
                <w:rFonts w:ascii="宋体" w:eastAsia="宋体" w:hAnsi="宋体"/>
                <w:sz w:val="21"/>
                <w:szCs w:val="21"/>
              </w:rPr>
              <w:t>d</w:t>
            </w:r>
            <w:r w:rsidRPr="00C86BC2">
              <w:rPr>
                <w:rFonts w:ascii="宋体" w:eastAsia="宋体" w:hAnsi="宋体"/>
                <w:sz w:val="21"/>
                <w:szCs w:val="21"/>
              </w:rPr>
              <w:t xml:space="preserve">) </w:t>
            </w:r>
            <w:r>
              <w:rPr>
                <w:rFonts w:ascii="宋体" w:eastAsia="宋体" w:hAnsi="宋体" w:hint="eastAsia"/>
                <w:sz w:val="21"/>
                <w:szCs w:val="21"/>
              </w:rPr>
              <w:t>图(</w:t>
            </w:r>
            <w:r>
              <w:rPr>
                <w:rFonts w:ascii="宋体" w:eastAsia="宋体" w:hAnsi="宋体"/>
                <w:sz w:val="21"/>
                <w:szCs w:val="21"/>
              </w:rPr>
              <w:t>b)</w:t>
            </w:r>
            <w:r>
              <w:rPr>
                <w:rFonts w:ascii="宋体" w:eastAsia="宋体" w:hAnsi="宋体" w:hint="eastAsia"/>
                <w:sz w:val="21"/>
                <w:szCs w:val="21"/>
              </w:rPr>
              <w:t>对应的体绘制图</w:t>
            </w:r>
          </w:p>
        </w:tc>
      </w:tr>
    </w:tbl>
    <w:p w14:paraId="5F5A3D98" w14:textId="2D0BD4F1" w:rsidR="00D9030B" w:rsidRPr="0069592E" w:rsidRDefault="00C86BC2" w:rsidP="0069592E">
      <w:pPr>
        <w:pStyle w:val="af3"/>
        <w:jc w:val="center"/>
        <w:rPr>
          <w:rFonts w:ascii="宋体" w:eastAsia="宋体" w:hAnsi="宋体"/>
          <w:kern w:val="0"/>
          <w:sz w:val="21"/>
          <w:szCs w:val="21"/>
        </w:rPr>
      </w:pPr>
      <w:r w:rsidRPr="008F3C8E">
        <w:rPr>
          <w:rFonts w:ascii="宋体" w:eastAsia="宋体" w:hAnsi="宋体" w:hint="eastAsia"/>
          <w:kern w:val="0"/>
          <w:sz w:val="21"/>
          <w:szCs w:val="21"/>
        </w:rPr>
        <w:t>图5.</w:t>
      </w:r>
      <w:r w:rsidR="005D0256">
        <w:rPr>
          <w:rFonts w:ascii="宋体" w:eastAsia="宋体" w:hAnsi="宋体"/>
          <w:kern w:val="0"/>
          <w:sz w:val="21"/>
          <w:szCs w:val="21"/>
        </w:rPr>
        <w:t>4</w:t>
      </w:r>
      <w:r w:rsidRPr="008F3C8E">
        <w:rPr>
          <w:rFonts w:ascii="宋体" w:eastAsia="宋体" w:hAnsi="宋体" w:hint="eastAsia"/>
          <w:kern w:val="0"/>
          <w:sz w:val="21"/>
          <w:szCs w:val="21"/>
        </w:rPr>
        <w:t xml:space="preserve"> </w:t>
      </w:r>
      <w:r>
        <w:rPr>
          <w:rFonts w:ascii="宋体" w:eastAsia="宋体" w:hAnsi="宋体" w:hint="eastAsia"/>
          <w:kern w:val="0"/>
          <w:sz w:val="21"/>
          <w:szCs w:val="21"/>
        </w:rPr>
        <w:t>感兴趣区域选择功能</w:t>
      </w:r>
      <w:r w:rsidRPr="008F3C8E">
        <w:rPr>
          <w:rFonts w:ascii="宋体" w:eastAsia="宋体" w:hAnsi="宋体" w:hint="eastAsia"/>
          <w:kern w:val="0"/>
          <w:sz w:val="21"/>
          <w:szCs w:val="21"/>
        </w:rPr>
        <w:t>。</w:t>
      </w:r>
    </w:p>
    <w:p w14:paraId="05A6C9E1" w14:textId="361BC4A8" w:rsidR="002F7816" w:rsidRDefault="002F7816" w:rsidP="002F7816">
      <w:pPr>
        <w:pStyle w:val="3"/>
        <w:rPr>
          <w:rFonts w:ascii="宋体" w:eastAsia="宋体" w:hAnsi="宋体"/>
          <w:sz w:val="24"/>
          <w:szCs w:val="24"/>
        </w:rPr>
      </w:pPr>
      <w:bookmarkStart w:id="110" w:name="_Toc8904302"/>
      <w:r>
        <w:rPr>
          <w:rFonts w:ascii="宋体" w:eastAsia="宋体" w:hAnsi="宋体" w:hint="eastAsia"/>
          <w:bCs w:val="0"/>
          <w:sz w:val="24"/>
          <w:szCs w:val="24"/>
        </w:rPr>
        <w:t>5</w:t>
      </w:r>
      <w:r w:rsidRPr="007D4F5A">
        <w:rPr>
          <w:rFonts w:ascii="宋体" w:eastAsia="宋体" w:hAnsi="宋体" w:hint="eastAsia"/>
          <w:bCs w:val="0"/>
          <w:sz w:val="24"/>
          <w:szCs w:val="24"/>
        </w:rPr>
        <w:t>.</w:t>
      </w:r>
      <w:r>
        <w:rPr>
          <w:rFonts w:ascii="宋体" w:eastAsia="宋体" w:hAnsi="宋体" w:hint="eastAsia"/>
          <w:sz w:val="24"/>
          <w:szCs w:val="24"/>
        </w:rPr>
        <w:t>1</w:t>
      </w:r>
      <w:r w:rsidRPr="007D4F5A">
        <w:rPr>
          <w:rFonts w:ascii="宋体" w:eastAsia="宋体" w:hAnsi="宋体" w:hint="eastAsia"/>
          <w:sz w:val="24"/>
          <w:szCs w:val="24"/>
        </w:rPr>
        <w:t>.</w:t>
      </w:r>
      <w:r>
        <w:rPr>
          <w:rFonts w:ascii="宋体" w:eastAsia="宋体" w:hAnsi="宋体" w:hint="eastAsia"/>
          <w:sz w:val="24"/>
          <w:szCs w:val="24"/>
        </w:rPr>
        <w:t>2</w:t>
      </w:r>
      <w:r w:rsidRPr="007D4F5A">
        <w:rPr>
          <w:rFonts w:ascii="宋体" w:eastAsia="宋体" w:hAnsi="宋体" w:hint="eastAsia"/>
          <w:sz w:val="24"/>
          <w:szCs w:val="24"/>
        </w:rPr>
        <w:t xml:space="preserve"> </w:t>
      </w:r>
      <w:ins w:id="111" w:author="He Jianan" w:date="2019-05-17T17:06:00Z">
        <w:r w:rsidR="006545FE">
          <w:rPr>
            <w:rFonts w:ascii="宋体" w:eastAsia="宋体" w:hAnsi="宋体" w:hint="eastAsia"/>
            <w:sz w:val="24"/>
            <w:szCs w:val="24"/>
          </w:rPr>
          <w:t>传递函数</w:t>
        </w:r>
      </w:ins>
      <w:r>
        <w:rPr>
          <w:rFonts w:ascii="宋体" w:eastAsia="宋体" w:hAnsi="宋体" w:hint="eastAsia"/>
          <w:sz w:val="24"/>
          <w:szCs w:val="24"/>
        </w:rPr>
        <w:t>设计流程</w:t>
      </w:r>
      <w:bookmarkEnd w:id="110"/>
    </w:p>
    <w:p w14:paraId="745C4DD3" w14:textId="7C806E05" w:rsidR="005F28EF" w:rsidRDefault="005F28EF" w:rsidP="005F28EF">
      <w:pPr>
        <w:spacing w:line="400" w:lineRule="exact"/>
        <w:ind w:firstLineChars="200" w:firstLine="480"/>
        <w:rPr>
          <w:rFonts w:ascii="宋体" w:eastAsia="宋体" w:hAnsi="宋体"/>
          <w:sz w:val="24"/>
          <w:szCs w:val="28"/>
        </w:rPr>
      </w:pPr>
      <w:r w:rsidRPr="005F28EF">
        <w:rPr>
          <w:rFonts w:ascii="宋体" w:eastAsia="宋体" w:hAnsi="宋体" w:hint="eastAsia"/>
          <w:sz w:val="24"/>
          <w:szCs w:val="28"/>
        </w:rPr>
        <w:t>基于以上所述的四个交互功能，本平台下用户可按照以下流程进行交互式传递函数设计：</w:t>
      </w:r>
    </w:p>
    <w:p w14:paraId="1105568A" w14:textId="77777777" w:rsidR="000C3654" w:rsidRPr="000C3654" w:rsidRDefault="000C3654" w:rsidP="000C3654">
      <w:pPr>
        <w:pStyle w:val="a7"/>
        <w:numPr>
          <w:ilvl w:val="0"/>
          <w:numId w:val="7"/>
        </w:numPr>
        <w:spacing w:line="400" w:lineRule="exact"/>
        <w:ind w:firstLineChars="0"/>
        <w:rPr>
          <w:rFonts w:ascii="宋体" w:eastAsia="宋体" w:hAnsi="宋体"/>
          <w:sz w:val="24"/>
          <w:szCs w:val="28"/>
        </w:rPr>
      </w:pPr>
      <w:r w:rsidRPr="000C3654">
        <w:rPr>
          <w:rFonts w:ascii="宋体" w:eastAsia="宋体" w:hAnsi="宋体" w:hint="eastAsia"/>
          <w:sz w:val="24"/>
          <w:szCs w:val="28"/>
        </w:rPr>
        <w:t>选择某一种预设的传递函数进行体绘制，若绘制效果满意，转步骤6；</w:t>
      </w:r>
    </w:p>
    <w:p w14:paraId="6609AC5A" w14:textId="214C029A" w:rsidR="000C3654" w:rsidRDefault="000C3654" w:rsidP="000C3654">
      <w:pPr>
        <w:pStyle w:val="a7"/>
        <w:numPr>
          <w:ilvl w:val="0"/>
          <w:numId w:val="7"/>
        </w:numPr>
        <w:spacing w:line="400" w:lineRule="exact"/>
        <w:ind w:firstLineChars="0"/>
        <w:rPr>
          <w:rFonts w:ascii="宋体" w:eastAsia="宋体" w:hAnsi="宋体"/>
          <w:sz w:val="24"/>
          <w:szCs w:val="28"/>
        </w:rPr>
      </w:pPr>
      <w:r>
        <w:rPr>
          <w:rFonts w:ascii="宋体" w:eastAsia="宋体" w:hAnsi="宋体" w:hint="eastAsia"/>
          <w:sz w:val="24"/>
          <w:szCs w:val="28"/>
        </w:rPr>
        <w:t>通过数据探针功能查看待绘制区域的标量值，获知该区域大致的标量值范围；</w:t>
      </w:r>
    </w:p>
    <w:p w14:paraId="0A8DF2B7" w14:textId="77777777" w:rsidR="000C3654" w:rsidRPr="000C3654" w:rsidRDefault="000C3654" w:rsidP="000C3654">
      <w:pPr>
        <w:pStyle w:val="a7"/>
        <w:numPr>
          <w:ilvl w:val="0"/>
          <w:numId w:val="7"/>
        </w:numPr>
        <w:spacing w:line="400" w:lineRule="exact"/>
        <w:ind w:firstLineChars="0"/>
        <w:rPr>
          <w:rFonts w:ascii="宋体" w:eastAsia="宋体" w:hAnsi="宋体"/>
          <w:sz w:val="24"/>
          <w:szCs w:val="28"/>
        </w:rPr>
      </w:pPr>
      <w:r w:rsidRPr="000C3654">
        <w:rPr>
          <w:rFonts w:ascii="宋体" w:eastAsia="宋体" w:hAnsi="宋体"/>
          <w:sz w:val="24"/>
          <w:szCs w:val="28"/>
        </w:rPr>
        <w:t>通过感兴趣区域调节功能选取</w:t>
      </w:r>
      <w:r w:rsidRPr="000C3654">
        <w:rPr>
          <w:rFonts w:ascii="宋体" w:eastAsia="宋体" w:hAnsi="宋体" w:hint="eastAsia"/>
          <w:sz w:val="24"/>
          <w:szCs w:val="28"/>
        </w:rPr>
        <w:t>感兴趣区域的标量值范围，绘制感兴趣区域；</w:t>
      </w:r>
    </w:p>
    <w:p w14:paraId="155CB37B" w14:textId="77777777" w:rsidR="000C3654" w:rsidRPr="000C3654" w:rsidRDefault="000C3654" w:rsidP="000C3654">
      <w:pPr>
        <w:pStyle w:val="a7"/>
        <w:numPr>
          <w:ilvl w:val="0"/>
          <w:numId w:val="7"/>
        </w:numPr>
        <w:spacing w:line="400" w:lineRule="exact"/>
        <w:ind w:firstLineChars="0"/>
        <w:rPr>
          <w:rFonts w:ascii="宋体" w:eastAsia="宋体" w:hAnsi="宋体"/>
          <w:sz w:val="24"/>
          <w:szCs w:val="28"/>
        </w:rPr>
      </w:pPr>
      <w:r w:rsidRPr="000C3654">
        <w:rPr>
          <w:rFonts w:ascii="宋体" w:eastAsia="宋体" w:hAnsi="宋体" w:hint="eastAsia"/>
          <w:sz w:val="24"/>
          <w:szCs w:val="28"/>
        </w:rPr>
        <w:t>在传递函数可视化图上对传递函数进行微调；</w:t>
      </w:r>
    </w:p>
    <w:p w14:paraId="1B196A69" w14:textId="77777777" w:rsidR="000C3654" w:rsidRPr="000C3654" w:rsidRDefault="000C3654" w:rsidP="000C3654">
      <w:pPr>
        <w:pStyle w:val="a7"/>
        <w:numPr>
          <w:ilvl w:val="0"/>
          <w:numId w:val="7"/>
        </w:numPr>
        <w:spacing w:line="400" w:lineRule="exact"/>
        <w:ind w:firstLineChars="0"/>
        <w:rPr>
          <w:rFonts w:ascii="宋体" w:eastAsia="宋体" w:hAnsi="宋体"/>
          <w:sz w:val="24"/>
          <w:szCs w:val="28"/>
        </w:rPr>
      </w:pPr>
      <w:r w:rsidRPr="000C3654">
        <w:rPr>
          <w:rFonts w:ascii="宋体" w:eastAsia="宋体" w:hAnsi="宋体" w:hint="eastAsia"/>
          <w:sz w:val="24"/>
          <w:szCs w:val="28"/>
        </w:rPr>
        <w:t>重复步骤3与步骤4，直至绘制效果满意；</w:t>
      </w:r>
    </w:p>
    <w:p w14:paraId="7C0C9A72" w14:textId="3E5AAAEC" w:rsidR="000C3654" w:rsidRPr="000C3654" w:rsidRDefault="000C3654" w:rsidP="000C3654">
      <w:pPr>
        <w:pStyle w:val="a7"/>
        <w:numPr>
          <w:ilvl w:val="0"/>
          <w:numId w:val="7"/>
        </w:numPr>
        <w:spacing w:line="400" w:lineRule="exact"/>
        <w:ind w:firstLineChars="0"/>
        <w:rPr>
          <w:rFonts w:ascii="宋体" w:eastAsia="宋体" w:hAnsi="宋体"/>
          <w:sz w:val="24"/>
          <w:szCs w:val="28"/>
        </w:rPr>
      </w:pPr>
      <w:r>
        <w:rPr>
          <w:rFonts w:ascii="宋体" w:eastAsia="宋体" w:hAnsi="宋体" w:hint="eastAsia"/>
          <w:sz w:val="24"/>
          <w:szCs w:val="28"/>
        </w:rPr>
        <w:t>当前区域的传递函数设计完成，保存当前绘制效果或者退出。</w:t>
      </w:r>
    </w:p>
    <w:p w14:paraId="62572843" w14:textId="220C129F" w:rsidR="000C3654" w:rsidRDefault="000C3654" w:rsidP="000C3654">
      <w:pPr>
        <w:spacing w:line="400" w:lineRule="exact"/>
        <w:ind w:firstLineChars="200" w:firstLine="480"/>
        <w:rPr>
          <w:rFonts w:ascii="宋体" w:eastAsia="宋体" w:hAnsi="宋体"/>
          <w:sz w:val="24"/>
          <w:szCs w:val="28"/>
        </w:rPr>
      </w:pPr>
      <w:r>
        <w:rPr>
          <w:rFonts w:ascii="宋体" w:eastAsia="宋体" w:hAnsi="宋体" w:hint="eastAsia"/>
          <w:sz w:val="24"/>
          <w:szCs w:val="28"/>
        </w:rPr>
        <w:t>当体数据较为简单</w:t>
      </w:r>
      <w:r w:rsidR="0001268A">
        <w:rPr>
          <w:rFonts w:ascii="宋体" w:eastAsia="宋体" w:hAnsi="宋体" w:hint="eastAsia"/>
          <w:sz w:val="24"/>
          <w:szCs w:val="28"/>
        </w:rPr>
        <w:t>时</w:t>
      </w:r>
      <w:r>
        <w:rPr>
          <w:rFonts w:ascii="宋体" w:eastAsia="宋体" w:hAnsi="宋体" w:hint="eastAsia"/>
          <w:sz w:val="24"/>
          <w:szCs w:val="28"/>
        </w:rPr>
        <w:t>，</w:t>
      </w:r>
      <w:r w:rsidR="004157E8">
        <w:rPr>
          <w:rFonts w:ascii="宋体" w:eastAsia="宋体" w:hAnsi="宋体" w:hint="eastAsia"/>
          <w:sz w:val="24"/>
          <w:szCs w:val="28"/>
        </w:rPr>
        <w:t>用户所选的感兴趣区域的标量范围与非感兴趣区域的</w:t>
      </w:r>
      <w:r w:rsidR="004157E8">
        <w:rPr>
          <w:rFonts w:ascii="宋体" w:eastAsia="宋体" w:hAnsi="宋体" w:hint="eastAsia"/>
          <w:sz w:val="24"/>
          <w:szCs w:val="28"/>
        </w:rPr>
        <w:lastRenderedPageBreak/>
        <w:t>标量范围</w:t>
      </w:r>
      <w:r w:rsidR="0001268A">
        <w:rPr>
          <w:rFonts w:ascii="宋体" w:eastAsia="宋体" w:hAnsi="宋体" w:hint="eastAsia"/>
          <w:sz w:val="24"/>
          <w:szCs w:val="28"/>
        </w:rPr>
        <w:t>一般</w:t>
      </w:r>
      <w:r w:rsidR="004157E8">
        <w:rPr>
          <w:rFonts w:ascii="宋体" w:eastAsia="宋体" w:hAnsi="宋体" w:hint="eastAsia"/>
          <w:sz w:val="24"/>
          <w:szCs w:val="28"/>
        </w:rPr>
        <w:t>不</w:t>
      </w:r>
      <w:r w:rsidR="0001268A">
        <w:rPr>
          <w:rFonts w:ascii="宋体" w:eastAsia="宋体" w:hAnsi="宋体" w:hint="eastAsia"/>
          <w:sz w:val="24"/>
          <w:szCs w:val="28"/>
        </w:rPr>
        <w:t>会</w:t>
      </w:r>
      <w:r w:rsidR="004157E8">
        <w:rPr>
          <w:rFonts w:ascii="宋体" w:eastAsia="宋体" w:hAnsi="宋体" w:hint="eastAsia"/>
          <w:sz w:val="24"/>
          <w:szCs w:val="28"/>
        </w:rPr>
        <w:t>重叠，</w:t>
      </w:r>
      <w:r w:rsidR="0001268A">
        <w:rPr>
          <w:rFonts w:ascii="宋体" w:eastAsia="宋体" w:hAnsi="宋体" w:hint="eastAsia"/>
          <w:sz w:val="24"/>
          <w:szCs w:val="28"/>
        </w:rPr>
        <w:t>此时</w:t>
      </w:r>
      <w:r>
        <w:rPr>
          <w:rFonts w:ascii="宋体" w:eastAsia="宋体" w:hAnsi="宋体" w:hint="eastAsia"/>
          <w:sz w:val="24"/>
          <w:szCs w:val="28"/>
        </w:rPr>
        <w:t>使用以上流程可以以较高效率设计出较好绘制效果的传递函数。</w:t>
      </w:r>
    </w:p>
    <w:p w14:paraId="0F8A2120" w14:textId="3EF13801" w:rsidR="0001268A" w:rsidRDefault="0001268A" w:rsidP="000C3654">
      <w:pPr>
        <w:spacing w:line="400" w:lineRule="exact"/>
        <w:ind w:firstLineChars="200" w:firstLine="480"/>
        <w:rPr>
          <w:rFonts w:ascii="宋体" w:eastAsia="宋体" w:hAnsi="宋体"/>
          <w:sz w:val="24"/>
          <w:szCs w:val="24"/>
        </w:rPr>
      </w:pPr>
      <w:r>
        <w:rPr>
          <w:rFonts w:ascii="宋体" w:eastAsia="宋体" w:hAnsi="宋体" w:hint="eastAsia"/>
          <w:sz w:val="24"/>
          <w:szCs w:val="24"/>
        </w:rPr>
        <w:t>但是当体数据较为复杂或者噪声较多时，用户所选范围可能包含感兴趣区域之外的数据，例如当用户选择标量值区间</w:t>
      </w:r>
      <m:oMath>
        <m:r>
          <w:rPr>
            <w:rFonts w:ascii="Cambria Math" w:eastAsia="宋体" w:hAnsi="Cambria Math" w:hint="eastAsia"/>
            <w:sz w:val="24"/>
            <w:szCs w:val="24"/>
          </w:rPr>
          <m:t>[</m:t>
        </m:r>
        <m:r>
          <w:rPr>
            <w:rFonts w:ascii="Cambria Math" w:eastAsia="宋体" w:hAnsi="Cambria Math"/>
            <w:sz w:val="24"/>
            <w:szCs w:val="24"/>
          </w:rPr>
          <m:t>a, b]</m:t>
        </m:r>
      </m:oMath>
      <w:r>
        <w:rPr>
          <w:rFonts w:ascii="宋体" w:eastAsia="宋体" w:hAnsi="宋体" w:hint="eastAsia"/>
          <w:sz w:val="24"/>
          <w:szCs w:val="24"/>
        </w:rPr>
        <w:t>作为感兴趣区域范围时，若只是单纯地在标量-不透明度传递函数上使用矩形映射规则，将</w:t>
      </w:r>
      <m:oMath>
        <m:r>
          <w:rPr>
            <w:rFonts w:ascii="Cambria Math" w:eastAsia="宋体" w:hAnsi="Cambria Math" w:hint="eastAsia"/>
            <w:sz w:val="24"/>
            <w:szCs w:val="24"/>
          </w:rPr>
          <m:t>[</m:t>
        </m:r>
        <m:r>
          <w:rPr>
            <w:rFonts w:ascii="Cambria Math" w:eastAsia="宋体" w:hAnsi="Cambria Math"/>
            <w:sz w:val="24"/>
            <w:szCs w:val="24"/>
          </w:rPr>
          <m:t>a, b]</m:t>
        </m:r>
      </m:oMath>
      <w:r>
        <w:rPr>
          <w:rFonts w:ascii="宋体" w:eastAsia="宋体" w:hAnsi="宋体" w:hint="eastAsia"/>
          <w:sz w:val="24"/>
          <w:szCs w:val="24"/>
        </w:rPr>
        <w:t>内设为可见，将该区间之外设为不可见，往往无法达到预期的可视化效果，因为可能会有以下两种情况：用户选择的感兴趣区域不精确，实际的感兴趣区域范围是</w:t>
      </w:r>
      <m:oMath>
        <m:r>
          <w:rPr>
            <w:rFonts w:ascii="Cambria Math" w:eastAsia="宋体" w:hAnsi="Cambria Math" w:hint="eastAsia"/>
            <w:sz w:val="24"/>
            <w:szCs w:val="24"/>
          </w:rPr>
          <m:t>[</m:t>
        </m:r>
        <m:r>
          <w:rPr>
            <w:rFonts w:ascii="Cambria Math" w:eastAsia="宋体" w:hAnsi="Cambria Math"/>
            <w:sz w:val="24"/>
            <w:szCs w:val="24"/>
          </w:rPr>
          <m:t>a, b]</m:t>
        </m:r>
      </m:oMath>
      <w:r>
        <w:rPr>
          <w:rFonts w:ascii="宋体" w:eastAsia="宋体" w:hAnsi="宋体" w:hint="eastAsia"/>
          <w:sz w:val="24"/>
          <w:szCs w:val="24"/>
        </w:rPr>
        <w:t>的子区间；其他材质的标量值范围与</w:t>
      </w:r>
      <m:oMath>
        <m:r>
          <w:rPr>
            <w:rFonts w:ascii="Cambria Math" w:eastAsia="宋体" w:hAnsi="Cambria Math" w:hint="eastAsia"/>
            <w:sz w:val="24"/>
            <w:szCs w:val="24"/>
          </w:rPr>
          <m:t>[</m:t>
        </m:r>
        <m:r>
          <w:rPr>
            <w:rFonts w:ascii="Cambria Math" w:eastAsia="宋体" w:hAnsi="Cambria Math"/>
            <w:sz w:val="24"/>
            <w:szCs w:val="24"/>
          </w:rPr>
          <m:t>a, b]</m:t>
        </m:r>
      </m:oMath>
      <w:r>
        <w:rPr>
          <w:rFonts w:ascii="宋体" w:eastAsia="宋体" w:hAnsi="宋体" w:hint="eastAsia"/>
          <w:sz w:val="24"/>
          <w:szCs w:val="24"/>
        </w:rPr>
        <w:t>区间有交集。往往两种情况会同时出现。这时候只通过交互式设计就难以设计出只可视化感兴趣区域的传递函数，需要借助数据分析来自动设计传递函数。</w:t>
      </w:r>
    </w:p>
    <w:p w14:paraId="200E66E6" w14:textId="27A66E2D" w:rsidR="0069592E" w:rsidRPr="0069592E" w:rsidRDefault="0069592E" w:rsidP="0069592E">
      <w:pPr>
        <w:spacing w:line="400" w:lineRule="exact"/>
        <w:ind w:firstLineChars="200" w:firstLine="480"/>
        <w:rPr>
          <w:rFonts w:ascii="宋体" w:eastAsia="宋体" w:hAnsi="宋体"/>
          <w:sz w:val="24"/>
          <w:szCs w:val="24"/>
        </w:rPr>
      </w:pPr>
      <w:r>
        <w:rPr>
          <w:rFonts w:ascii="宋体" w:eastAsia="宋体" w:hAnsi="宋体"/>
          <w:sz w:val="24"/>
          <w:szCs w:val="24"/>
        </w:rPr>
        <w:br w:type="page"/>
      </w:r>
    </w:p>
    <w:p w14:paraId="7BB53A53" w14:textId="6E8CCC29" w:rsidR="002F7816" w:rsidRDefault="002F7816" w:rsidP="0001268A">
      <w:pPr>
        <w:pStyle w:val="2"/>
        <w:rPr>
          <w:rFonts w:ascii="宋体" w:eastAsia="宋体" w:hAnsi="宋体"/>
          <w:sz w:val="24"/>
          <w:szCs w:val="24"/>
        </w:rPr>
      </w:pPr>
      <w:bookmarkStart w:id="112" w:name="_Toc8904303"/>
      <w:r>
        <w:rPr>
          <w:rFonts w:ascii="黑体" w:eastAsia="黑体" w:hAnsi="黑体"/>
          <w:b w:val="0"/>
          <w:sz w:val="28"/>
          <w:szCs w:val="28"/>
        </w:rPr>
        <w:lastRenderedPageBreak/>
        <w:t>5</w:t>
      </w:r>
      <w:r w:rsidRPr="00F74DAC">
        <w:rPr>
          <w:rFonts w:ascii="黑体" w:eastAsia="黑体" w:hAnsi="黑体" w:hint="eastAsia"/>
          <w:b w:val="0"/>
          <w:sz w:val="28"/>
          <w:szCs w:val="28"/>
        </w:rPr>
        <w:t>.</w:t>
      </w:r>
      <w:r>
        <w:rPr>
          <w:rFonts w:ascii="黑体" w:eastAsia="黑体" w:hAnsi="黑体" w:hint="eastAsia"/>
          <w:b w:val="0"/>
          <w:sz w:val="28"/>
          <w:szCs w:val="28"/>
        </w:rPr>
        <w:t>2</w:t>
      </w:r>
      <w:r w:rsidRPr="00F74DAC">
        <w:rPr>
          <w:rFonts w:ascii="黑体" w:eastAsia="黑体" w:hAnsi="黑体"/>
          <w:b w:val="0"/>
          <w:sz w:val="28"/>
          <w:szCs w:val="28"/>
        </w:rPr>
        <w:t xml:space="preserve"> </w:t>
      </w:r>
      <w:r w:rsidR="0001268A">
        <w:rPr>
          <w:rFonts w:ascii="黑体" w:eastAsia="黑体" w:hAnsi="黑体" w:hint="eastAsia"/>
          <w:b w:val="0"/>
          <w:sz w:val="28"/>
          <w:szCs w:val="28"/>
        </w:rPr>
        <w:t>基于</w:t>
      </w:r>
      <w:r w:rsidR="0001268A" w:rsidRPr="0001268A">
        <w:rPr>
          <w:rFonts w:ascii="黑体" w:eastAsia="黑体" w:hAnsi="黑体"/>
          <w:b w:val="0"/>
          <w:sz w:val="28"/>
          <w:szCs w:val="28"/>
        </w:rPr>
        <w:t>3D边缘检测</w:t>
      </w:r>
      <w:r w:rsidR="0001268A">
        <w:rPr>
          <w:rFonts w:ascii="黑体" w:eastAsia="黑体" w:hAnsi="黑体" w:hint="eastAsia"/>
          <w:b w:val="0"/>
          <w:sz w:val="28"/>
          <w:szCs w:val="28"/>
        </w:rPr>
        <w:t>的</w:t>
      </w:r>
      <w:r w:rsidR="00E008B0">
        <w:rPr>
          <w:rFonts w:ascii="黑体" w:eastAsia="黑体" w:hAnsi="黑体" w:hint="eastAsia"/>
          <w:b w:val="0"/>
          <w:sz w:val="28"/>
          <w:szCs w:val="28"/>
        </w:rPr>
        <w:t>半</w:t>
      </w:r>
      <w:r>
        <w:rPr>
          <w:rFonts w:ascii="黑体" w:eastAsia="黑体" w:hAnsi="黑体" w:hint="eastAsia"/>
          <w:b w:val="0"/>
          <w:sz w:val="28"/>
          <w:szCs w:val="28"/>
        </w:rPr>
        <w:t>自动化设计</w:t>
      </w:r>
      <w:bookmarkEnd w:id="112"/>
      <w:r w:rsidRPr="007D4F5A">
        <w:rPr>
          <w:rFonts w:ascii="宋体" w:eastAsia="宋体" w:hAnsi="宋体" w:hint="eastAsia"/>
          <w:sz w:val="24"/>
          <w:szCs w:val="24"/>
        </w:rPr>
        <w:t xml:space="preserve"> </w:t>
      </w:r>
    </w:p>
    <w:p w14:paraId="399A18BC" w14:textId="5395790E" w:rsidR="000C3654" w:rsidRDefault="000C3654" w:rsidP="000C3654">
      <w:pPr>
        <w:spacing w:line="400" w:lineRule="exact"/>
        <w:ind w:firstLineChars="200" w:firstLine="480"/>
        <w:rPr>
          <w:rFonts w:ascii="宋体" w:eastAsia="宋体" w:hAnsi="宋体"/>
          <w:sz w:val="24"/>
        </w:rPr>
      </w:pPr>
      <w:r w:rsidRPr="000E1D6E">
        <w:rPr>
          <w:rFonts w:ascii="宋体" w:eastAsia="宋体" w:hAnsi="宋体" w:hint="eastAsia"/>
          <w:sz w:val="24"/>
        </w:rPr>
        <w:t>体数据的边缘即是多种材质的交界面</w:t>
      </w:r>
      <w:r>
        <w:rPr>
          <w:rFonts w:ascii="宋体" w:eastAsia="宋体" w:hAnsi="宋体" w:hint="eastAsia"/>
          <w:sz w:val="24"/>
        </w:rPr>
        <w:t>,不同材质的标量值往往不同，因此在材质的交界面，标量值的变化会比较剧烈，因此梯度值会较大，3D边缘检测就是根据体数据的3个维度的梯度值来检测边缘。检测结果可以用来设计梯度-不透明度传递函数，与标量-不透明度传递函数结合，来提高可视化效果。</w:t>
      </w:r>
    </w:p>
    <w:p w14:paraId="2851EB26" w14:textId="03BD3EC5" w:rsidR="0001268A" w:rsidRPr="0001268A" w:rsidRDefault="0001268A" w:rsidP="0001268A">
      <w:pPr>
        <w:pStyle w:val="3"/>
        <w:rPr>
          <w:rFonts w:ascii="宋体" w:eastAsia="宋体" w:hAnsi="宋体"/>
          <w:sz w:val="24"/>
          <w:szCs w:val="24"/>
        </w:rPr>
      </w:pPr>
      <w:bookmarkStart w:id="113" w:name="_Toc8904304"/>
      <w:r>
        <w:rPr>
          <w:rFonts w:ascii="宋体" w:eastAsia="宋体" w:hAnsi="宋体" w:hint="eastAsia"/>
          <w:bCs w:val="0"/>
          <w:sz w:val="24"/>
          <w:szCs w:val="24"/>
        </w:rPr>
        <w:t>5</w:t>
      </w:r>
      <w:r w:rsidRPr="007D4F5A">
        <w:rPr>
          <w:rFonts w:ascii="宋体" w:eastAsia="宋体" w:hAnsi="宋体" w:hint="eastAsia"/>
          <w:bCs w:val="0"/>
          <w:sz w:val="24"/>
          <w:szCs w:val="24"/>
        </w:rPr>
        <w:t>.</w:t>
      </w:r>
      <w:r>
        <w:rPr>
          <w:rFonts w:ascii="宋体" w:eastAsia="宋体" w:hAnsi="宋体" w:hint="eastAsia"/>
          <w:sz w:val="24"/>
          <w:szCs w:val="24"/>
        </w:rPr>
        <w:t>2</w:t>
      </w:r>
      <w:r w:rsidRPr="007D4F5A">
        <w:rPr>
          <w:rFonts w:ascii="宋体" w:eastAsia="宋体" w:hAnsi="宋体" w:hint="eastAsia"/>
          <w:sz w:val="24"/>
          <w:szCs w:val="24"/>
        </w:rPr>
        <w:t>.</w:t>
      </w:r>
      <w:r>
        <w:rPr>
          <w:rFonts w:ascii="宋体" w:eastAsia="宋体" w:hAnsi="宋体" w:hint="eastAsia"/>
          <w:sz w:val="24"/>
          <w:szCs w:val="24"/>
        </w:rPr>
        <w:t>1</w:t>
      </w:r>
      <w:r w:rsidRPr="007D4F5A">
        <w:rPr>
          <w:rFonts w:ascii="宋体" w:eastAsia="宋体" w:hAnsi="宋体" w:hint="eastAsia"/>
          <w:sz w:val="24"/>
          <w:szCs w:val="24"/>
        </w:rPr>
        <w:t xml:space="preserve"> </w:t>
      </w:r>
      <w:r>
        <w:rPr>
          <w:rFonts w:ascii="宋体" w:eastAsia="宋体" w:hAnsi="宋体" w:hint="eastAsia"/>
          <w:sz w:val="24"/>
          <w:szCs w:val="24"/>
        </w:rPr>
        <w:t>算法步骤</w:t>
      </w:r>
      <w:bookmarkEnd w:id="113"/>
    </w:p>
    <w:p w14:paraId="5317102F" w14:textId="77777777" w:rsidR="000C3654" w:rsidRDefault="000C3654" w:rsidP="000C3654">
      <w:pPr>
        <w:spacing w:line="400" w:lineRule="exact"/>
        <w:ind w:firstLineChars="200" w:firstLine="480"/>
        <w:rPr>
          <w:rFonts w:ascii="宋体" w:eastAsia="宋体" w:hAnsi="宋体"/>
          <w:sz w:val="24"/>
        </w:rPr>
      </w:pPr>
      <w:r w:rsidRPr="0047582B">
        <w:rPr>
          <w:rFonts w:ascii="宋体" w:eastAsia="宋体" w:hAnsi="宋体" w:hint="eastAsia"/>
          <w:sz w:val="24"/>
        </w:rPr>
        <w:t>3D边缘检测的流程与Canny边缘检测</w:t>
      </w:r>
      <w:r w:rsidRPr="0047582B">
        <w:rPr>
          <w:rFonts w:ascii="宋体" w:eastAsia="宋体" w:hAnsi="宋体" w:hint="eastAsia"/>
          <w:sz w:val="24"/>
          <w:vertAlign w:val="superscript"/>
        </w:rPr>
        <w:t>[</w:t>
      </w:r>
      <w:r w:rsidRPr="0047582B">
        <w:rPr>
          <w:rFonts w:ascii="宋体" w:eastAsia="宋体" w:hAnsi="宋体"/>
          <w:sz w:val="24"/>
          <w:vertAlign w:val="superscript"/>
        </w:rPr>
        <w:t>23]</w:t>
      </w:r>
      <w:r w:rsidRPr="0047582B">
        <w:rPr>
          <w:rFonts w:ascii="宋体" w:eastAsia="宋体" w:hAnsi="宋体" w:hint="eastAsia"/>
          <w:sz w:val="24"/>
        </w:rPr>
        <w:t>类似</w:t>
      </w:r>
      <w:r>
        <w:rPr>
          <w:rFonts w:ascii="宋体" w:eastAsia="宋体" w:hAnsi="宋体" w:hint="eastAsia"/>
          <w:sz w:val="24"/>
        </w:rPr>
        <w:t>，本平台的边缘检测是为了指导传递函数生成，因此简化了双阈值分割步骤，也省去了最后一步</w:t>
      </w:r>
      <w:r w:rsidRPr="0047582B">
        <w:rPr>
          <w:rFonts w:ascii="宋体" w:eastAsia="宋体" w:hAnsi="宋体" w:hint="eastAsia"/>
          <w:sz w:val="24"/>
        </w:rPr>
        <w:t>滞后边界跟踪</w:t>
      </w:r>
      <w:r>
        <w:rPr>
          <w:rFonts w:ascii="宋体" w:eastAsia="宋体" w:hAnsi="宋体" w:hint="eastAsia"/>
          <w:sz w:val="24"/>
        </w:rPr>
        <w:t>。本平台的</w:t>
      </w:r>
      <w:r w:rsidRPr="0047582B">
        <w:rPr>
          <w:rFonts w:ascii="宋体" w:eastAsia="宋体" w:hAnsi="宋体" w:hint="eastAsia"/>
          <w:sz w:val="24"/>
        </w:rPr>
        <w:t>3D边缘检测</w:t>
      </w:r>
      <w:r>
        <w:rPr>
          <w:rFonts w:ascii="宋体" w:eastAsia="宋体" w:hAnsi="宋体" w:hint="eastAsia"/>
          <w:sz w:val="24"/>
        </w:rPr>
        <w:t>有以下几个步骤：</w:t>
      </w:r>
    </w:p>
    <w:p w14:paraId="36D4AC4C" w14:textId="77777777" w:rsidR="000C3654" w:rsidRDefault="000C3654" w:rsidP="000C3654">
      <w:pPr>
        <w:spacing w:line="400" w:lineRule="exact"/>
        <w:ind w:firstLineChars="200" w:firstLine="480"/>
        <w:rPr>
          <w:rFonts w:ascii="宋体" w:eastAsia="宋体" w:hAnsi="宋体"/>
          <w:sz w:val="24"/>
        </w:rPr>
      </w:pPr>
      <w:r>
        <w:rPr>
          <w:rFonts w:ascii="宋体" w:eastAsia="宋体" w:hAnsi="宋体" w:hint="eastAsia"/>
          <w:sz w:val="24"/>
        </w:rPr>
        <w:t>1.</w:t>
      </w:r>
      <w:r>
        <w:rPr>
          <w:rFonts w:ascii="宋体" w:eastAsia="宋体" w:hAnsi="宋体"/>
          <w:sz w:val="24"/>
        </w:rPr>
        <w:t xml:space="preserve"> </w:t>
      </w:r>
      <w:r>
        <w:rPr>
          <w:rFonts w:ascii="宋体" w:eastAsia="宋体" w:hAnsi="宋体" w:hint="eastAsia"/>
          <w:sz w:val="24"/>
        </w:rPr>
        <w:t>高斯滤波</w:t>
      </w:r>
    </w:p>
    <w:p w14:paraId="0874362D" w14:textId="1A1C6E6A" w:rsidR="000C3654" w:rsidRPr="008F3C8E" w:rsidRDefault="000C3654" w:rsidP="00F83410">
      <w:pPr>
        <w:spacing w:line="400" w:lineRule="exact"/>
        <w:ind w:firstLineChars="200" w:firstLine="480"/>
        <w:rPr>
          <w:szCs w:val="21"/>
        </w:rPr>
      </w:pPr>
      <w:r>
        <w:rPr>
          <w:rFonts w:ascii="宋体" w:eastAsia="宋体" w:hAnsi="宋体" w:hint="eastAsia"/>
          <w:sz w:val="24"/>
        </w:rPr>
        <w:t>高斯滤波的作用是去除噪声，因为噪声点的梯度值往往也会很大，可能会造成伪边缘。对体数据进行高斯滤波需要立体高斯核，例如半径为1的高斯核就是一个有27个元素的立方体，将该核与原数据的相同大小区域进行三维卷积即可实现高斯滤波。图5.</w:t>
      </w:r>
      <w:r w:rsidR="00F83410">
        <w:rPr>
          <w:rFonts w:ascii="宋体" w:eastAsia="宋体" w:hAnsi="宋体"/>
          <w:sz w:val="24"/>
        </w:rPr>
        <w:t>5</w:t>
      </w:r>
      <w:r w:rsidR="00F83410">
        <w:rPr>
          <w:rFonts w:ascii="宋体" w:eastAsia="宋体" w:hAnsi="宋体" w:hint="eastAsia"/>
          <w:sz w:val="24"/>
        </w:rPr>
        <w:t>(</w:t>
      </w:r>
      <w:r w:rsidR="00F83410">
        <w:rPr>
          <w:rFonts w:ascii="宋体" w:eastAsia="宋体" w:hAnsi="宋体"/>
          <w:sz w:val="24"/>
        </w:rPr>
        <w:t>a)(b)</w:t>
      </w:r>
      <w:r>
        <w:rPr>
          <w:rFonts w:ascii="宋体" w:eastAsia="宋体" w:hAnsi="宋体" w:hint="eastAsia"/>
          <w:sz w:val="24"/>
        </w:rPr>
        <w:t>所示是原体数据切片与经过高斯滤波之后的相同位置的切片。</w:t>
      </w:r>
    </w:p>
    <w:p w14:paraId="6D4F112B" w14:textId="77777777" w:rsidR="000C3654" w:rsidRDefault="000C3654" w:rsidP="000C3654">
      <w:pPr>
        <w:spacing w:line="400" w:lineRule="exact"/>
        <w:ind w:firstLineChars="200" w:firstLine="480"/>
        <w:rPr>
          <w:rFonts w:ascii="宋体" w:eastAsia="宋体" w:hAnsi="宋体"/>
          <w:sz w:val="24"/>
        </w:rPr>
      </w:pPr>
      <w:r>
        <w:rPr>
          <w:rFonts w:ascii="宋体" w:eastAsia="宋体" w:hAnsi="宋体" w:hint="eastAsia"/>
          <w:sz w:val="24"/>
        </w:rPr>
        <w:t>2.</w:t>
      </w:r>
      <w:r>
        <w:rPr>
          <w:rFonts w:ascii="宋体" w:eastAsia="宋体" w:hAnsi="宋体"/>
          <w:sz w:val="24"/>
        </w:rPr>
        <w:t xml:space="preserve"> </w:t>
      </w:r>
      <w:r>
        <w:rPr>
          <w:rFonts w:ascii="宋体" w:eastAsia="宋体" w:hAnsi="宋体" w:hint="eastAsia"/>
          <w:sz w:val="24"/>
        </w:rPr>
        <w:t>梯度计算</w:t>
      </w:r>
    </w:p>
    <w:p w14:paraId="0D52A100" w14:textId="138CD360" w:rsidR="000C3654" w:rsidRDefault="000C3654" w:rsidP="000C3654">
      <w:pPr>
        <w:spacing w:line="400" w:lineRule="exact"/>
        <w:ind w:firstLineChars="200" w:firstLine="480"/>
        <w:rPr>
          <w:rFonts w:ascii="宋体" w:eastAsia="宋体" w:hAnsi="宋体"/>
          <w:sz w:val="24"/>
        </w:rPr>
      </w:pPr>
      <w:r>
        <w:rPr>
          <w:rFonts w:ascii="宋体" w:eastAsia="宋体" w:hAnsi="宋体" w:hint="eastAsia"/>
          <w:sz w:val="24"/>
        </w:rPr>
        <w:t>本平台采用的是中心差分法来计算</w:t>
      </w:r>
      <w:r w:rsidR="00D9030B">
        <w:rPr>
          <w:rFonts w:ascii="宋体" w:eastAsia="宋体" w:hAnsi="宋体" w:hint="eastAsia"/>
          <w:sz w:val="24"/>
        </w:rPr>
        <w:t>高斯滤波之后的体数据中的各点的梯度幅值</w:t>
      </w:r>
      <w:r>
        <w:rPr>
          <w:rFonts w:ascii="宋体" w:eastAsia="宋体" w:hAnsi="宋体" w:hint="eastAsia"/>
          <w:sz w:val="24"/>
        </w:rPr>
        <w:t>，如式(</w:t>
      </w:r>
      <w:r>
        <w:rPr>
          <w:rFonts w:ascii="宋体" w:eastAsia="宋体" w:hAnsi="宋体"/>
          <w:sz w:val="24"/>
        </w:rPr>
        <w:t>2.8)</w:t>
      </w:r>
      <w:r>
        <w:rPr>
          <w:rFonts w:ascii="宋体" w:eastAsia="宋体" w:hAnsi="宋体" w:hint="eastAsia"/>
          <w:sz w:val="24"/>
        </w:rPr>
        <w:t>与式(</w:t>
      </w:r>
      <w:r>
        <w:rPr>
          <w:rFonts w:ascii="宋体" w:eastAsia="宋体" w:hAnsi="宋体"/>
          <w:sz w:val="24"/>
        </w:rPr>
        <w:t>2.9</w:t>
      </w:r>
      <w:r>
        <w:rPr>
          <w:rFonts w:ascii="宋体" w:eastAsia="宋体" w:hAnsi="宋体" w:hint="eastAsia"/>
          <w:sz w:val="24"/>
        </w:rPr>
        <w:t>)所示。图5.</w:t>
      </w:r>
      <w:r w:rsidR="00F83410">
        <w:rPr>
          <w:rFonts w:ascii="宋体" w:eastAsia="宋体" w:hAnsi="宋体"/>
          <w:sz w:val="24"/>
        </w:rPr>
        <w:t>5</w:t>
      </w:r>
      <w:r>
        <w:rPr>
          <w:rFonts w:ascii="宋体" w:eastAsia="宋体" w:hAnsi="宋体"/>
          <w:sz w:val="24"/>
        </w:rPr>
        <w:t>(c)</w:t>
      </w:r>
      <w:r>
        <w:rPr>
          <w:rFonts w:ascii="宋体" w:eastAsia="宋体" w:hAnsi="宋体" w:hint="eastAsia"/>
          <w:sz w:val="24"/>
        </w:rPr>
        <w:t>所示是梯度幅值的可视化结果，其中亮度越高说明梯度越大。</w:t>
      </w:r>
    </w:p>
    <w:p w14:paraId="35F73293" w14:textId="77777777" w:rsidR="000C3654" w:rsidRDefault="000C3654" w:rsidP="000C3654">
      <w:pPr>
        <w:spacing w:line="400" w:lineRule="exact"/>
        <w:ind w:firstLineChars="200" w:firstLine="480"/>
        <w:rPr>
          <w:rFonts w:ascii="宋体" w:eastAsia="宋体" w:hAnsi="宋体"/>
          <w:sz w:val="24"/>
        </w:rPr>
      </w:pPr>
      <w:r>
        <w:rPr>
          <w:rFonts w:ascii="宋体" w:eastAsia="宋体" w:hAnsi="宋体" w:hint="eastAsia"/>
          <w:sz w:val="24"/>
        </w:rPr>
        <w:t>3.</w:t>
      </w:r>
      <w:r>
        <w:rPr>
          <w:rFonts w:ascii="宋体" w:eastAsia="宋体" w:hAnsi="宋体"/>
          <w:sz w:val="24"/>
        </w:rPr>
        <w:t xml:space="preserve"> </w:t>
      </w:r>
      <w:r>
        <w:rPr>
          <w:rFonts w:ascii="宋体" w:eastAsia="宋体" w:hAnsi="宋体" w:hint="eastAsia"/>
          <w:sz w:val="24"/>
        </w:rPr>
        <w:t>非极大值抑制</w:t>
      </w:r>
    </w:p>
    <w:p w14:paraId="675C065E" w14:textId="325649A8" w:rsidR="000C3654" w:rsidRDefault="000C3654" w:rsidP="000C3654">
      <w:pPr>
        <w:spacing w:line="400" w:lineRule="exact"/>
        <w:ind w:firstLineChars="200" w:firstLine="480"/>
        <w:rPr>
          <w:rFonts w:ascii="宋体" w:eastAsia="宋体" w:hAnsi="宋体"/>
          <w:sz w:val="24"/>
        </w:rPr>
      </w:pPr>
      <w:r>
        <w:rPr>
          <w:rFonts w:ascii="宋体" w:eastAsia="宋体" w:hAnsi="宋体" w:hint="eastAsia"/>
          <w:sz w:val="24"/>
        </w:rPr>
        <w:t>通过梯度幅值已经能够初步地辨识出图像的边缘，但是这些边缘比较粗，应用非极大值抑制可以将边缘细化。非极大值抑制是将每个边缘点与其邻接的边缘点比较，若该边缘点是局部最大，则保留，否则将该点抑制，即设为0。非极大值抑制能够提取出梯度变化最锐利的位置，可视化效果如图5.</w:t>
      </w:r>
      <w:r w:rsidR="00F83410">
        <w:rPr>
          <w:rFonts w:ascii="宋体" w:eastAsia="宋体" w:hAnsi="宋体"/>
          <w:sz w:val="24"/>
        </w:rPr>
        <w:t>5</w:t>
      </w:r>
      <w:r>
        <w:rPr>
          <w:rFonts w:ascii="宋体" w:eastAsia="宋体" w:hAnsi="宋体"/>
          <w:sz w:val="24"/>
        </w:rPr>
        <w:t>(</w:t>
      </w:r>
      <w:r>
        <w:rPr>
          <w:rFonts w:ascii="宋体" w:eastAsia="宋体" w:hAnsi="宋体" w:hint="eastAsia"/>
          <w:sz w:val="24"/>
        </w:rPr>
        <w:t>d</w:t>
      </w:r>
      <w:r>
        <w:rPr>
          <w:rFonts w:ascii="宋体" w:eastAsia="宋体" w:hAnsi="宋体"/>
          <w:sz w:val="24"/>
        </w:rPr>
        <w:t>)</w:t>
      </w:r>
      <w:r>
        <w:rPr>
          <w:rFonts w:ascii="宋体" w:eastAsia="宋体" w:hAnsi="宋体" w:hint="eastAsia"/>
          <w:sz w:val="24"/>
        </w:rPr>
        <w:t>所示。</w:t>
      </w:r>
    </w:p>
    <w:p w14:paraId="506D439A" w14:textId="77777777" w:rsidR="000C3654" w:rsidRDefault="000C3654" w:rsidP="000C3654">
      <w:pPr>
        <w:spacing w:line="400" w:lineRule="exact"/>
        <w:ind w:firstLineChars="200" w:firstLine="480"/>
        <w:rPr>
          <w:rFonts w:ascii="宋体" w:eastAsia="宋体" w:hAnsi="宋体"/>
          <w:sz w:val="24"/>
        </w:rPr>
      </w:pPr>
      <w:r>
        <w:rPr>
          <w:rFonts w:ascii="宋体" w:eastAsia="宋体" w:hAnsi="宋体" w:hint="eastAsia"/>
          <w:sz w:val="24"/>
        </w:rPr>
        <w:t>4</w:t>
      </w:r>
      <w:r>
        <w:rPr>
          <w:rFonts w:ascii="宋体" w:eastAsia="宋体" w:hAnsi="宋体"/>
          <w:sz w:val="24"/>
        </w:rPr>
        <w:t xml:space="preserve">. </w:t>
      </w:r>
      <w:r>
        <w:rPr>
          <w:rFonts w:ascii="宋体" w:eastAsia="宋体" w:hAnsi="宋体" w:hint="eastAsia"/>
          <w:sz w:val="24"/>
        </w:rPr>
        <w:t>双阈值分割</w:t>
      </w:r>
    </w:p>
    <w:p w14:paraId="59BDE948" w14:textId="0684BE8F" w:rsidR="00F83410" w:rsidRPr="00F83410" w:rsidRDefault="000C3654" w:rsidP="0069592E">
      <w:pPr>
        <w:spacing w:line="400" w:lineRule="exact"/>
        <w:ind w:firstLineChars="200" w:firstLine="480"/>
        <w:rPr>
          <w:rFonts w:ascii="宋体" w:eastAsia="宋体" w:hAnsi="宋体"/>
          <w:sz w:val="24"/>
        </w:rPr>
      </w:pPr>
      <w:r>
        <w:rPr>
          <w:rFonts w:ascii="宋体" w:eastAsia="宋体" w:hAnsi="宋体" w:hint="eastAsia"/>
          <w:sz w:val="24"/>
        </w:rPr>
        <w:t>通过非极大值抑制能检测出用户设定的标量值范围内的所有边缘，</w:t>
      </w:r>
      <w:r w:rsidR="00DF5950">
        <w:rPr>
          <w:rFonts w:ascii="宋体" w:eastAsia="宋体" w:hAnsi="宋体" w:hint="eastAsia"/>
          <w:sz w:val="24"/>
        </w:rPr>
        <w:t>本平台将边缘检测结果显示在主界面的边缘检测绘制窗口</w:t>
      </w:r>
      <w:r w:rsidR="00D9030B">
        <w:rPr>
          <w:rFonts w:ascii="宋体" w:eastAsia="宋体" w:hAnsi="宋体" w:hint="eastAsia"/>
          <w:sz w:val="24"/>
        </w:rPr>
        <w:t>上</w:t>
      </w:r>
      <w:r w:rsidR="00DF5950">
        <w:rPr>
          <w:rFonts w:ascii="宋体" w:eastAsia="宋体" w:hAnsi="宋体" w:hint="eastAsia"/>
          <w:sz w:val="24"/>
        </w:rPr>
        <w:t>，用户可</w:t>
      </w:r>
      <w:r>
        <w:rPr>
          <w:rFonts w:ascii="宋体" w:eastAsia="宋体" w:hAnsi="宋体" w:hint="eastAsia"/>
          <w:sz w:val="24"/>
        </w:rPr>
        <w:t>通过</w:t>
      </w:r>
      <w:r w:rsidR="00DF5950">
        <w:rPr>
          <w:rFonts w:ascii="宋体" w:eastAsia="宋体" w:hAnsi="宋体" w:hint="eastAsia"/>
          <w:sz w:val="24"/>
        </w:rPr>
        <w:t>该窗口的双端滑条设置梯度范围，</w:t>
      </w:r>
      <w:r>
        <w:rPr>
          <w:rFonts w:ascii="宋体" w:eastAsia="宋体" w:hAnsi="宋体" w:hint="eastAsia"/>
          <w:sz w:val="24"/>
        </w:rPr>
        <w:t>进一步提取梯度处于双阈值之间的边界点</w:t>
      </w:r>
      <w:r w:rsidR="00F83410">
        <w:rPr>
          <w:rFonts w:ascii="宋体" w:eastAsia="宋体" w:hAnsi="宋体" w:hint="eastAsia"/>
          <w:sz w:val="24"/>
        </w:rPr>
        <w:t>。</w:t>
      </w:r>
      <w:r>
        <w:rPr>
          <w:rFonts w:ascii="宋体" w:eastAsia="宋体" w:hAnsi="宋体" w:hint="eastAsia"/>
          <w:sz w:val="24"/>
        </w:rPr>
        <w:t>图5.</w:t>
      </w:r>
      <w:r w:rsidR="00F83410">
        <w:rPr>
          <w:rFonts w:ascii="宋体" w:eastAsia="宋体" w:hAnsi="宋体"/>
          <w:sz w:val="24"/>
        </w:rPr>
        <w:t>5</w:t>
      </w:r>
      <w:r>
        <w:rPr>
          <w:rFonts w:ascii="宋体" w:eastAsia="宋体" w:hAnsi="宋体"/>
          <w:sz w:val="24"/>
        </w:rPr>
        <w:t>(</w:t>
      </w:r>
      <w:r>
        <w:rPr>
          <w:rFonts w:ascii="宋体" w:eastAsia="宋体" w:hAnsi="宋体" w:hint="eastAsia"/>
          <w:sz w:val="24"/>
        </w:rPr>
        <w:t>e</w:t>
      </w:r>
      <w:r>
        <w:rPr>
          <w:rFonts w:ascii="宋体" w:eastAsia="宋体" w:hAnsi="宋体"/>
          <w:sz w:val="24"/>
        </w:rPr>
        <w:t>)</w:t>
      </w:r>
      <w:r>
        <w:rPr>
          <w:rFonts w:ascii="宋体" w:eastAsia="宋体" w:hAnsi="宋体" w:hint="eastAsia"/>
          <w:sz w:val="24"/>
        </w:rPr>
        <w:t>是经过双阈值分割后的可视化边界，与图5.</w:t>
      </w:r>
      <w:r w:rsidR="00F83410">
        <w:rPr>
          <w:rFonts w:ascii="宋体" w:eastAsia="宋体" w:hAnsi="宋体"/>
          <w:sz w:val="24"/>
        </w:rPr>
        <w:t>5</w:t>
      </w:r>
      <w:r>
        <w:rPr>
          <w:rFonts w:ascii="宋体" w:eastAsia="宋体" w:hAnsi="宋体"/>
          <w:sz w:val="24"/>
        </w:rPr>
        <w:t>(</w:t>
      </w:r>
      <w:r>
        <w:rPr>
          <w:rFonts w:ascii="宋体" w:eastAsia="宋体" w:hAnsi="宋体" w:hint="eastAsia"/>
          <w:sz w:val="24"/>
        </w:rPr>
        <w:t>d</w:t>
      </w:r>
      <w:r>
        <w:rPr>
          <w:rFonts w:ascii="宋体" w:eastAsia="宋体" w:hAnsi="宋体"/>
          <w:sz w:val="24"/>
        </w:rPr>
        <w:t>)</w:t>
      </w:r>
      <w:r>
        <w:rPr>
          <w:rFonts w:ascii="宋体" w:eastAsia="宋体" w:hAnsi="宋体" w:hint="eastAsia"/>
          <w:sz w:val="24"/>
        </w:rPr>
        <w:t>相比边界有所减少。</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1410"/>
        <w:gridCol w:w="1410"/>
        <w:gridCol w:w="2714"/>
      </w:tblGrid>
      <w:tr w:rsidR="00F83410" w14:paraId="37FCBEFA" w14:textId="77777777" w:rsidTr="00A10689">
        <w:tc>
          <w:tcPr>
            <w:tcW w:w="2772" w:type="dxa"/>
          </w:tcPr>
          <w:p w14:paraId="65AB537C" w14:textId="77777777" w:rsidR="00F83410" w:rsidRDefault="00F83410" w:rsidP="00A10689">
            <w:pPr>
              <w:keepNext/>
              <w:jc w:val="center"/>
            </w:pPr>
            <w:r>
              <w:rPr>
                <w:rFonts w:hint="eastAsia"/>
                <w:noProof/>
              </w:rPr>
              <w:lastRenderedPageBreak/>
              <w:drawing>
                <wp:inline distT="0" distB="0" distL="0" distR="0" wp14:anchorId="2D2D3F37" wp14:editId="3BDEE9A9">
                  <wp:extent cx="1676398" cy="1657350"/>
                  <wp:effectExtent l="0" t="0" r="63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IM截图20190513145740.png"/>
                          <pic:cNvPicPr/>
                        </pic:nvPicPr>
                        <pic:blipFill>
                          <a:blip r:embed="rId44">
                            <a:extLst>
                              <a:ext uri="{28A0092B-C50C-407E-A947-70E740481C1C}">
                                <a14:useLocalDpi xmlns:a14="http://schemas.microsoft.com/office/drawing/2010/main" val="0"/>
                              </a:ext>
                            </a:extLst>
                          </a:blip>
                          <a:stretch>
                            <a:fillRect/>
                          </a:stretch>
                        </pic:blipFill>
                        <pic:spPr>
                          <a:xfrm>
                            <a:off x="0" y="0"/>
                            <a:ext cx="1712090" cy="1692637"/>
                          </a:xfrm>
                          <a:prstGeom prst="rect">
                            <a:avLst/>
                          </a:prstGeom>
                        </pic:spPr>
                      </pic:pic>
                    </a:graphicData>
                  </a:graphic>
                </wp:inline>
              </w:drawing>
            </w:r>
          </w:p>
          <w:p w14:paraId="78AE9E33" w14:textId="77777777" w:rsidR="00F83410" w:rsidRDefault="00F83410" w:rsidP="00A10689">
            <w:pPr>
              <w:pStyle w:val="af3"/>
              <w:jc w:val="center"/>
            </w:pPr>
            <w:r>
              <w:rPr>
                <w:rFonts w:ascii="宋体" w:eastAsia="宋体" w:hAnsi="宋体" w:hint="eastAsia"/>
              </w:rPr>
              <w:t>(</w:t>
            </w:r>
            <w:r>
              <w:rPr>
                <w:rFonts w:ascii="宋体" w:eastAsia="宋体" w:hAnsi="宋体"/>
              </w:rPr>
              <w:t>a)</w:t>
            </w:r>
            <w:r w:rsidRPr="00265D59">
              <w:rPr>
                <w:rFonts w:ascii="宋体" w:eastAsia="宋体" w:hAnsi="宋体" w:hint="eastAsia"/>
              </w:rPr>
              <w:t>原体数据切片</w:t>
            </w:r>
          </w:p>
        </w:tc>
        <w:tc>
          <w:tcPr>
            <w:tcW w:w="2820" w:type="dxa"/>
            <w:gridSpan w:val="2"/>
          </w:tcPr>
          <w:p w14:paraId="5DF808C8" w14:textId="77777777" w:rsidR="00F83410" w:rsidRDefault="00F83410" w:rsidP="00A10689">
            <w:pPr>
              <w:keepNext/>
              <w:jc w:val="center"/>
            </w:pPr>
            <w:r>
              <w:rPr>
                <w:rFonts w:hint="eastAsia"/>
                <w:noProof/>
              </w:rPr>
              <w:drawing>
                <wp:inline distT="0" distB="0" distL="0" distR="0" wp14:anchorId="71B6D993" wp14:editId="0EC5CCCC">
                  <wp:extent cx="1702981" cy="1670050"/>
                  <wp:effectExtent l="0" t="0" r="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IM截图20190513145913.png"/>
                          <pic:cNvPicPr/>
                        </pic:nvPicPr>
                        <pic:blipFill>
                          <a:blip r:embed="rId45">
                            <a:extLst>
                              <a:ext uri="{28A0092B-C50C-407E-A947-70E740481C1C}">
                                <a14:useLocalDpi xmlns:a14="http://schemas.microsoft.com/office/drawing/2010/main" val="0"/>
                              </a:ext>
                            </a:extLst>
                          </a:blip>
                          <a:stretch>
                            <a:fillRect/>
                          </a:stretch>
                        </pic:blipFill>
                        <pic:spPr>
                          <a:xfrm>
                            <a:off x="0" y="0"/>
                            <a:ext cx="1750729" cy="1716875"/>
                          </a:xfrm>
                          <a:prstGeom prst="rect">
                            <a:avLst/>
                          </a:prstGeom>
                        </pic:spPr>
                      </pic:pic>
                    </a:graphicData>
                  </a:graphic>
                </wp:inline>
              </w:drawing>
            </w:r>
          </w:p>
          <w:p w14:paraId="0F75BD0C" w14:textId="77777777" w:rsidR="00F83410" w:rsidRDefault="00F83410" w:rsidP="00A10689">
            <w:pPr>
              <w:pStyle w:val="af3"/>
              <w:jc w:val="center"/>
            </w:pPr>
            <w:r>
              <w:rPr>
                <w:rFonts w:ascii="宋体" w:eastAsia="宋体" w:hAnsi="宋体" w:hint="eastAsia"/>
              </w:rPr>
              <w:t>(</w:t>
            </w:r>
            <w:r>
              <w:rPr>
                <w:rFonts w:ascii="宋体" w:eastAsia="宋体" w:hAnsi="宋体"/>
              </w:rPr>
              <w:t>b)</w:t>
            </w:r>
            <w:r>
              <w:rPr>
                <w:rFonts w:ascii="宋体" w:eastAsia="宋体" w:hAnsi="宋体" w:hint="eastAsia"/>
              </w:rPr>
              <w:t>高斯滤波后的</w:t>
            </w:r>
            <w:r w:rsidRPr="00265D59">
              <w:rPr>
                <w:rFonts w:ascii="宋体" w:eastAsia="宋体" w:hAnsi="宋体" w:hint="eastAsia"/>
              </w:rPr>
              <w:t>切片</w:t>
            </w:r>
          </w:p>
        </w:tc>
        <w:tc>
          <w:tcPr>
            <w:tcW w:w="2714" w:type="dxa"/>
          </w:tcPr>
          <w:p w14:paraId="32E2276A" w14:textId="77777777" w:rsidR="00F83410" w:rsidRDefault="00F83410" w:rsidP="00A10689">
            <w:pPr>
              <w:keepNext/>
              <w:jc w:val="center"/>
            </w:pPr>
            <w:r>
              <w:rPr>
                <w:noProof/>
              </w:rPr>
              <w:drawing>
                <wp:inline distT="0" distB="0" distL="0" distR="0" wp14:anchorId="554E7344" wp14:editId="3DA8EAA5">
                  <wp:extent cx="1631950" cy="1663445"/>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71459" cy="1703716"/>
                          </a:xfrm>
                          <a:prstGeom prst="rect">
                            <a:avLst/>
                          </a:prstGeom>
                          <a:noFill/>
                          <a:ln>
                            <a:noFill/>
                          </a:ln>
                        </pic:spPr>
                      </pic:pic>
                    </a:graphicData>
                  </a:graphic>
                </wp:inline>
              </w:drawing>
            </w:r>
          </w:p>
          <w:p w14:paraId="290ECDDF" w14:textId="77777777" w:rsidR="00F83410" w:rsidRDefault="00F83410" w:rsidP="00A10689">
            <w:pPr>
              <w:pStyle w:val="af3"/>
              <w:jc w:val="center"/>
            </w:pPr>
            <w:r>
              <w:rPr>
                <w:rFonts w:ascii="宋体" w:eastAsia="宋体" w:hAnsi="宋体" w:hint="eastAsia"/>
              </w:rPr>
              <w:t>(c</w:t>
            </w:r>
            <w:r>
              <w:rPr>
                <w:rFonts w:ascii="宋体" w:eastAsia="宋体" w:hAnsi="宋体"/>
              </w:rPr>
              <w:t>)</w:t>
            </w:r>
            <w:r>
              <w:rPr>
                <w:rFonts w:ascii="宋体" w:eastAsia="宋体" w:hAnsi="宋体" w:hint="eastAsia"/>
              </w:rPr>
              <w:t>梯度幅值可视化</w:t>
            </w:r>
          </w:p>
        </w:tc>
      </w:tr>
      <w:tr w:rsidR="00F83410" w14:paraId="6FEDBB6B" w14:textId="77777777" w:rsidTr="00A10689">
        <w:tc>
          <w:tcPr>
            <w:tcW w:w="4182" w:type="dxa"/>
            <w:gridSpan w:val="2"/>
          </w:tcPr>
          <w:p w14:paraId="763743ED" w14:textId="77777777" w:rsidR="00F83410" w:rsidRDefault="00F83410" w:rsidP="00A10689">
            <w:pPr>
              <w:keepNext/>
              <w:jc w:val="center"/>
            </w:pPr>
            <w:r>
              <w:rPr>
                <w:noProof/>
              </w:rPr>
              <w:drawing>
                <wp:inline distT="0" distB="0" distL="0" distR="0" wp14:anchorId="143E87D9" wp14:editId="3DEE4362">
                  <wp:extent cx="1949450" cy="1953087"/>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64972" cy="1968638"/>
                          </a:xfrm>
                          <a:prstGeom prst="rect">
                            <a:avLst/>
                          </a:prstGeom>
                          <a:noFill/>
                          <a:ln>
                            <a:noFill/>
                          </a:ln>
                        </pic:spPr>
                      </pic:pic>
                    </a:graphicData>
                  </a:graphic>
                </wp:inline>
              </w:drawing>
            </w:r>
          </w:p>
          <w:p w14:paraId="4135C366" w14:textId="77777777" w:rsidR="00F83410" w:rsidRDefault="00F83410" w:rsidP="00A10689">
            <w:pPr>
              <w:pStyle w:val="af3"/>
              <w:jc w:val="center"/>
            </w:pPr>
            <w:r>
              <w:rPr>
                <w:rFonts w:ascii="宋体" w:eastAsia="宋体" w:hAnsi="宋体" w:hint="eastAsia"/>
              </w:rPr>
              <w:t>(</w:t>
            </w:r>
            <w:r>
              <w:rPr>
                <w:rFonts w:ascii="宋体" w:eastAsia="宋体" w:hAnsi="宋体"/>
              </w:rPr>
              <w:t>d)</w:t>
            </w:r>
            <w:r>
              <w:rPr>
                <w:rFonts w:ascii="宋体" w:eastAsia="宋体" w:hAnsi="宋体" w:hint="eastAsia"/>
              </w:rPr>
              <w:t>非极大值抑制</w:t>
            </w:r>
          </w:p>
        </w:tc>
        <w:tc>
          <w:tcPr>
            <w:tcW w:w="4124" w:type="dxa"/>
            <w:gridSpan w:val="2"/>
          </w:tcPr>
          <w:p w14:paraId="4695F3E6" w14:textId="77777777" w:rsidR="00F83410" w:rsidRDefault="00F83410" w:rsidP="00A10689">
            <w:pPr>
              <w:keepNext/>
              <w:jc w:val="center"/>
            </w:pPr>
            <w:r>
              <w:rPr>
                <w:noProof/>
              </w:rPr>
              <w:drawing>
                <wp:inline distT="0" distB="0" distL="0" distR="0" wp14:anchorId="789BDF3D" wp14:editId="0ED022CC">
                  <wp:extent cx="1955800" cy="1955800"/>
                  <wp:effectExtent l="0" t="0" r="635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55800" cy="1955800"/>
                          </a:xfrm>
                          <a:prstGeom prst="rect">
                            <a:avLst/>
                          </a:prstGeom>
                          <a:noFill/>
                          <a:ln>
                            <a:noFill/>
                          </a:ln>
                        </pic:spPr>
                      </pic:pic>
                    </a:graphicData>
                  </a:graphic>
                </wp:inline>
              </w:drawing>
            </w:r>
          </w:p>
          <w:p w14:paraId="01BAA237" w14:textId="77777777" w:rsidR="00F83410" w:rsidRDefault="00F83410" w:rsidP="00A10689">
            <w:pPr>
              <w:pStyle w:val="af3"/>
              <w:keepNext/>
              <w:jc w:val="center"/>
            </w:pPr>
            <w:r>
              <w:rPr>
                <w:rFonts w:ascii="宋体" w:eastAsia="宋体" w:hAnsi="宋体" w:hint="eastAsia"/>
              </w:rPr>
              <w:t>(e</w:t>
            </w:r>
            <w:r>
              <w:rPr>
                <w:rFonts w:ascii="宋体" w:eastAsia="宋体" w:hAnsi="宋体"/>
              </w:rPr>
              <w:t>)</w:t>
            </w:r>
            <w:r>
              <w:rPr>
                <w:rFonts w:ascii="宋体" w:eastAsia="宋体" w:hAnsi="宋体" w:hint="eastAsia"/>
              </w:rPr>
              <w:t>双阈值分割</w:t>
            </w:r>
          </w:p>
        </w:tc>
      </w:tr>
    </w:tbl>
    <w:p w14:paraId="671F1B52" w14:textId="44BF3A89" w:rsidR="0069592E" w:rsidRDefault="00F83410" w:rsidP="0069592E">
      <w:pPr>
        <w:pStyle w:val="af3"/>
        <w:jc w:val="center"/>
        <w:rPr>
          <w:rFonts w:ascii="宋体" w:eastAsia="宋体" w:hAnsi="宋体"/>
          <w:kern w:val="0"/>
          <w:sz w:val="21"/>
          <w:szCs w:val="21"/>
        </w:rPr>
      </w:pPr>
      <w:r w:rsidRPr="008F3C8E">
        <w:rPr>
          <w:rFonts w:ascii="宋体" w:eastAsia="宋体" w:hAnsi="宋体" w:hint="eastAsia"/>
          <w:kern w:val="0"/>
          <w:sz w:val="21"/>
          <w:szCs w:val="21"/>
        </w:rPr>
        <w:t>图5.</w:t>
      </w:r>
      <w:r>
        <w:rPr>
          <w:rFonts w:ascii="宋体" w:eastAsia="宋体" w:hAnsi="宋体"/>
          <w:kern w:val="0"/>
          <w:sz w:val="21"/>
          <w:szCs w:val="21"/>
        </w:rPr>
        <w:t>5</w:t>
      </w:r>
      <w:r w:rsidRPr="008F3C8E">
        <w:rPr>
          <w:rFonts w:ascii="宋体" w:eastAsia="宋体" w:hAnsi="宋体" w:hint="eastAsia"/>
          <w:kern w:val="0"/>
          <w:sz w:val="21"/>
          <w:szCs w:val="21"/>
        </w:rPr>
        <w:t xml:space="preserve"> 边缘检测流程。</w:t>
      </w:r>
    </w:p>
    <w:p w14:paraId="773575DA" w14:textId="77777777" w:rsidR="0069592E" w:rsidRPr="0069592E" w:rsidRDefault="0069592E" w:rsidP="0069592E"/>
    <w:p w14:paraId="23F514AA" w14:textId="6D010EFC" w:rsidR="0001268A" w:rsidRPr="0001268A" w:rsidRDefault="0001268A" w:rsidP="0001268A">
      <w:pPr>
        <w:pStyle w:val="3"/>
        <w:rPr>
          <w:rFonts w:ascii="宋体" w:eastAsia="宋体" w:hAnsi="宋体"/>
          <w:sz w:val="24"/>
          <w:szCs w:val="24"/>
        </w:rPr>
      </w:pPr>
      <w:bookmarkStart w:id="114" w:name="_Toc8904305"/>
      <w:r>
        <w:rPr>
          <w:rFonts w:ascii="宋体" w:eastAsia="宋体" w:hAnsi="宋体" w:hint="eastAsia"/>
          <w:bCs w:val="0"/>
          <w:sz w:val="24"/>
          <w:szCs w:val="24"/>
        </w:rPr>
        <w:t>5</w:t>
      </w:r>
      <w:r w:rsidRPr="007D4F5A">
        <w:rPr>
          <w:rFonts w:ascii="宋体" w:eastAsia="宋体" w:hAnsi="宋体" w:hint="eastAsia"/>
          <w:bCs w:val="0"/>
          <w:sz w:val="24"/>
          <w:szCs w:val="24"/>
        </w:rPr>
        <w:t>.</w:t>
      </w:r>
      <w:r>
        <w:rPr>
          <w:rFonts w:ascii="宋体" w:eastAsia="宋体" w:hAnsi="宋体" w:hint="eastAsia"/>
          <w:sz w:val="24"/>
          <w:szCs w:val="24"/>
        </w:rPr>
        <w:t>2</w:t>
      </w:r>
      <w:r w:rsidRPr="007D4F5A">
        <w:rPr>
          <w:rFonts w:ascii="宋体" w:eastAsia="宋体" w:hAnsi="宋体" w:hint="eastAsia"/>
          <w:sz w:val="24"/>
          <w:szCs w:val="24"/>
        </w:rPr>
        <w:t>.</w:t>
      </w:r>
      <w:r>
        <w:rPr>
          <w:rFonts w:ascii="宋体" w:eastAsia="宋体" w:hAnsi="宋体" w:hint="eastAsia"/>
          <w:sz w:val="24"/>
          <w:szCs w:val="24"/>
        </w:rPr>
        <w:t>2</w:t>
      </w:r>
      <w:r w:rsidRPr="007D4F5A">
        <w:rPr>
          <w:rFonts w:ascii="宋体" w:eastAsia="宋体" w:hAnsi="宋体" w:hint="eastAsia"/>
          <w:sz w:val="24"/>
          <w:szCs w:val="24"/>
        </w:rPr>
        <w:t xml:space="preserve"> </w:t>
      </w:r>
      <w:ins w:id="115" w:author="He Jianan" w:date="2019-05-17T17:06:00Z">
        <w:r w:rsidR="006545FE">
          <w:rPr>
            <w:rFonts w:ascii="宋体" w:eastAsia="宋体" w:hAnsi="宋体" w:hint="eastAsia"/>
            <w:sz w:val="24"/>
            <w:szCs w:val="24"/>
          </w:rPr>
          <w:t>传递函数</w:t>
        </w:r>
      </w:ins>
      <w:r w:rsidR="00DF5950">
        <w:rPr>
          <w:rFonts w:ascii="宋体" w:eastAsia="宋体" w:hAnsi="宋体" w:hint="eastAsia"/>
          <w:sz w:val="24"/>
          <w:szCs w:val="24"/>
        </w:rPr>
        <w:t>设计流程</w:t>
      </w:r>
      <w:bookmarkEnd w:id="114"/>
    </w:p>
    <w:p w14:paraId="0F6A928C" w14:textId="36DD778F" w:rsidR="0069592E" w:rsidRDefault="00F83410" w:rsidP="0069592E">
      <w:pPr>
        <w:spacing w:line="400" w:lineRule="exact"/>
        <w:ind w:firstLineChars="200" w:firstLine="480"/>
        <w:rPr>
          <w:rFonts w:ascii="宋体" w:eastAsia="宋体" w:hAnsi="宋体"/>
          <w:sz w:val="24"/>
        </w:rPr>
      </w:pPr>
      <w:r>
        <w:rPr>
          <w:rFonts w:ascii="宋体" w:eastAsia="宋体" w:hAnsi="宋体" w:hint="eastAsia"/>
          <w:sz w:val="24"/>
        </w:rPr>
        <w:t>经过以上四个步骤</w:t>
      </w:r>
      <w:r w:rsidR="002D1A50">
        <w:rPr>
          <w:rFonts w:ascii="宋体" w:eastAsia="宋体" w:hAnsi="宋体" w:hint="eastAsia"/>
          <w:sz w:val="24"/>
        </w:rPr>
        <w:t>，可以确定感兴趣区域边界的梯度幅值范围，</w:t>
      </w:r>
      <w:r w:rsidR="004157E8">
        <w:rPr>
          <w:rFonts w:ascii="宋体" w:eastAsia="宋体" w:hAnsi="宋体" w:hint="eastAsia"/>
          <w:sz w:val="24"/>
        </w:rPr>
        <w:t>进而可以用此范围来</w:t>
      </w:r>
      <w:r w:rsidR="006E187A">
        <w:rPr>
          <w:rFonts w:ascii="宋体" w:eastAsia="宋体" w:hAnsi="宋体" w:hint="eastAsia"/>
          <w:sz w:val="24"/>
        </w:rPr>
        <w:t>自动</w:t>
      </w:r>
      <w:r w:rsidR="004157E8">
        <w:rPr>
          <w:rFonts w:ascii="宋体" w:eastAsia="宋体" w:hAnsi="宋体" w:hint="eastAsia"/>
          <w:sz w:val="24"/>
        </w:rPr>
        <w:t>生成梯度-不透明度传递函数。梯度幅值越大，标量值变化越剧烈，该数据点就越有可能是边界点，因此</w:t>
      </w:r>
      <w:r w:rsidR="006E187A">
        <w:rPr>
          <w:rFonts w:ascii="宋体" w:eastAsia="宋体" w:hAnsi="宋体" w:hint="eastAsia"/>
          <w:sz w:val="24"/>
        </w:rPr>
        <w:t>可利用梯度幅值范围来生成斜坡函数，即梯度幅值最小处的不透明度设为0，最大处的不透明度设为1，这样可以有效突出材质边界。</w:t>
      </w:r>
      <w:r w:rsidR="00BA5333">
        <w:rPr>
          <w:rFonts w:ascii="宋体" w:eastAsia="宋体" w:hAnsi="宋体" w:hint="eastAsia"/>
          <w:sz w:val="24"/>
        </w:rPr>
        <w:t>应用3D边缘检测的传递函数设计流程如下：</w:t>
      </w:r>
    </w:p>
    <w:p w14:paraId="53620CBE" w14:textId="3AE96165" w:rsidR="00BA5333" w:rsidRDefault="00BA5333" w:rsidP="00BA5333">
      <w:pPr>
        <w:pStyle w:val="a7"/>
        <w:numPr>
          <w:ilvl w:val="0"/>
          <w:numId w:val="9"/>
        </w:numPr>
        <w:spacing w:line="400" w:lineRule="exact"/>
        <w:ind w:firstLineChars="0"/>
        <w:rPr>
          <w:rFonts w:ascii="宋体" w:eastAsia="宋体" w:hAnsi="宋体"/>
          <w:sz w:val="24"/>
        </w:rPr>
      </w:pPr>
      <w:r>
        <w:rPr>
          <w:rFonts w:ascii="宋体" w:eastAsia="宋体" w:hAnsi="宋体" w:hint="eastAsia"/>
          <w:sz w:val="24"/>
        </w:rPr>
        <w:t>用户通过数据探针与感兴趣区域选择功能</w:t>
      </w:r>
      <w:r w:rsidR="00500C2A">
        <w:rPr>
          <w:rFonts w:ascii="宋体" w:eastAsia="宋体" w:hAnsi="宋体" w:hint="eastAsia"/>
          <w:sz w:val="24"/>
        </w:rPr>
        <w:t>，</w:t>
      </w:r>
      <w:r>
        <w:rPr>
          <w:rFonts w:ascii="宋体" w:eastAsia="宋体" w:hAnsi="宋体" w:hint="eastAsia"/>
          <w:sz w:val="24"/>
        </w:rPr>
        <w:t>选取感兴趣区域</w:t>
      </w:r>
      <w:r w:rsidR="00500C2A">
        <w:rPr>
          <w:rFonts w:ascii="宋体" w:eastAsia="宋体" w:hAnsi="宋体" w:hint="eastAsia"/>
          <w:sz w:val="24"/>
        </w:rPr>
        <w:t>的标量值范围</w:t>
      </w:r>
      <w:r>
        <w:rPr>
          <w:rFonts w:ascii="宋体" w:eastAsia="宋体" w:hAnsi="宋体" w:hint="eastAsia"/>
          <w:sz w:val="24"/>
        </w:rPr>
        <w:t>；</w:t>
      </w:r>
    </w:p>
    <w:p w14:paraId="4453A094" w14:textId="6DDF0741" w:rsidR="00BA5333" w:rsidRDefault="00500C2A" w:rsidP="00BA5333">
      <w:pPr>
        <w:pStyle w:val="a7"/>
        <w:numPr>
          <w:ilvl w:val="0"/>
          <w:numId w:val="9"/>
        </w:numPr>
        <w:spacing w:line="400" w:lineRule="exact"/>
        <w:ind w:firstLineChars="0"/>
        <w:rPr>
          <w:rFonts w:ascii="宋体" w:eastAsia="宋体" w:hAnsi="宋体"/>
          <w:sz w:val="24"/>
        </w:rPr>
      </w:pPr>
      <w:r>
        <w:rPr>
          <w:rFonts w:ascii="宋体" w:eastAsia="宋体" w:hAnsi="宋体" w:hint="eastAsia"/>
          <w:sz w:val="24"/>
        </w:rPr>
        <w:t>对标量值位于该范围内的体数据</w:t>
      </w:r>
      <w:r w:rsidR="00DF5950">
        <w:rPr>
          <w:rFonts w:ascii="宋体" w:eastAsia="宋体" w:hAnsi="宋体" w:hint="eastAsia"/>
          <w:sz w:val="24"/>
        </w:rPr>
        <w:t>执行边缘检测算法；</w:t>
      </w:r>
    </w:p>
    <w:p w14:paraId="47F2B3EC" w14:textId="70F741D3" w:rsidR="008874AC" w:rsidRDefault="00DF5950" w:rsidP="0069592E">
      <w:pPr>
        <w:pStyle w:val="a7"/>
        <w:numPr>
          <w:ilvl w:val="0"/>
          <w:numId w:val="9"/>
        </w:numPr>
        <w:spacing w:line="400" w:lineRule="exact"/>
        <w:ind w:firstLineChars="0"/>
        <w:rPr>
          <w:rFonts w:ascii="宋体" w:eastAsia="宋体" w:hAnsi="宋体"/>
          <w:sz w:val="24"/>
        </w:rPr>
      </w:pPr>
      <w:r>
        <w:rPr>
          <w:rFonts w:ascii="宋体" w:eastAsia="宋体" w:hAnsi="宋体" w:hint="eastAsia"/>
          <w:sz w:val="24"/>
        </w:rPr>
        <w:t>用户</w:t>
      </w:r>
      <w:r w:rsidR="00500C2A">
        <w:rPr>
          <w:rFonts w:ascii="宋体" w:eastAsia="宋体" w:hAnsi="宋体" w:hint="eastAsia"/>
          <w:sz w:val="24"/>
        </w:rPr>
        <w:t>在边缘检测绘制窗口上</w:t>
      </w:r>
      <w:r>
        <w:rPr>
          <w:rFonts w:ascii="宋体" w:eastAsia="宋体" w:hAnsi="宋体" w:hint="eastAsia"/>
          <w:sz w:val="24"/>
        </w:rPr>
        <w:t>设定梯度幅值范围，根据该范围生成梯度-不透明度传递函数。</w:t>
      </w:r>
    </w:p>
    <w:p w14:paraId="58A54153" w14:textId="77777777" w:rsidR="0069592E" w:rsidRPr="0069592E" w:rsidRDefault="0069592E" w:rsidP="0069592E">
      <w:pPr>
        <w:spacing w:line="400" w:lineRule="exact"/>
        <w:rPr>
          <w:rFonts w:ascii="宋体" w:eastAsia="宋体" w:hAnsi="宋体"/>
          <w:sz w:val="24"/>
        </w:rPr>
      </w:pP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3975"/>
      </w:tblGrid>
      <w:tr w:rsidR="008874AC" w14:paraId="76BAD4F9" w14:textId="77777777" w:rsidTr="0055111B">
        <w:tc>
          <w:tcPr>
            <w:tcW w:w="4331" w:type="dxa"/>
          </w:tcPr>
          <w:p w14:paraId="51F7BAF2" w14:textId="77777777" w:rsidR="008874AC" w:rsidRDefault="008874AC" w:rsidP="008874AC">
            <w:pPr>
              <w:keepNext/>
              <w:jc w:val="center"/>
            </w:pPr>
            <w:r>
              <w:rPr>
                <w:noProof/>
              </w:rPr>
              <w:lastRenderedPageBreak/>
              <w:drawing>
                <wp:inline distT="0" distB="0" distL="0" distR="0" wp14:anchorId="6FF5534A" wp14:editId="4139A4A0">
                  <wp:extent cx="2613546" cy="586836"/>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88033" cy="603561"/>
                          </a:xfrm>
                          <a:prstGeom prst="rect">
                            <a:avLst/>
                          </a:prstGeom>
                          <a:noFill/>
                          <a:ln>
                            <a:noFill/>
                          </a:ln>
                        </pic:spPr>
                      </pic:pic>
                    </a:graphicData>
                  </a:graphic>
                </wp:inline>
              </w:drawing>
            </w:r>
          </w:p>
          <w:p w14:paraId="53825D82" w14:textId="5BA0374A" w:rsidR="008874AC" w:rsidRPr="008874AC" w:rsidRDefault="008874AC" w:rsidP="008874AC">
            <w:pPr>
              <w:pStyle w:val="af3"/>
              <w:jc w:val="center"/>
              <w:rPr>
                <w:rFonts w:ascii="宋体" w:eastAsia="宋体" w:hAnsi="宋体"/>
              </w:rPr>
            </w:pPr>
            <w:r w:rsidRPr="008874AC">
              <w:rPr>
                <w:rFonts w:ascii="宋体" w:eastAsia="宋体" w:hAnsi="宋体" w:hint="eastAsia"/>
                <w:sz w:val="21"/>
              </w:rPr>
              <w:t>(</w:t>
            </w:r>
            <w:r w:rsidRPr="008874AC">
              <w:rPr>
                <w:rFonts w:ascii="宋体" w:eastAsia="宋体" w:hAnsi="宋体"/>
                <w:sz w:val="21"/>
              </w:rPr>
              <w:t xml:space="preserve">a) </w:t>
            </w:r>
            <w:r w:rsidRPr="008874AC">
              <w:rPr>
                <w:rFonts w:ascii="宋体" w:eastAsia="宋体" w:hAnsi="宋体" w:hint="eastAsia"/>
                <w:sz w:val="21"/>
              </w:rPr>
              <w:t>灰度-不透明度传递函数</w:t>
            </w:r>
          </w:p>
        </w:tc>
        <w:tc>
          <w:tcPr>
            <w:tcW w:w="3975" w:type="dxa"/>
          </w:tcPr>
          <w:p w14:paraId="7E09D3D0" w14:textId="77777777" w:rsidR="008874AC" w:rsidRDefault="008874AC" w:rsidP="008874AC">
            <w:pPr>
              <w:keepNext/>
              <w:jc w:val="center"/>
            </w:pPr>
            <w:r>
              <w:rPr>
                <w:noProof/>
              </w:rPr>
              <w:drawing>
                <wp:inline distT="0" distB="0" distL="0" distR="0" wp14:anchorId="476A30EF" wp14:editId="6F94451E">
                  <wp:extent cx="2142699" cy="57501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39592" cy="627853"/>
                          </a:xfrm>
                          <a:prstGeom prst="rect">
                            <a:avLst/>
                          </a:prstGeom>
                          <a:noFill/>
                          <a:ln>
                            <a:noFill/>
                          </a:ln>
                        </pic:spPr>
                      </pic:pic>
                    </a:graphicData>
                  </a:graphic>
                </wp:inline>
              </w:drawing>
            </w:r>
          </w:p>
          <w:p w14:paraId="4B4A26AF" w14:textId="351C58EC" w:rsidR="008874AC" w:rsidRPr="008874AC" w:rsidRDefault="008874AC" w:rsidP="008874AC">
            <w:pPr>
              <w:pStyle w:val="af3"/>
              <w:jc w:val="center"/>
              <w:rPr>
                <w:rFonts w:ascii="宋体" w:eastAsia="宋体" w:hAnsi="宋体"/>
              </w:rPr>
            </w:pPr>
            <w:r w:rsidRPr="008874AC">
              <w:rPr>
                <w:rFonts w:ascii="宋体" w:eastAsia="宋体" w:hAnsi="宋体" w:hint="eastAsia"/>
                <w:sz w:val="21"/>
              </w:rPr>
              <w:t>(</w:t>
            </w:r>
            <w:r>
              <w:rPr>
                <w:rFonts w:ascii="宋体" w:eastAsia="宋体" w:hAnsi="宋体"/>
                <w:sz w:val="21"/>
              </w:rPr>
              <w:t>d</w:t>
            </w:r>
            <w:r w:rsidRPr="008874AC">
              <w:rPr>
                <w:rFonts w:ascii="宋体" w:eastAsia="宋体" w:hAnsi="宋体"/>
                <w:sz w:val="21"/>
              </w:rPr>
              <w:t xml:space="preserve">) </w:t>
            </w:r>
            <w:r w:rsidRPr="008874AC">
              <w:rPr>
                <w:rFonts w:ascii="宋体" w:eastAsia="宋体" w:hAnsi="宋体" w:hint="eastAsia"/>
                <w:sz w:val="21"/>
              </w:rPr>
              <w:t>梯度-不透明度传递函数</w:t>
            </w:r>
          </w:p>
        </w:tc>
      </w:tr>
      <w:tr w:rsidR="008874AC" w14:paraId="46D07116" w14:textId="77777777" w:rsidTr="0055111B">
        <w:tc>
          <w:tcPr>
            <w:tcW w:w="4331" w:type="dxa"/>
          </w:tcPr>
          <w:p w14:paraId="698F6E99" w14:textId="77777777" w:rsidR="008874AC" w:rsidRDefault="008874AC" w:rsidP="008874AC">
            <w:pPr>
              <w:keepNext/>
              <w:jc w:val="center"/>
            </w:pPr>
            <w:r>
              <w:rPr>
                <w:noProof/>
              </w:rPr>
              <w:drawing>
                <wp:inline distT="0" distB="0" distL="0" distR="0" wp14:anchorId="11E33EAC" wp14:editId="6821B33E">
                  <wp:extent cx="2429302" cy="2238980"/>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63564" cy="2270558"/>
                          </a:xfrm>
                          <a:prstGeom prst="rect">
                            <a:avLst/>
                          </a:prstGeom>
                          <a:noFill/>
                          <a:ln>
                            <a:noFill/>
                          </a:ln>
                        </pic:spPr>
                      </pic:pic>
                    </a:graphicData>
                  </a:graphic>
                </wp:inline>
              </w:drawing>
            </w:r>
          </w:p>
          <w:p w14:paraId="788946A5" w14:textId="4C8849C9" w:rsidR="008874AC" w:rsidRPr="008874AC" w:rsidRDefault="008874AC" w:rsidP="008874AC">
            <w:pPr>
              <w:pStyle w:val="af3"/>
              <w:jc w:val="center"/>
              <w:rPr>
                <w:rFonts w:ascii="宋体" w:eastAsia="宋体" w:hAnsi="宋体"/>
              </w:rPr>
            </w:pPr>
            <w:r w:rsidRPr="008874AC">
              <w:rPr>
                <w:rFonts w:ascii="宋体" w:eastAsia="宋体" w:hAnsi="宋体" w:hint="eastAsia"/>
                <w:sz w:val="21"/>
              </w:rPr>
              <w:t>(b</w:t>
            </w:r>
            <w:r w:rsidRPr="008874AC">
              <w:rPr>
                <w:rFonts w:ascii="宋体" w:eastAsia="宋体" w:hAnsi="宋体"/>
                <w:sz w:val="21"/>
              </w:rPr>
              <w:t xml:space="preserve">) </w:t>
            </w:r>
            <w:r w:rsidRPr="008874AC">
              <w:rPr>
                <w:rFonts w:ascii="宋体" w:eastAsia="宋体" w:hAnsi="宋体" w:hint="eastAsia"/>
                <w:sz w:val="21"/>
              </w:rPr>
              <w:t>初始的边缘检测结果</w:t>
            </w:r>
          </w:p>
        </w:tc>
        <w:tc>
          <w:tcPr>
            <w:tcW w:w="3975" w:type="dxa"/>
          </w:tcPr>
          <w:p w14:paraId="1109BEE7" w14:textId="77777777" w:rsidR="0055111B" w:rsidRDefault="008874AC" w:rsidP="0055111B">
            <w:pPr>
              <w:keepNext/>
            </w:pPr>
            <w:r>
              <w:rPr>
                <w:noProof/>
              </w:rPr>
              <w:drawing>
                <wp:inline distT="0" distB="0" distL="0" distR="0" wp14:anchorId="0674A54B" wp14:editId="008BF9CC">
                  <wp:extent cx="2351983" cy="221790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79920" cy="2244247"/>
                          </a:xfrm>
                          <a:prstGeom prst="rect">
                            <a:avLst/>
                          </a:prstGeom>
                          <a:noFill/>
                          <a:ln>
                            <a:noFill/>
                          </a:ln>
                        </pic:spPr>
                      </pic:pic>
                    </a:graphicData>
                  </a:graphic>
                </wp:inline>
              </w:drawing>
            </w:r>
          </w:p>
          <w:p w14:paraId="45682140" w14:textId="0D6EBDC5" w:rsidR="008874AC" w:rsidRPr="0055111B" w:rsidRDefault="0055111B" w:rsidP="0055111B">
            <w:pPr>
              <w:pStyle w:val="af3"/>
              <w:jc w:val="center"/>
              <w:rPr>
                <w:rFonts w:ascii="宋体" w:eastAsia="宋体" w:hAnsi="宋体"/>
              </w:rPr>
            </w:pPr>
            <w:r w:rsidRPr="0055111B">
              <w:rPr>
                <w:rFonts w:ascii="宋体" w:eastAsia="宋体" w:hAnsi="宋体" w:hint="eastAsia"/>
                <w:sz w:val="21"/>
              </w:rPr>
              <w:t>(e</w:t>
            </w:r>
            <w:r w:rsidRPr="0055111B">
              <w:rPr>
                <w:rFonts w:ascii="宋体" w:eastAsia="宋体" w:hAnsi="宋体"/>
                <w:sz w:val="21"/>
              </w:rPr>
              <w:t xml:space="preserve">) </w:t>
            </w:r>
            <w:r w:rsidRPr="0055111B">
              <w:rPr>
                <w:rFonts w:ascii="宋体" w:eastAsia="宋体" w:hAnsi="宋体" w:hint="eastAsia"/>
                <w:sz w:val="21"/>
              </w:rPr>
              <w:t>增大低阈值后的边缘检测结果</w:t>
            </w:r>
          </w:p>
        </w:tc>
      </w:tr>
      <w:tr w:rsidR="008874AC" w14:paraId="6322E228" w14:textId="77777777" w:rsidTr="0055111B">
        <w:tc>
          <w:tcPr>
            <w:tcW w:w="4331" w:type="dxa"/>
          </w:tcPr>
          <w:p w14:paraId="48CBE956" w14:textId="77777777" w:rsidR="0055111B" w:rsidRDefault="008874AC" w:rsidP="0055111B">
            <w:pPr>
              <w:keepNext/>
              <w:jc w:val="center"/>
            </w:pPr>
            <w:r>
              <w:rPr>
                <w:noProof/>
              </w:rPr>
              <w:drawing>
                <wp:inline distT="0" distB="0" distL="0" distR="0" wp14:anchorId="00BAA446" wp14:editId="24A02ECB">
                  <wp:extent cx="2361062" cy="2355092"/>
                  <wp:effectExtent l="0" t="0" r="127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79078" cy="2472810"/>
                          </a:xfrm>
                          <a:prstGeom prst="rect">
                            <a:avLst/>
                          </a:prstGeom>
                          <a:noFill/>
                          <a:ln>
                            <a:noFill/>
                          </a:ln>
                        </pic:spPr>
                      </pic:pic>
                    </a:graphicData>
                  </a:graphic>
                </wp:inline>
              </w:drawing>
            </w:r>
          </w:p>
          <w:p w14:paraId="5D20F100" w14:textId="1DE09D1F" w:rsidR="0055111B" w:rsidRDefault="0055111B" w:rsidP="0055111B">
            <w:pPr>
              <w:pStyle w:val="af3"/>
              <w:jc w:val="center"/>
              <w:rPr>
                <w:rFonts w:ascii="宋体" w:eastAsia="宋体" w:hAnsi="宋体"/>
                <w:sz w:val="21"/>
              </w:rPr>
            </w:pPr>
            <w:r w:rsidRPr="0055111B">
              <w:rPr>
                <w:rFonts w:ascii="宋体" w:eastAsia="宋体" w:hAnsi="宋体" w:hint="eastAsia"/>
                <w:sz w:val="21"/>
              </w:rPr>
              <w:t>(c</w:t>
            </w:r>
            <w:r w:rsidRPr="0055111B">
              <w:rPr>
                <w:rFonts w:ascii="宋体" w:eastAsia="宋体" w:hAnsi="宋体"/>
                <w:sz w:val="21"/>
              </w:rPr>
              <w:t>)</w:t>
            </w:r>
            <w:del w:id="116" w:author="慧 唐" w:date="2019-05-17T10:15:00Z">
              <w:r w:rsidRPr="0055111B" w:rsidDel="0077619D">
                <w:rPr>
                  <w:rFonts w:ascii="宋体" w:eastAsia="宋体" w:hAnsi="宋体"/>
                  <w:sz w:val="21"/>
                </w:rPr>
                <w:delText xml:space="preserve"> </w:delText>
              </w:r>
              <w:r w:rsidRPr="0055111B" w:rsidDel="0077619D">
                <w:rPr>
                  <w:rFonts w:ascii="宋体" w:eastAsia="宋体" w:hAnsi="宋体" w:hint="eastAsia"/>
                  <w:sz w:val="21"/>
                </w:rPr>
                <w:delText>只</w:delText>
              </w:r>
            </w:del>
            <w:del w:id="117" w:author="慧 唐" w:date="2019-05-17T10:14:00Z">
              <w:r w:rsidRPr="0055111B" w:rsidDel="0077619D">
                <w:rPr>
                  <w:rFonts w:ascii="宋体" w:eastAsia="宋体" w:hAnsi="宋体" w:hint="eastAsia"/>
                  <w:sz w:val="21"/>
                </w:rPr>
                <w:delText>利用</w:delText>
              </w:r>
            </w:del>
            <w:ins w:id="118" w:author="慧 唐" w:date="2019-05-17T10:14:00Z">
              <w:r w:rsidR="0077619D">
                <w:rPr>
                  <w:rFonts w:ascii="宋体" w:eastAsia="宋体" w:hAnsi="宋体" w:hint="eastAsia"/>
                  <w:sz w:val="21"/>
                </w:rPr>
                <w:t>应用</w:t>
              </w:r>
            </w:ins>
            <w:r w:rsidRPr="0055111B">
              <w:rPr>
                <w:rFonts w:ascii="宋体" w:eastAsia="宋体" w:hAnsi="宋体" w:hint="eastAsia"/>
                <w:sz w:val="21"/>
              </w:rPr>
              <w:t>灰度-不透明度传递函数的</w:t>
            </w:r>
            <w:r>
              <w:rPr>
                <w:rFonts w:ascii="宋体" w:eastAsia="宋体" w:hAnsi="宋体" w:hint="eastAsia"/>
                <w:sz w:val="21"/>
              </w:rPr>
              <w:t>体</w:t>
            </w:r>
          </w:p>
          <w:p w14:paraId="458F34DB" w14:textId="77C22D08" w:rsidR="008874AC" w:rsidRPr="0055111B" w:rsidRDefault="0055111B" w:rsidP="0055111B">
            <w:pPr>
              <w:pStyle w:val="af3"/>
              <w:jc w:val="center"/>
              <w:rPr>
                <w:rFonts w:ascii="宋体" w:eastAsia="宋体" w:hAnsi="宋体"/>
                <w:sz w:val="21"/>
              </w:rPr>
            </w:pPr>
            <w:r w:rsidRPr="0055111B">
              <w:rPr>
                <w:rFonts w:ascii="宋体" w:eastAsia="宋体" w:hAnsi="宋体" w:hint="eastAsia"/>
                <w:sz w:val="21"/>
              </w:rPr>
              <w:t>绘制效果</w:t>
            </w:r>
          </w:p>
        </w:tc>
        <w:tc>
          <w:tcPr>
            <w:tcW w:w="3975" w:type="dxa"/>
          </w:tcPr>
          <w:p w14:paraId="55BF1A6F" w14:textId="77777777" w:rsidR="0055111B" w:rsidRDefault="008874AC" w:rsidP="0055111B">
            <w:pPr>
              <w:keepNext/>
            </w:pPr>
            <w:r>
              <w:rPr>
                <w:noProof/>
              </w:rPr>
              <w:drawing>
                <wp:inline distT="0" distB="0" distL="0" distR="0" wp14:anchorId="70CB2F86" wp14:editId="68DDF07D">
                  <wp:extent cx="2360513" cy="2360513"/>
                  <wp:effectExtent l="0" t="0" r="1905"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72546" cy="2372546"/>
                          </a:xfrm>
                          <a:prstGeom prst="rect">
                            <a:avLst/>
                          </a:prstGeom>
                          <a:noFill/>
                          <a:ln>
                            <a:noFill/>
                          </a:ln>
                        </pic:spPr>
                      </pic:pic>
                    </a:graphicData>
                  </a:graphic>
                </wp:inline>
              </w:drawing>
            </w:r>
          </w:p>
          <w:p w14:paraId="21EB8390" w14:textId="4F5943BB" w:rsidR="008874AC" w:rsidRPr="0055111B" w:rsidRDefault="0055111B" w:rsidP="0055111B">
            <w:pPr>
              <w:pStyle w:val="af3"/>
              <w:keepNext/>
              <w:jc w:val="center"/>
              <w:rPr>
                <w:rFonts w:ascii="宋体" w:eastAsia="宋体" w:hAnsi="宋体"/>
              </w:rPr>
            </w:pPr>
            <w:r w:rsidRPr="0055111B">
              <w:rPr>
                <w:rFonts w:ascii="宋体" w:eastAsia="宋体" w:hAnsi="宋体" w:hint="eastAsia"/>
                <w:sz w:val="21"/>
              </w:rPr>
              <w:t>(f</w:t>
            </w:r>
            <w:r w:rsidRPr="0055111B">
              <w:rPr>
                <w:rFonts w:ascii="宋体" w:eastAsia="宋体" w:hAnsi="宋体"/>
                <w:sz w:val="21"/>
              </w:rPr>
              <w:t xml:space="preserve">) </w:t>
            </w:r>
            <w:del w:id="119" w:author="慧 唐" w:date="2019-05-17T10:14:00Z">
              <w:r w:rsidR="0077619D" w:rsidRPr="0055111B" w:rsidDel="0077619D">
                <w:rPr>
                  <w:rFonts w:ascii="宋体" w:eastAsia="宋体" w:hAnsi="宋体" w:hint="eastAsia"/>
                  <w:sz w:val="21"/>
                </w:rPr>
                <w:delText>再利用</w:delText>
              </w:r>
            </w:del>
            <w:bookmarkStart w:id="120" w:name="_Hlk8804942"/>
            <w:ins w:id="121" w:author="慧 唐" w:date="2019-05-17T10:14:00Z">
              <w:r w:rsidR="0077619D">
                <w:rPr>
                  <w:rFonts w:ascii="宋体" w:eastAsia="宋体" w:hAnsi="宋体" w:hint="eastAsia"/>
                  <w:sz w:val="21"/>
                </w:rPr>
                <w:t>叠加</w:t>
              </w:r>
            </w:ins>
            <w:r w:rsidR="0077619D" w:rsidRPr="0055111B">
              <w:rPr>
                <w:rFonts w:ascii="宋体" w:eastAsia="宋体" w:hAnsi="宋体" w:hint="eastAsia"/>
                <w:sz w:val="21"/>
              </w:rPr>
              <w:t>梯度-不透明度传递函数</w:t>
            </w:r>
            <w:bookmarkEnd w:id="120"/>
            <w:r>
              <w:rPr>
                <w:rFonts w:ascii="宋体" w:eastAsia="宋体" w:hAnsi="宋体" w:hint="eastAsia"/>
                <w:sz w:val="21"/>
              </w:rPr>
              <w:t>后</w:t>
            </w:r>
            <w:r w:rsidRPr="0055111B">
              <w:rPr>
                <w:rFonts w:ascii="宋体" w:eastAsia="宋体" w:hAnsi="宋体" w:hint="eastAsia"/>
                <w:sz w:val="21"/>
              </w:rPr>
              <w:t>的体绘制效果</w:t>
            </w:r>
          </w:p>
        </w:tc>
      </w:tr>
    </w:tbl>
    <w:p w14:paraId="55C47F19" w14:textId="01493808" w:rsidR="0069592E" w:rsidRPr="0069592E" w:rsidRDefault="0055111B" w:rsidP="0069592E">
      <w:pPr>
        <w:spacing w:line="400" w:lineRule="exact"/>
        <w:ind w:firstLineChars="200" w:firstLine="420"/>
        <w:jc w:val="center"/>
        <w:rPr>
          <w:rFonts w:ascii="宋体" w:eastAsia="宋体" w:hAnsi="宋体"/>
          <w:kern w:val="0"/>
          <w:szCs w:val="21"/>
        </w:rPr>
      </w:pPr>
      <w:r w:rsidRPr="008F3C8E">
        <w:rPr>
          <w:rFonts w:ascii="宋体" w:eastAsia="宋体" w:hAnsi="宋体" w:hint="eastAsia"/>
          <w:kern w:val="0"/>
          <w:szCs w:val="21"/>
        </w:rPr>
        <w:t>图5.</w:t>
      </w:r>
      <w:r>
        <w:rPr>
          <w:rFonts w:ascii="宋体" w:eastAsia="宋体" w:hAnsi="宋体" w:hint="eastAsia"/>
          <w:kern w:val="0"/>
          <w:szCs w:val="21"/>
        </w:rPr>
        <w:t>6</w:t>
      </w:r>
      <w:r w:rsidRPr="008F3C8E">
        <w:rPr>
          <w:rFonts w:ascii="宋体" w:eastAsia="宋体" w:hAnsi="宋体" w:hint="eastAsia"/>
          <w:kern w:val="0"/>
          <w:szCs w:val="21"/>
        </w:rPr>
        <w:t xml:space="preserve"> 边缘检测</w:t>
      </w:r>
      <w:r>
        <w:rPr>
          <w:rFonts w:ascii="宋体" w:eastAsia="宋体" w:hAnsi="宋体" w:hint="eastAsia"/>
          <w:kern w:val="0"/>
          <w:szCs w:val="21"/>
        </w:rPr>
        <w:t>应用示例。</w:t>
      </w:r>
    </w:p>
    <w:p w14:paraId="3D449B75" w14:textId="58F73576" w:rsidR="0069592E" w:rsidRPr="0069592E" w:rsidRDefault="0069592E" w:rsidP="0069592E">
      <w:pPr>
        <w:spacing w:line="400" w:lineRule="exact"/>
        <w:ind w:firstLineChars="200" w:firstLine="480"/>
        <w:rPr>
          <w:rFonts w:ascii="宋体" w:eastAsia="宋体" w:hAnsi="宋体"/>
          <w:sz w:val="24"/>
        </w:rPr>
      </w:pPr>
      <w:r>
        <w:rPr>
          <w:rFonts w:ascii="宋体" w:eastAsia="宋体" w:hAnsi="宋体" w:hint="eastAsia"/>
          <w:sz w:val="24"/>
        </w:rPr>
        <w:t>利用</w:t>
      </w:r>
      <w:r>
        <w:rPr>
          <w:rFonts w:ascii="宋体" w:eastAsia="宋体" w:hAnsi="宋体" w:hint="eastAsia"/>
          <w:sz w:val="24"/>
          <w:szCs w:val="24"/>
        </w:rPr>
        <w:t>3D边缘检测来自动生成</w:t>
      </w:r>
      <w:r>
        <w:rPr>
          <w:rFonts w:ascii="宋体" w:eastAsia="宋体" w:hAnsi="宋体" w:hint="eastAsia"/>
          <w:sz w:val="24"/>
        </w:rPr>
        <w:t>梯度-不透明度传递函数，可以从梯度上控制数据的可见度，结合灰度-不透明度传递函数，可对可视化效果做出更精细的调控。如图5.6所示，仅通过灰度-不透明度传递函数(图5.6</w:t>
      </w:r>
      <w:r>
        <w:rPr>
          <w:rFonts w:ascii="宋体" w:eastAsia="宋体" w:hAnsi="宋体"/>
          <w:sz w:val="24"/>
        </w:rPr>
        <w:t>(a))</w:t>
      </w:r>
      <w:r>
        <w:rPr>
          <w:rFonts w:ascii="宋体" w:eastAsia="宋体" w:hAnsi="宋体" w:hint="eastAsia"/>
          <w:sz w:val="24"/>
        </w:rPr>
        <w:t>无法将脑组织与肌肉区分(图5.6</w:t>
      </w:r>
      <w:r>
        <w:rPr>
          <w:rFonts w:ascii="宋体" w:eastAsia="宋体" w:hAnsi="宋体"/>
          <w:sz w:val="24"/>
        </w:rPr>
        <w:t>(c))</w:t>
      </w:r>
      <w:r>
        <w:rPr>
          <w:rFonts w:ascii="宋体" w:eastAsia="宋体" w:hAnsi="宋体" w:hint="eastAsia"/>
          <w:sz w:val="24"/>
        </w:rPr>
        <w:t>，因为这两种组织在标量值范围上有重叠；通过3D边缘检测并设置阈值(图5.6</w:t>
      </w:r>
      <w:r>
        <w:rPr>
          <w:rFonts w:ascii="宋体" w:eastAsia="宋体" w:hAnsi="宋体"/>
          <w:sz w:val="24"/>
        </w:rPr>
        <w:t>(b)(e))</w:t>
      </w:r>
      <w:r>
        <w:rPr>
          <w:rFonts w:ascii="宋体" w:eastAsia="宋体" w:hAnsi="宋体" w:hint="eastAsia"/>
          <w:sz w:val="24"/>
        </w:rPr>
        <w:t>,可生成梯度-不透明度传递函数(图5.6</w:t>
      </w:r>
      <w:r>
        <w:rPr>
          <w:rFonts w:ascii="宋体" w:eastAsia="宋体" w:hAnsi="宋体"/>
          <w:sz w:val="24"/>
        </w:rPr>
        <w:t>(</w:t>
      </w:r>
      <w:r>
        <w:rPr>
          <w:rFonts w:ascii="宋体" w:eastAsia="宋体" w:hAnsi="宋体" w:hint="eastAsia"/>
          <w:sz w:val="24"/>
        </w:rPr>
        <w:t>d</w:t>
      </w:r>
      <w:r>
        <w:rPr>
          <w:rFonts w:ascii="宋体" w:eastAsia="宋体" w:hAnsi="宋体"/>
          <w:sz w:val="24"/>
        </w:rPr>
        <w:t>))</w:t>
      </w:r>
      <w:r>
        <w:rPr>
          <w:rFonts w:ascii="宋体" w:eastAsia="宋体" w:hAnsi="宋体" w:hint="eastAsia"/>
          <w:sz w:val="24"/>
        </w:rPr>
        <w:t>，从而将梯度幅值较低的大脑组织隐藏，同时将肌肉的内部结构展现出来(图5.6</w:t>
      </w:r>
      <w:r>
        <w:rPr>
          <w:rFonts w:ascii="宋体" w:eastAsia="宋体" w:hAnsi="宋体"/>
          <w:sz w:val="24"/>
        </w:rPr>
        <w:t>(</w:t>
      </w:r>
      <w:r>
        <w:rPr>
          <w:rFonts w:ascii="宋体" w:eastAsia="宋体" w:hAnsi="宋体" w:hint="eastAsia"/>
          <w:sz w:val="24"/>
        </w:rPr>
        <w:t>f</w:t>
      </w:r>
      <w:r>
        <w:rPr>
          <w:rFonts w:ascii="宋体" w:eastAsia="宋体" w:hAnsi="宋体"/>
          <w:sz w:val="24"/>
        </w:rPr>
        <w:t>))</w:t>
      </w:r>
      <w:r>
        <w:rPr>
          <w:rFonts w:ascii="宋体" w:eastAsia="宋体" w:hAnsi="宋体" w:hint="eastAsia"/>
          <w:sz w:val="24"/>
        </w:rPr>
        <w:t>。</w:t>
      </w:r>
    </w:p>
    <w:p w14:paraId="5CCCDC9E" w14:textId="577B5B4F" w:rsidR="007E1C39" w:rsidRDefault="007E1C39" w:rsidP="007E1C39">
      <w:pPr>
        <w:pStyle w:val="2"/>
        <w:rPr>
          <w:rFonts w:ascii="黑体" w:eastAsia="黑体" w:hAnsi="黑体"/>
          <w:b w:val="0"/>
          <w:sz w:val="28"/>
          <w:szCs w:val="28"/>
        </w:rPr>
      </w:pPr>
      <w:bookmarkStart w:id="122" w:name="_Toc8904306"/>
      <w:r>
        <w:rPr>
          <w:rFonts w:ascii="黑体" w:eastAsia="黑体" w:hAnsi="黑体"/>
          <w:b w:val="0"/>
          <w:sz w:val="28"/>
          <w:szCs w:val="28"/>
        </w:rPr>
        <w:lastRenderedPageBreak/>
        <w:t>5</w:t>
      </w:r>
      <w:r w:rsidRPr="00F74DAC">
        <w:rPr>
          <w:rFonts w:ascii="黑体" w:eastAsia="黑体" w:hAnsi="黑体" w:hint="eastAsia"/>
          <w:b w:val="0"/>
          <w:sz w:val="28"/>
          <w:szCs w:val="28"/>
        </w:rPr>
        <w:t>.</w:t>
      </w:r>
      <w:r>
        <w:rPr>
          <w:rFonts w:ascii="黑体" w:eastAsia="黑体" w:hAnsi="黑体" w:hint="eastAsia"/>
          <w:b w:val="0"/>
          <w:sz w:val="28"/>
          <w:szCs w:val="28"/>
        </w:rPr>
        <w:t>3</w:t>
      </w:r>
      <w:r w:rsidRPr="00F74DAC">
        <w:rPr>
          <w:rFonts w:ascii="黑体" w:eastAsia="黑体" w:hAnsi="黑体"/>
          <w:b w:val="0"/>
          <w:sz w:val="28"/>
          <w:szCs w:val="28"/>
        </w:rPr>
        <w:t xml:space="preserve"> </w:t>
      </w:r>
      <w:r>
        <w:rPr>
          <w:rFonts w:ascii="黑体" w:eastAsia="黑体" w:hAnsi="黑体" w:hint="eastAsia"/>
          <w:b w:val="0"/>
          <w:sz w:val="28"/>
          <w:szCs w:val="28"/>
        </w:rPr>
        <w:t>基</w:t>
      </w:r>
      <w:bookmarkStart w:id="123" w:name="_Hlk8821251"/>
      <w:r>
        <w:rPr>
          <w:rFonts w:ascii="黑体" w:eastAsia="黑体" w:hAnsi="黑体" w:hint="eastAsia"/>
          <w:b w:val="0"/>
          <w:sz w:val="28"/>
          <w:szCs w:val="28"/>
        </w:rPr>
        <w:t>于</w:t>
      </w:r>
      <w:r w:rsidRPr="007E1C39">
        <w:rPr>
          <w:rFonts w:ascii="黑体" w:eastAsia="黑体" w:hAnsi="黑体"/>
          <w:b w:val="0"/>
          <w:sz w:val="28"/>
          <w:szCs w:val="28"/>
        </w:rPr>
        <w:t>K-Means聚类</w:t>
      </w:r>
      <w:r>
        <w:rPr>
          <w:rFonts w:ascii="黑体" w:eastAsia="黑体" w:hAnsi="黑体" w:hint="eastAsia"/>
          <w:b w:val="0"/>
          <w:sz w:val="28"/>
          <w:szCs w:val="28"/>
        </w:rPr>
        <w:t>的</w:t>
      </w:r>
      <w:r w:rsidR="00BA5333">
        <w:rPr>
          <w:rFonts w:ascii="黑体" w:eastAsia="黑体" w:hAnsi="黑体" w:hint="eastAsia"/>
          <w:b w:val="0"/>
          <w:sz w:val="28"/>
          <w:szCs w:val="28"/>
        </w:rPr>
        <w:t>半</w:t>
      </w:r>
      <w:r>
        <w:rPr>
          <w:rFonts w:ascii="黑体" w:eastAsia="黑体" w:hAnsi="黑体" w:hint="eastAsia"/>
          <w:b w:val="0"/>
          <w:sz w:val="28"/>
          <w:szCs w:val="28"/>
        </w:rPr>
        <w:t>自动化设计</w:t>
      </w:r>
      <w:bookmarkEnd w:id="122"/>
      <w:bookmarkEnd w:id="123"/>
    </w:p>
    <w:p w14:paraId="73C3C790" w14:textId="7F1F8F12" w:rsidR="00BA5333" w:rsidRPr="00BA5333" w:rsidRDefault="00E008B0" w:rsidP="00BA5333">
      <w:pPr>
        <w:spacing w:line="400" w:lineRule="exact"/>
        <w:ind w:firstLineChars="200" w:firstLine="480"/>
        <w:rPr>
          <w:rFonts w:ascii="宋体" w:eastAsia="宋体" w:hAnsi="宋体"/>
          <w:sz w:val="24"/>
        </w:rPr>
      </w:pPr>
      <w:r>
        <w:rPr>
          <w:rFonts w:ascii="宋体" w:eastAsia="宋体" w:hAnsi="宋体" w:hint="eastAsia"/>
          <w:sz w:val="24"/>
        </w:rPr>
        <w:t>前两节所述的交互式设计以及基于</w:t>
      </w:r>
      <w:r w:rsidR="00BA5333">
        <w:rPr>
          <w:rFonts w:ascii="宋体" w:eastAsia="宋体" w:hAnsi="宋体" w:hint="eastAsia"/>
          <w:sz w:val="24"/>
        </w:rPr>
        <w:t>3D边缘检测的半自动化设计方法，都需要用户预先选定一个感兴趣区域范围。本节所介绍的</w:t>
      </w:r>
      <w:r w:rsidR="00BA5333" w:rsidRPr="00BA5333">
        <w:rPr>
          <w:rFonts w:ascii="宋体" w:eastAsia="宋体" w:hAnsi="宋体" w:hint="eastAsia"/>
          <w:sz w:val="24"/>
        </w:rPr>
        <w:t>于</w:t>
      </w:r>
      <w:r w:rsidR="00BA5333" w:rsidRPr="00BA5333">
        <w:rPr>
          <w:rFonts w:ascii="宋体" w:eastAsia="宋体" w:hAnsi="宋体"/>
          <w:sz w:val="24"/>
        </w:rPr>
        <w:t>K-Means聚类的半自动化设计</w:t>
      </w:r>
      <w:r w:rsidR="00BA5333">
        <w:rPr>
          <w:rFonts w:ascii="宋体" w:eastAsia="宋体" w:hAnsi="宋体" w:hint="eastAsia"/>
          <w:sz w:val="24"/>
        </w:rPr>
        <w:t>，自动化程度更高，只需要用户选取感兴趣区域中的一个点作为聚类的初始点，即可自动计算出感兴趣区域的标量值范围与梯度幅值范围，进而生成可视化该区域的传递函数。</w:t>
      </w:r>
    </w:p>
    <w:p w14:paraId="4B171AC0" w14:textId="11F8DE3E" w:rsidR="007E1C39" w:rsidRPr="007E1C39" w:rsidRDefault="007E1C39" w:rsidP="007E1C39">
      <w:pPr>
        <w:pStyle w:val="3"/>
        <w:rPr>
          <w:rFonts w:ascii="宋体" w:eastAsia="宋体" w:hAnsi="宋体"/>
          <w:sz w:val="24"/>
          <w:szCs w:val="24"/>
        </w:rPr>
      </w:pPr>
      <w:bookmarkStart w:id="124" w:name="_Toc8904307"/>
      <w:r>
        <w:rPr>
          <w:rFonts w:ascii="宋体" w:eastAsia="宋体" w:hAnsi="宋体" w:hint="eastAsia"/>
          <w:bCs w:val="0"/>
          <w:sz w:val="24"/>
          <w:szCs w:val="24"/>
        </w:rPr>
        <w:t>5</w:t>
      </w:r>
      <w:r w:rsidRPr="007D4F5A">
        <w:rPr>
          <w:rFonts w:ascii="宋体" w:eastAsia="宋体" w:hAnsi="宋体" w:hint="eastAsia"/>
          <w:bCs w:val="0"/>
          <w:sz w:val="24"/>
          <w:szCs w:val="24"/>
        </w:rPr>
        <w:t>.</w:t>
      </w:r>
      <w:r>
        <w:rPr>
          <w:rFonts w:ascii="宋体" w:eastAsia="宋体" w:hAnsi="宋体" w:hint="eastAsia"/>
          <w:sz w:val="24"/>
          <w:szCs w:val="24"/>
        </w:rPr>
        <w:t>3</w:t>
      </w:r>
      <w:r w:rsidRPr="007D4F5A">
        <w:rPr>
          <w:rFonts w:ascii="宋体" w:eastAsia="宋体" w:hAnsi="宋体" w:hint="eastAsia"/>
          <w:sz w:val="24"/>
          <w:szCs w:val="24"/>
        </w:rPr>
        <w:t>.</w:t>
      </w:r>
      <w:r>
        <w:rPr>
          <w:rFonts w:ascii="宋体" w:eastAsia="宋体" w:hAnsi="宋体" w:hint="eastAsia"/>
          <w:sz w:val="24"/>
          <w:szCs w:val="24"/>
        </w:rPr>
        <w:t>1</w:t>
      </w:r>
      <w:r w:rsidRPr="007D4F5A">
        <w:rPr>
          <w:rFonts w:ascii="宋体" w:eastAsia="宋体" w:hAnsi="宋体" w:hint="eastAsia"/>
          <w:sz w:val="24"/>
          <w:szCs w:val="24"/>
        </w:rPr>
        <w:t xml:space="preserve"> </w:t>
      </w:r>
      <w:r>
        <w:rPr>
          <w:rFonts w:ascii="宋体" w:eastAsia="宋体" w:hAnsi="宋体" w:hint="eastAsia"/>
          <w:sz w:val="24"/>
          <w:szCs w:val="24"/>
        </w:rPr>
        <w:t>算法步骤</w:t>
      </w:r>
      <w:bookmarkEnd w:id="124"/>
    </w:p>
    <w:p w14:paraId="6B1BAE12" w14:textId="20E6F843" w:rsidR="005C7141" w:rsidRDefault="005C7141" w:rsidP="005C7141">
      <w:pPr>
        <w:spacing w:line="400" w:lineRule="exact"/>
        <w:ind w:firstLineChars="200" w:firstLine="480"/>
        <w:rPr>
          <w:rFonts w:ascii="宋体" w:eastAsia="宋体" w:hAnsi="宋体"/>
          <w:sz w:val="24"/>
          <w:szCs w:val="24"/>
        </w:rPr>
      </w:pPr>
      <w:bookmarkStart w:id="125" w:name="_Hlk8813272"/>
      <w:r>
        <w:rPr>
          <w:rFonts w:ascii="宋体" w:eastAsia="宋体" w:hAnsi="宋体" w:hint="eastAsia"/>
          <w:sz w:val="24"/>
          <w:szCs w:val="24"/>
        </w:rPr>
        <w:t>K</w:t>
      </w:r>
      <w:r>
        <w:rPr>
          <w:rFonts w:ascii="宋体" w:eastAsia="宋体" w:hAnsi="宋体"/>
          <w:sz w:val="24"/>
          <w:szCs w:val="24"/>
        </w:rPr>
        <w:t>-Means</w:t>
      </w:r>
      <w:r>
        <w:rPr>
          <w:rFonts w:ascii="宋体" w:eastAsia="宋体" w:hAnsi="宋体" w:hint="eastAsia"/>
          <w:sz w:val="24"/>
          <w:szCs w:val="24"/>
        </w:rPr>
        <w:t>聚类</w:t>
      </w:r>
      <w:bookmarkEnd w:id="125"/>
      <w:r>
        <w:rPr>
          <w:rFonts w:ascii="宋体" w:eastAsia="宋体" w:hAnsi="宋体" w:hint="eastAsia"/>
          <w:sz w:val="24"/>
          <w:szCs w:val="24"/>
        </w:rPr>
        <w:t>是一种常见的无监督机器学习方法，能够根据预先定义的相似性原则</w:t>
      </w:r>
      <w:r w:rsidR="00C405D1">
        <w:rPr>
          <w:rFonts w:ascii="宋体" w:eastAsia="宋体" w:hAnsi="宋体" w:hint="eastAsia"/>
          <w:sz w:val="24"/>
          <w:szCs w:val="24"/>
        </w:rPr>
        <w:t>与类簇个数K</w:t>
      </w:r>
      <w:r>
        <w:rPr>
          <w:rFonts w:ascii="宋体" w:eastAsia="宋体" w:hAnsi="宋体" w:hint="eastAsia"/>
          <w:sz w:val="24"/>
          <w:szCs w:val="24"/>
        </w:rPr>
        <w:t>，</w:t>
      </w:r>
      <w:r w:rsidR="00C405D1">
        <w:rPr>
          <w:rFonts w:ascii="宋体" w:eastAsia="宋体" w:hAnsi="宋体" w:hint="eastAsia"/>
          <w:sz w:val="24"/>
          <w:szCs w:val="24"/>
        </w:rPr>
        <w:t>将</w:t>
      </w:r>
      <w:r>
        <w:rPr>
          <w:rFonts w:ascii="宋体" w:eastAsia="宋体" w:hAnsi="宋体" w:hint="eastAsia"/>
          <w:sz w:val="24"/>
          <w:szCs w:val="24"/>
        </w:rPr>
        <w:t>无标签的数据自动</w:t>
      </w:r>
      <w:r w:rsidR="00C405D1">
        <w:rPr>
          <w:rFonts w:ascii="宋体" w:eastAsia="宋体" w:hAnsi="宋体" w:hint="eastAsia"/>
          <w:sz w:val="24"/>
          <w:szCs w:val="24"/>
        </w:rPr>
        <w:t>分为K个类</w:t>
      </w:r>
      <w:r>
        <w:rPr>
          <w:rFonts w:ascii="宋体" w:eastAsia="宋体" w:hAnsi="宋体" w:hint="eastAsia"/>
          <w:sz w:val="24"/>
          <w:szCs w:val="24"/>
        </w:rPr>
        <w:t>，使得同一类簇之间的数据相似度最高，不同类簇之间的相似度最低。K</w:t>
      </w:r>
      <w:r>
        <w:rPr>
          <w:rFonts w:ascii="宋体" w:eastAsia="宋体" w:hAnsi="宋体"/>
          <w:sz w:val="24"/>
          <w:szCs w:val="24"/>
        </w:rPr>
        <w:t>-Means</w:t>
      </w:r>
      <w:r w:rsidR="00A10689">
        <w:rPr>
          <w:rFonts w:ascii="宋体" w:eastAsia="宋体" w:hAnsi="宋体" w:hint="eastAsia"/>
          <w:sz w:val="24"/>
          <w:szCs w:val="24"/>
        </w:rPr>
        <w:t>算法的流程是：</w:t>
      </w:r>
    </w:p>
    <w:p w14:paraId="4A3ECDE5" w14:textId="04BB55D2" w:rsidR="00A10689" w:rsidRDefault="00C405D1" w:rsidP="002F057C">
      <w:pPr>
        <w:pStyle w:val="a7"/>
        <w:numPr>
          <w:ilvl w:val="0"/>
          <w:numId w:val="8"/>
        </w:numPr>
        <w:spacing w:line="400" w:lineRule="exact"/>
        <w:ind w:firstLineChars="0"/>
        <w:jc w:val="left"/>
        <w:rPr>
          <w:rFonts w:ascii="宋体" w:eastAsia="宋体" w:hAnsi="宋体"/>
          <w:sz w:val="24"/>
        </w:rPr>
      </w:pPr>
      <w:r w:rsidRPr="00C405D1">
        <w:rPr>
          <w:rFonts w:ascii="宋体" w:eastAsia="宋体" w:hAnsi="宋体" w:hint="eastAsia"/>
          <w:sz w:val="24"/>
        </w:rPr>
        <w:t>在n个待分类样本中选取K个初始的簇中心；</w:t>
      </w:r>
    </w:p>
    <w:p w14:paraId="21D80A85" w14:textId="775A54D9" w:rsidR="00C405D1" w:rsidRDefault="00C405D1" w:rsidP="00A10689">
      <w:pPr>
        <w:pStyle w:val="a7"/>
        <w:numPr>
          <w:ilvl w:val="0"/>
          <w:numId w:val="8"/>
        </w:numPr>
        <w:spacing w:line="400" w:lineRule="exact"/>
        <w:ind w:firstLineChars="0"/>
        <w:rPr>
          <w:rFonts w:ascii="宋体" w:eastAsia="宋体" w:hAnsi="宋体"/>
          <w:sz w:val="24"/>
        </w:rPr>
      </w:pPr>
      <w:r>
        <w:rPr>
          <w:rFonts w:ascii="宋体" w:eastAsia="宋体" w:hAnsi="宋体" w:hint="eastAsia"/>
          <w:sz w:val="24"/>
        </w:rPr>
        <w:t>对每个样本，计算其与K个簇中心的相似度，然后将该样本分配给相似度最高的簇中心所在的簇；</w:t>
      </w:r>
    </w:p>
    <w:p w14:paraId="65668F12" w14:textId="4C59E60E" w:rsidR="00C405D1" w:rsidRDefault="00C405D1" w:rsidP="00A10689">
      <w:pPr>
        <w:pStyle w:val="a7"/>
        <w:numPr>
          <w:ilvl w:val="0"/>
          <w:numId w:val="8"/>
        </w:numPr>
        <w:spacing w:line="400" w:lineRule="exact"/>
        <w:ind w:firstLineChars="0"/>
        <w:rPr>
          <w:rFonts w:ascii="宋体" w:eastAsia="宋体" w:hAnsi="宋体"/>
          <w:sz w:val="24"/>
        </w:rPr>
      </w:pPr>
      <w:r>
        <w:rPr>
          <w:rFonts w:ascii="宋体" w:eastAsia="宋体" w:hAnsi="宋体" w:hint="eastAsia"/>
          <w:sz w:val="24"/>
        </w:rPr>
        <w:t>计算每一个簇的均值，作为新的</w:t>
      </w:r>
      <w:r w:rsidRPr="00C405D1">
        <w:rPr>
          <w:rFonts w:ascii="宋体" w:eastAsia="宋体" w:hAnsi="宋体" w:hint="eastAsia"/>
          <w:sz w:val="24"/>
        </w:rPr>
        <w:t>簇中心</w:t>
      </w:r>
      <w:r>
        <w:rPr>
          <w:rFonts w:ascii="宋体" w:eastAsia="宋体" w:hAnsi="宋体" w:hint="eastAsia"/>
          <w:sz w:val="24"/>
        </w:rPr>
        <w:t>；</w:t>
      </w:r>
    </w:p>
    <w:p w14:paraId="2FDB8EA3" w14:textId="55D8266F" w:rsidR="00C405D1" w:rsidRDefault="00C405D1" w:rsidP="00A10689">
      <w:pPr>
        <w:pStyle w:val="a7"/>
        <w:numPr>
          <w:ilvl w:val="0"/>
          <w:numId w:val="8"/>
        </w:numPr>
        <w:spacing w:line="400" w:lineRule="exact"/>
        <w:ind w:firstLineChars="0"/>
        <w:rPr>
          <w:rFonts w:ascii="宋体" w:eastAsia="宋体" w:hAnsi="宋体"/>
          <w:sz w:val="24"/>
        </w:rPr>
      </w:pPr>
      <w:r>
        <w:rPr>
          <w:rFonts w:ascii="宋体" w:eastAsia="宋体" w:hAnsi="宋体" w:hint="eastAsia"/>
          <w:sz w:val="24"/>
        </w:rPr>
        <w:t>不断重复步骤2和3，直至K个簇中心不再发生变化。</w:t>
      </w:r>
    </w:p>
    <w:p w14:paraId="6047546D" w14:textId="27291A06" w:rsidR="00DC4729" w:rsidRDefault="00DC4729" w:rsidP="00DC4729">
      <w:pPr>
        <w:spacing w:line="400" w:lineRule="exact"/>
        <w:ind w:firstLineChars="200" w:firstLine="480"/>
        <w:rPr>
          <w:rFonts w:ascii="宋体" w:eastAsia="宋体" w:hAnsi="宋体"/>
          <w:sz w:val="24"/>
        </w:rPr>
      </w:pPr>
      <w:r>
        <w:rPr>
          <w:rFonts w:ascii="宋体" w:eastAsia="宋体" w:hAnsi="宋体" w:hint="eastAsia"/>
          <w:sz w:val="24"/>
        </w:rPr>
        <w:t>初始簇中心的选择对算法的影响很大，如图5.7所示，</w:t>
      </w:r>
      <w:r>
        <w:rPr>
          <w:rFonts w:ascii="宋体" w:eastAsia="宋体" w:hAnsi="宋体"/>
          <w:sz w:val="24"/>
        </w:rPr>
        <w:t>(a)</w:t>
      </w:r>
      <w:r>
        <w:rPr>
          <w:rFonts w:ascii="宋体" w:eastAsia="宋体" w:hAnsi="宋体" w:hint="eastAsia"/>
          <w:sz w:val="24"/>
        </w:rPr>
        <w:t>是随机选取了10个初始簇中心，(</w:t>
      </w:r>
      <w:r>
        <w:rPr>
          <w:rFonts w:ascii="宋体" w:eastAsia="宋体" w:hAnsi="宋体"/>
          <w:sz w:val="24"/>
        </w:rPr>
        <w:t>b)</w:t>
      </w:r>
      <w:r>
        <w:rPr>
          <w:rFonts w:ascii="宋体" w:eastAsia="宋体" w:hAnsi="宋体" w:hint="eastAsia"/>
          <w:sz w:val="24"/>
        </w:rPr>
        <w:t>是人为地在10组数据中选取了10个点作为初始簇中心。(</w:t>
      </w:r>
      <w:r>
        <w:rPr>
          <w:rFonts w:ascii="宋体" w:eastAsia="宋体" w:hAnsi="宋体"/>
          <w:sz w:val="24"/>
        </w:rPr>
        <w:t>a)</w:t>
      </w:r>
      <w:r>
        <w:rPr>
          <w:rFonts w:ascii="宋体" w:eastAsia="宋体" w:hAnsi="宋体" w:hint="eastAsia"/>
          <w:sz w:val="24"/>
        </w:rPr>
        <w:t>陷入了局部最优。</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0"/>
        <w:gridCol w:w="4196"/>
      </w:tblGrid>
      <w:tr w:rsidR="00245A99" w14:paraId="19485948" w14:textId="77777777" w:rsidTr="00245A99">
        <w:tc>
          <w:tcPr>
            <w:tcW w:w="4110" w:type="dxa"/>
          </w:tcPr>
          <w:p w14:paraId="458E8D70" w14:textId="77777777" w:rsidR="00245A99" w:rsidRDefault="00245A99" w:rsidP="00245A99">
            <w:pPr>
              <w:keepNext/>
            </w:pPr>
            <w:r>
              <w:rPr>
                <w:noProof/>
              </w:rPr>
              <w:drawing>
                <wp:inline distT="0" distB="0" distL="0" distR="0" wp14:anchorId="19FFA4FE" wp14:editId="63F953C3">
                  <wp:extent cx="2483892" cy="2358406"/>
                  <wp:effectExtent l="0" t="0" r="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22443" cy="2395010"/>
                          </a:xfrm>
                          <a:prstGeom prst="rect">
                            <a:avLst/>
                          </a:prstGeom>
                        </pic:spPr>
                      </pic:pic>
                    </a:graphicData>
                  </a:graphic>
                </wp:inline>
              </w:drawing>
            </w:r>
          </w:p>
          <w:p w14:paraId="1D4A12D0" w14:textId="67C6E722" w:rsidR="00E30616" w:rsidRPr="00245A99" w:rsidRDefault="00245A99" w:rsidP="00245A99">
            <w:pPr>
              <w:pStyle w:val="af3"/>
              <w:jc w:val="center"/>
              <w:rPr>
                <w:rFonts w:ascii="宋体" w:eastAsia="宋体" w:hAnsi="宋体"/>
              </w:rPr>
            </w:pPr>
            <w:r>
              <w:rPr>
                <w:rFonts w:ascii="宋体" w:eastAsia="宋体" w:hAnsi="宋体" w:hint="eastAsia"/>
              </w:rPr>
              <w:t xml:space="preserve"> </w:t>
            </w:r>
            <w:r>
              <w:rPr>
                <w:rFonts w:ascii="宋体" w:eastAsia="宋体" w:hAnsi="宋体"/>
              </w:rPr>
              <w:t xml:space="preserve">(a) </w:t>
            </w:r>
            <w:r>
              <w:rPr>
                <w:rFonts w:ascii="宋体" w:eastAsia="宋体" w:hAnsi="宋体" w:hint="eastAsia"/>
              </w:rPr>
              <w:t>随机选取初始簇中心</w:t>
            </w:r>
          </w:p>
        </w:tc>
        <w:tc>
          <w:tcPr>
            <w:tcW w:w="4196" w:type="dxa"/>
          </w:tcPr>
          <w:p w14:paraId="2D61C6E9" w14:textId="77777777" w:rsidR="00245A99" w:rsidRDefault="00E30616" w:rsidP="00245A99">
            <w:pPr>
              <w:keepNext/>
            </w:pPr>
            <w:r>
              <w:rPr>
                <w:noProof/>
              </w:rPr>
              <w:drawing>
                <wp:inline distT="0" distB="0" distL="0" distR="0" wp14:anchorId="634C6CAC" wp14:editId="3BDB9EBB">
                  <wp:extent cx="2538419" cy="2367887"/>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80248" cy="2406906"/>
                          </a:xfrm>
                          <a:prstGeom prst="rect">
                            <a:avLst/>
                          </a:prstGeom>
                          <a:noFill/>
                          <a:ln>
                            <a:noFill/>
                          </a:ln>
                        </pic:spPr>
                      </pic:pic>
                    </a:graphicData>
                  </a:graphic>
                </wp:inline>
              </w:drawing>
            </w:r>
          </w:p>
          <w:p w14:paraId="3DC06751" w14:textId="38960897" w:rsidR="00E30616" w:rsidRDefault="00245A99" w:rsidP="00245A99">
            <w:pPr>
              <w:pStyle w:val="af3"/>
              <w:keepNext/>
              <w:jc w:val="center"/>
            </w:pPr>
            <w:r>
              <w:rPr>
                <w:rFonts w:ascii="宋体" w:eastAsia="宋体" w:hAnsi="宋体"/>
              </w:rPr>
              <w:t>(</w:t>
            </w:r>
            <w:r>
              <w:rPr>
                <w:rFonts w:ascii="宋体" w:eastAsia="宋体" w:hAnsi="宋体" w:hint="eastAsia"/>
              </w:rPr>
              <w:t>b</w:t>
            </w:r>
            <w:r>
              <w:rPr>
                <w:rFonts w:ascii="宋体" w:eastAsia="宋体" w:hAnsi="宋体"/>
              </w:rPr>
              <w:t xml:space="preserve">) </w:t>
            </w:r>
            <w:r>
              <w:rPr>
                <w:rFonts w:ascii="宋体" w:eastAsia="宋体" w:hAnsi="宋体" w:hint="eastAsia"/>
              </w:rPr>
              <w:t>人为选取初始簇中心</w:t>
            </w:r>
          </w:p>
        </w:tc>
      </w:tr>
    </w:tbl>
    <w:p w14:paraId="513973E3" w14:textId="1372BE3A" w:rsidR="002F7816" w:rsidRDefault="00245A99" w:rsidP="00245A99">
      <w:pPr>
        <w:jc w:val="center"/>
        <w:rPr>
          <w:rFonts w:ascii="宋体" w:eastAsia="宋体" w:hAnsi="宋体"/>
        </w:rPr>
      </w:pPr>
      <w:r>
        <w:rPr>
          <w:rFonts w:ascii="宋体" w:eastAsia="宋体" w:hAnsi="宋体" w:hint="eastAsia"/>
        </w:rPr>
        <w:t>图5.7</w:t>
      </w:r>
      <w:r>
        <w:rPr>
          <w:rFonts w:ascii="宋体" w:eastAsia="宋体" w:hAnsi="宋体"/>
        </w:rPr>
        <w:t xml:space="preserve"> </w:t>
      </w:r>
      <w:r>
        <w:rPr>
          <w:rFonts w:ascii="宋体" w:eastAsia="宋体" w:hAnsi="宋体" w:hint="eastAsia"/>
        </w:rPr>
        <w:t>初始簇中心的选取对聚类结果地影响</w:t>
      </w:r>
    </w:p>
    <w:p w14:paraId="33F87869" w14:textId="38502182" w:rsidR="007E1C39" w:rsidRPr="007E1C39" w:rsidRDefault="007E1C39" w:rsidP="007E1C39">
      <w:pPr>
        <w:pStyle w:val="3"/>
        <w:rPr>
          <w:rFonts w:ascii="宋体" w:eastAsia="宋体" w:hAnsi="宋体"/>
          <w:sz w:val="24"/>
          <w:szCs w:val="24"/>
        </w:rPr>
      </w:pPr>
      <w:bookmarkStart w:id="126" w:name="_Toc8904308"/>
      <w:r>
        <w:rPr>
          <w:rFonts w:ascii="宋体" w:eastAsia="宋体" w:hAnsi="宋体" w:hint="eastAsia"/>
          <w:bCs w:val="0"/>
          <w:sz w:val="24"/>
          <w:szCs w:val="24"/>
        </w:rPr>
        <w:lastRenderedPageBreak/>
        <w:t>5</w:t>
      </w:r>
      <w:r w:rsidRPr="007D4F5A">
        <w:rPr>
          <w:rFonts w:ascii="宋体" w:eastAsia="宋体" w:hAnsi="宋体" w:hint="eastAsia"/>
          <w:bCs w:val="0"/>
          <w:sz w:val="24"/>
          <w:szCs w:val="24"/>
        </w:rPr>
        <w:t>.</w:t>
      </w:r>
      <w:r>
        <w:rPr>
          <w:rFonts w:ascii="宋体" w:eastAsia="宋体" w:hAnsi="宋体" w:hint="eastAsia"/>
          <w:sz w:val="24"/>
          <w:szCs w:val="24"/>
        </w:rPr>
        <w:t>3</w:t>
      </w:r>
      <w:r w:rsidRPr="007D4F5A">
        <w:rPr>
          <w:rFonts w:ascii="宋体" w:eastAsia="宋体" w:hAnsi="宋体" w:hint="eastAsia"/>
          <w:sz w:val="24"/>
          <w:szCs w:val="24"/>
        </w:rPr>
        <w:t>.</w:t>
      </w:r>
      <w:r>
        <w:rPr>
          <w:rFonts w:ascii="宋体" w:eastAsia="宋体" w:hAnsi="宋体" w:hint="eastAsia"/>
          <w:sz w:val="24"/>
          <w:szCs w:val="24"/>
        </w:rPr>
        <w:t>1</w:t>
      </w:r>
      <w:r w:rsidRPr="007D4F5A">
        <w:rPr>
          <w:rFonts w:ascii="宋体" w:eastAsia="宋体" w:hAnsi="宋体" w:hint="eastAsia"/>
          <w:sz w:val="24"/>
          <w:szCs w:val="24"/>
        </w:rPr>
        <w:t xml:space="preserve"> </w:t>
      </w:r>
      <w:r>
        <w:rPr>
          <w:rFonts w:ascii="宋体" w:eastAsia="宋体" w:hAnsi="宋体" w:hint="eastAsia"/>
          <w:sz w:val="24"/>
          <w:szCs w:val="24"/>
        </w:rPr>
        <w:t>标量-梯度幅值直方图</w:t>
      </w:r>
      <w:bookmarkEnd w:id="126"/>
    </w:p>
    <w:p w14:paraId="64D51C21" w14:textId="261FFF15" w:rsidR="00B11CAB" w:rsidRDefault="00245A99" w:rsidP="00245A99">
      <w:pPr>
        <w:spacing w:line="400" w:lineRule="exact"/>
        <w:ind w:firstLineChars="200" w:firstLine="480"/>
        <w:jc w:val="left"/>
        <w:rPr>
          <w:rFonts w:ascii="宋体" w:eastAsia="宋体" w:hAnsi="宋体"/>
          <w:sz w:val="24"/>
        </w:rPr>
      </w:pPr>
      <w:r>
        <w:rPr>
          <w:rFonts w:ascii="宋体" w:eastAsia="宋体" w:hAnsi="宋体" w:hint="eastAsia"/>
          <w:sz w:val="24"/>
        </w:rPr>
        <w:t>本平台将数据的标量值与梯度幅值作为特征</w:t>
      </w:r>
      <w:r w:rsidR="007E1C39">
        <w:rPr>
          <w:rFonts w:ascii="宋体" w:eastAsia="宋体" w:hAnsi="宋体" w:hint="eastAsia"/>
          <w:sz w:val="24"/>
        </w:rPr>
        <w:t>，用来进行K</w:t>
      </w:r>
      <w:r w:rsidR="007E1C39">
        <w:rPr>
          <w:rFonts w:ascii="宋体" w:eastAsia="宋体" w:hAnsi="宋体"/>
          <w:sz w:val="24"/>
        </w:rPr>
        <w:t>-Me</w:t>
      </w:r>
      <w:r w:rsidR="007E1C39">
        <w:rPr>
          <w:rFonts w:ascii="宋体" w:eastAsia="宋体" w:hAnsi="宋体" w:hint="eastAsia"/>
          <w:sz w:val="24"/>
        </w:rPr>
        <w:t>ans聚类</w:t>
      </w:r>
      <w:r w:rsidR="00B11CAB">
        <w:rPr>
          <w:rFonts w:ascii="宋体" w:eastAsia="宋体" w:hAnsi="宋体" w:hint="eastAsia"/>
          <w:sz w:val="24"/>
        </w:rPr>
        <w:t>。三维体数据场中，标量值</w:t>
      </w:r>
      <w:r w:rsidR="007E1C39">
        <w:rPr>
          <w:rFonts w:ascii="宋体" w:eastAsia="宋体" w:hAnsi="宋体" w:hint="eastAsia"/>
          <w:sz w:val="24"/>
        </w:rPr>
        <w:t>为</w:t>
      </w:r>
      <m:oMath>
        <m:r>
          <w:rPr>
            <w:rFonts w:ascii="Cambria Math" w:eastAsia="宋体" w:hAnsi="Cambria Math" w:hint="eastAsia"/>
            <w:sz w:val="24"/>
          </w:rPr>
          <m:t>x</m:t>
        </m:r>
      </m:oMath>
      <w:r w:rsidR="007E1C39">
        <w:rPr>
          <w:rFonts w:ascii="宋体" w:eastAsia="宋体" w:hAnsi="宋体" w:hint="eastAsia"/>
          <w:sz w:val="24"/>
        </w:rPr>
        <w:t>轴，</w:t>
      </w:r>
      <w:r w:rsidR="00B11CAB">
        <w:rPr>
          <w:rFonts w:ascii="宋体" w:eastAsia="宋体" w:hAnsi="宋体" w:hint="eastAsia"/>
          <w:sz w:val="24"/>
        </w:rPr>
        <w:t>梯度幅值</w:t>
      </w:r>
      <w:r w:rsidR="007E1C39">
        <w:rPr>
          <w:rFonts w:ascii="宋体" w:eastAsia="宋体" w:hAnsi="宋体" w:hint="eastAsia"/>
          <w:sz w:val="24"/>
        </w:rPr>
        <w:t>为</w:t>
      </w:r>
      <m:oMath>
        <m:r>
          <w:rPr>
            <w:rFonts w:ascii="Cambria Math" w:eastAsia="宋体" w:hAnsi="Cambria Math" w:hint="eastAsia"/>
            <w:sz w:val="24"/>
          </w:rPr>
          <m:t>y</m:t>
        </m:r>
      </m:oMath>
      <w:r w:rsidR="007E1C39">
        <w:rPr>
          <w:rFonts w:ascii="宋体" w:eastAsia="宋体" w:hAnsi="宋体" w:hint="eastAsia"/>
          <w:sz w:val="24"/>
        </w:rPr>
        <w:t>值</w:t>
      </w:r>
      <w:r w:rsidR="00B11CAB">
        <w:rPr>
          <w:rFonts w:ascii="宋体" w:eastAsia="宋体" w:hAnsi="宋体" w:hint="eastAsia"/>
          <w:sz w:val="24"/>
        </w:rPr>
        <w:t>组成的直方图有如下特征：</w:t>
      </w:r>
    </w:p>
    <w:p w14:paraId="40BE711C" w14:textId="77777777" w:rsidR="007E1C39" w:rsidRDefault="00B11CAB" w:rsidP="00245A99">
      <w:pPr>
        <w:spacing w:line="400" w:lineRule="exact"/>
        <w:ind w:firstLineChars="200" w:firstLine="480"/>
        <w:jc w:val="left"/>
        <w:rPr>
          <w:rFonts w:ascii="宋体" w:eastAsia="宋体" w:hAnsi="宋体"/>
          <w:sz w:val="24"/>
        </w:rPr>
      </w:pPr>
      <w:r>
        <w:rPr>
          <w:rFonts w:ascii="宋体" w:eastAsia="宋体" w:hAnsi="宋体"/>
          <w:sz w:val="24"/>
        </w:rPr>
        <w:t>(1)</w:t>
      </w:r>
      <w:r w:rsidR="007E1C39">
        <w:rPr>
          <w:rFonts w:ascii="宋体" w:eastAsia="宋体" w:hAnsi="宋体"/>
          <w:sz w:val="24"/>
        </w:rPr>
        <w:t xml:space="preserve"> </w:t>
      </w:r>
      <w:r>
        <w:rPr>
          <w:rFonts w:ascii="宋体" w:eastAsia="宋体" w:hAnsi="宋体" w:hint="eastAsia"/>
          <w:sz w:val="24"/>
        </w:rPr>
        <w:t>材质内部</w:t>
      </w:r>
    </w:p>
    <w:p w14:paraId="7EF735CE" w14:textId="24E1A533" w:rsidR="00B11CAB" w:rsidRDefault="007E1C39" w:rsidP="00245A99">
      <w:pPr>
        <w:spacing w:line="400" w:lineRule="exact"/>
        <w:ind w:firstLineChars="200" w:firstLine="480"/>
        <w:jc w:val="left"/>
        <w:rPr>
          <w:rFonts w:ascii="宋体" w:eastAsia="宋体" w:hAnsi="宋体"/>
          <w:sz w:val="24"/>
        </w:rPr>
      </w:pPr>
      <w:r>
        <w:rPr>
          <w:rFonts w:ascii="宋体" w:eastAsia="宋体" w:hAnsi="宋体" w:hint="eastAsia"/>
          <w:sz w:val="24"/>
        </w:rPr>
        <w:t>材质内部</w:t>
      </w:r>
      <w:r w:rsidR="00B11CAB">
        <w:rPr>
          <w:rFonts w:ascii="宋体" w:eastAsia="宋体" w:hAnsi="宋体" w:hint="eastAsia"/>
          <w:sz w:val="24"/>
        </w:rPr>
        <w:t>标量值相对稳定，</w:t>
      </w:r>
      <w:r w:rsidR="0001268A">
        <w:rPr>
          <w:rFonts w:ascii="宋体" w:eastAsia="宋体" w:hAnsi="宋体" w:hint="eastAsia"/>
          <w:sz w:val="24"/>
        </w:rPr>
        <w:t>梯度幅值较小，</w:t>
      </w:r>
      <w:r>
        <w:rPr>
          <w:rFonts w:ascii="宋体" w:eastAsia="宋体" w:hAnsi="宋体" w:hint="eastAsia"/>
          <w:sz w:val="24"/>
        </w:rPr>
        <w:t>直方图表现为常函数，函数值即为梯度幅值。</w:t>
      </w:r>
    </w:p>
    <w:p w14:paraId="1FD4C8B2" w14:textId="65060826" w:rsidR="007E1C39" w:rsidRDefault="007E1C39" w:rsidP="00245A99">
      <w:pPr>
        <w:spacing w:line="400" w:lineRule="exact"/>
        <w:ind w:firstLineChars="200" w:firstLine="480"/>
        <w:jc w:val="left"/>
        <w:rPr>
          <w:rFonts w:ascii="宋体" w:eastAsia="宋体" w:hAnsi="宋体"/>
          <w:sz w:val="24"/>
        </w:rPr>
      </w:pPr>
      <w:r>
        <w:rPr>
          <w:rFonts w:ascii="宋体" w:eastAsia="宋体" w:hAnsi="宋体" w:hint="eastAsia"/>
          <w:sz w:val="24"/>
        </w:rPr>
        <w:t>(2</w:t>
      </w:r>
      <w:r>
        <w:rPr>
          <w:rFonts w:ascii="宋体" w:eastAsia="宋体" w:hAnsi="宋体"/>
          <w:sz w:val="24"/>
        </w:rPr>
        <w:t xml:space="preserve">) </w:t>
      </w:r>
      <w:r>
        <w:rPr>
          <w:rFonts w:ascii="宋体" w:eastAsia="宋体" w:hAnsi="宋体" w:hint="eastAsia"/>
          <w:sz w:val="24"/>
        </w:rPr>
        <w:t>材质交界处</w:t>
      </w:r>
    </w:p>
    <w:p w14:paraId="337396DC" w14:textId="6DCB46C5" w:rsidR="007E1C39" w:rsidRDefault="007E1C39" w:rsidP="00FE506C">
      <w:pPr>
        <w:spacing w:line="400" w:lineRule="exact"/>
        <w:ind w:firstLineChars="200" w:firstLine="480"/>
        <w:jc w:val="left"/>
        <w:rPr>
          <w:rFonts w:ascii="宋体" w:eastAsia="宋体" w:hAnsi="宋体"/>
          <w:sz w:val="24"/>
        </w:rPr>
      </w:pPr>
      <w:r>
        <w:rPr>
          <w:rFonts w:ascii="宋体" w:eastAsia="宋体" w:hAnsi="宋体" w:hint="eastAsia"/>
          <w:sz w:val="24"/>
        </w:rPr>
        <w:t>材质交界处的标量值</w:t>
      </w:r>
      <m:oMath>
        <m:r>
          <w:rPr>
            <w:rFonts w:ascii="Cambria Math" w:eastAsia="宋体" w:hAnsi="Cambria Math"/>
            <w:sz w:val="24"/>
          </w:rPr>
          <m:t>f(</m:t>
        </m:r>
        <m:r>
          <w:rPr>
            <w:rFonts w:ascii="Cambria Math" w:eastAsia="宋体" w:hAnsi="Cambria Math" w:hint="eastAsia"/>
            <w:sz w:val="24"/>
          </w:rPr>
          <m:t>x</m:t>
        </m:r>
        <m:r>
          <w:rPr>
            <w:rFonts w:ascii="Cambria Math" w:eastAsia="宋体" w:hAnsi="Cambria Math"/>
            <w:sz w:val="24"/>
          </w:rPr>
          <m:t>)</m:t>
        </m:r>
      </m:oMath>
      <w:r>
        <w:rPr>
          <w:rFonts w:ascii="宋体" w:eastAsia="宋体" w:hAnsi="宋体" w:hint="eastAsia"/>
          <w:sz w:val="24"/>
        </w:rPr>
        <w:t>随距离</w:t>
      </w:r>
      <m:oMath>
        <m:r>
          <w:rPr>
            <w:rFonts w:ascii="Cambria Math" w:eastAsia="宋体" w:hAnsi="Cambria Math" w:hint="eastAsia"/>
            <w:sz w:val="24"/>
          </w:rPr>
          <m:t>x</m:t>
        </m:r>
      </m:oMath>
      <w:r>
        <w:rPr>
          <w:rFonts w:ascii="宋体" w:eastAsia="宋体" w:hAnsi="宋体" w:hint="eastAsia"/>
          <w:sz w:val="24"/>
        </w:rPr>
        <w:t>由一较小标量</w:t>
      </w:r>
      <m:oMath>
        <m:r>
          <w:rPr>
            <w:rFonts w:ascii="Cambria Math" w:eastAsia="宋体" w:hAnsi="Cambria Math" w:hint="eastAsia"/>
            <w:sz w:val="24"/>
          </w:rPr>
          <m:t>L</m:t>
        </m:r>
      </m:oMath>
      <w:r>
        <w:rPr>
          <w:rFonts w:ascii="宋体" w:eastAsia="宋体" w:hAnsi="宋体" w:hint="eastAsia"/>
          <w:sz w:val="24"/>
        </w:rPr>
        <w:t>逐渐增大为</w:t>
      </w:r>
      <m:oMath>
        <m:r>
          <w:rPr>
            <w:rFonts w:ascii="Cambria Math" w:eastAsia="宋体" w:hAnsi="Cambria Math" w:hint="eastAsia"/>
            <w:sz w:val="24"/>
          </w:rPr>
          <m:t>H</m:t>
        </m:r>
      </m:oMath>
      <w:r w:rsidR="00FE506C">
        <w:rPr>
          <w:rFonts w:ascii="宋体" w:eastAsia="宋体" w:hAnsi="宋体" w:hint="eastAsia"/>
          <w:sz w:val="24"/>
        </w:rPr>
        <w:t>,梯度幅值</w:t>
      </w:r>
      <m:oMath>
        <m:r>
          <w:rPr>
            <w:rFonts w:ascii="Cambria Math" w:eastAsia="宋体" w:hAnsi="Cambria Math"/>
            <w:sz w:val="24"/>
          </w:rPr>
          <m:t>f'(</m:t>
        </m:r>
        <m:r>
          <w:rPr>
            <w:rFonts w:ascii="Cambria Math" w:eastAsia="宋体" w:hAnsi="Cambria Math" w:hint="eastAsia"/>
            <w:sz w:val="24"/>
          </w:rPr>
          <m:t>x</m:t>
        </m:r>
        <m:r>
          <w:rPr>
            <w:rFonts w:ascii="Cambria Math" w:eastAsia="宋体" w:hAnsi="Cambria Math"/>
            <w:sz w:val="24"/>
          </w:rPr>
          <m:t>)</m:t>
        </m:r>
      </m:oMath>
      <w:r w:rsidR="00FE506C">
        <w:rPr>
          <w:rFonts w:ascii="宋体" w:eastAsia="宋体" w:hAnsi="宋体" w:hint="eastAsia"/>
          <w:sz w:val="24"/>
        </w:rPr>
        <w:t>随距离</w:t>
      </w:r>
      <m:oMath>
        <m:r>
          <w:rPr>
            <w:rFonts w:ascii="Cambria Math" w:eastAsia="宋体" w:hAnsi="Cambria Math" w:hint="eastAsia"/>
            <w:sz w:val="24"/>
          </w:rPr>
          <m:t>x</m:t>
        </m:r>
      </m:oMath>
      <w:r w:rsidR="00FE506C">
        <w:rPr>
          <w:rFonts w:ascii="宋体" w:eastAsia="宋体" w:hAnsi="宋体" w:hint="eastAsia"/>
          <w:sz w:val="24"/>
        </w:rPr>
        <w:t>先增大后减小，如图5.8</w:t>
      </w:r>
      <w:r w:rsidR="00FE506C">
        <w:rPr>
          <w:rFonts w:ascii="宋体" w:eastAsia="宋体" w:hAnsi="宋体"/>
          <w:sz w:val="24"/>
        </w:rPr>
        <w:t>(a)</w:t>
      </w:r>
      <w:r w:rsidR="00FE506C">
        <w:rPr>
          <w:rFonts w:ascii="宋体" w:eastAsia="宋体" w:hAnsi="宋体" w:hint="eastAsia"/>
          <w:sz w:val="24"/>
        </w:rPr>
        <w:t>所示。因此，在直方图上，</w:t>
      </w:r>
      <m:oMath>
        <m:r>
          <w:rPr>
            <w:rFonts w:ascii="Cambria Math" w:eastAsia="宋体" w:hAnsi="Cambria Math"/>
            <w:sz w:val="24"/>
          </w:rPr>
          <m:t>f'(</m:t>
        </m:r>
        <m:r>
          <w:rPr>
            <w:rFonts w:ascii="Cambria Math" w:eastAsia="宋体" w:hAnsi="Cambria Math" w:hint="eastAsia"/>
            <w:sz w:val="24"/>
          </w:rPr>
          <m:t>x</m:t>
        </m:r>
        <m:r>
          <w:rPr>
            <w:rFonts w:ascii="Cambria Math" w:eastAsia="宋体" w:hAnsi="Cambria Math"/>
            <w:sz w:val="24"/>
          </w:rPr>
          <m:t>)</m:t>
        </m:r>
      </m:oMath>
      <w:r w:rsidR="00FE506C">
        <w:rPr>
          <w:rFonts w:ascii="宋体" w:eastAsia="宋体" w:hAnsi="宋体" w:hint="eastAsia"/>
          <w:sz w:val="24"/>
        </w:rPr>
        <w:t>随</w:t>
      </w:r>
      <m:oMath>
        <m:r>
          <w:rPr>
            <w:rFonts w:ascii="Cambria Math" w:eastAsia="宋体" w:hAnsi="Cambria Math"/>
            <w:sz w:val="24"/>
          </w:rPr>
          <m:t>f(</m:t>
        </m:r>
        <m:r>
          <w:rPr>
            <w:rFonts w:ascii="Cambria Math" w:eastAsia="宋体" w:hAnsi="Cambria Math" w:hint="eastAsia"/>
            <w:sz w:val="24"/>
          </w:rPr>
          <m:t>x</m:t>
        </m:r>
        <m:r>
          <w:rPr>
            <w:rFonts w:ascii="Cambria Math" w:eastAsia="宋体" w:hAnsi="Cambria Math"/>
            <w:sz w:val="24"/>
          </w:rPr>
          <m:t>)</m:t>
        </m:r>
      </m:oMath>
      <w:r w:rsidR="00FE506C">
        <w:rPr>
          <w:rFonts w:ascii="宋体" w:eastAsia="宋体" w:hAnsi="宋体" w:hint="eastAsia"/>
          <w:sz w:val="24"/>
        </w:rPr>
        <w:t>同样先增大后减小，如图5</w:t>
      </w:r>
      <w:r w:rsidR="00FE506C">
        <w:rPr>
          <w:rFonts w:ascii="宋体" w:eastAsia="宋体" w:hAnsi="宋体"/>
          <w:sz w:val="24"/>
        </w:rPr>
        <w:t>.8</w:t>
      </w:r>
      <w:r w:rsidR="00FE506C">
        <w:rPr>
          <w:rFonts w:ascii="宋体" w:eastAsia="宋体" w:hAnsi="宋体" w:hint="eastAsia"/>
          <w:sz w:val="24"/>
        </w:rPr>
        <w:t>(</w:t>
      </w:r>
      <w:r w:rsidR="00FE506C">
        <w:rPr>
          <w:rFonts w:ascii="宋体" w:eastAsia="宋体" w:hAnsi="宋体"/>
          <w:sz w:val="24"/>
        </w:rPr>
        <w:t>b)</w:t>
      </w:r>
      <w:r w:rsidR="00FE506C">
        <w:rPr>
          <w:rFonts w:ascii="宋体" w:eastAsia="宋体" w:hAnsi="宋体" w:hint="eastAsia"/>
          <w:sz w:val="24"/>
        </w:rPr>
        <w:t>所示。</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E617EA" w14:paraId="29CE1353" w14:textId="77777777" w:rsidTr="00B320F2">
        <w:tc>
          <w:tcPr>
            <w:tcW w:w="8296" w:type="dxa"/>
          </w:tcPr>
          <w:p w14:paraId="526809FE" w14:textId="07E16342" w:rsidR="00E617EA" w:rsidRDefault="00B320F2" w:rsidP="00E617EA">
            <w:pPr>
              <w:keepNext/>
              <w:jc w:val="center"/>
            </w:pPr>
            <w:r>
              <w:rPr>
                <w:noProof/>
              </w:rPr>
              <w:drawing>
                <wp:inline distT="0" distB="0" distL="0" distR="0" wp14:anchorId="6CA97D97" wp14:editId="6CEF475D">
                  <wp:extent cx="3107871" cy="2716671"/>
                  <wp:effectExtent l="0" t="0" r="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36407" cy="2741615"/>
                          </a:xfrm>
                          <a:prstGeom prst="rect">
                            <a:avLst/>
                          </a:prstGeom>
                        </pic:spPr>
                      </pic:pic>
                    </a:graphicData>
                  </a:graphic>
                </wp:inline>
              </w:drawing>
            </w:r>
          </w:p>
          <w:p w14:paraId="44025D9C" w14:textId="20833FD6" w:rsidR="00E617EA" w:rsidRPr="00B320F2" w:rsidRDefault="00E617EA" w:rsidP="00E617EA">
            <w:pPr>
              <w:pStyle w:val="af3"/>
              <w:jc w:val="center"/>
              <w:rPr>
                <w:rFonts w:ascii="宋体" w:eastAsia="宋体" w:hAnsi="宋体"/>
              </w:rPr>
            </w:pPr>
            <w:r w:rsidRPr="00B320F2">
              <w:rPr>
                <w:rFonts w:ascii="宋体" w:eastAsia="宋体" w:hAnsi="宋体" w:hint="eastAsia"/>
                <w:sz w:val="21"/>
              </w:rPr>
              <w:t>(</w:t>
            </w:r>
            <w:r w:rsidRPr="00B320F2">
              <w:rPr>
                <w:rFonts w:ascii="宋体" w:eastAsia="宋体" w:hAnsi="宋体"/>
                <w:sz w:val="21"/>
              </w:rPr>
              <w:t xml:space="preserve">a) </w:t>
            </w:r>
            <w:r w:rsidRPr="00B320F2">
              <w:rPr>
                <w:rFonts w:ascii="宋体" w:eastAsia="宋体" w:hAnsi="宋体" w:hint="eastAsia"/>
                <w:sz w:val="21"/>
              </w:rPr>
              <w:t>边界处的标量值与梯度幅值随距离的变化</w:t>
            </w:r>
          </w:p>
        </w:tc>
      </w:tr>
      <w:tr w:rsidR="00E617EA" w14:paraId="52F34CA9" w14:textId="77777777" w:rsidTr="00B320F2">
        <w:tc>
          <w:tcPr>
            <w:tcW w:w="8296" w:type="dxa"/>
          </w:tcPr>
          <w:p w14:paraId="16361BC9" w14:textId="77777777" w:rsidR="00B320F2" w:rsidRDefault="00B320F2" w:rsidP="00B320F2">
            <w:pPr>
              <w:keepNext/>
              <w:jc w:val="center"/>
            </w:pPr>
            <w:r>
              <w:rPr>
                <w:noProof/>
              </w:rPr>
              <w:drawing>
                <wp:inline distT="0" distB="0" distL="0" distR="0" wp14:anchorId="6BB5AFE4" wp14:editId="2A54F29D">
                  <wp:extent cx="3162300" cy="2218881"/>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04569" cy="2248540"/>
                          </a:xfrm>
                          <a:prstGeom prst="rect">
                            <a:avLst/>
                          </a:prstGeom>
                        </pic:spPr>
                      </pic:pic>
                    </a:graphicData>
                  </a:graphic>
                </wp:inline>
              </w:drawing>
            </w:r>
          </w:p>
          <w:p w14:paraId="61C80EF9" w14:textId="02DDD43B" w:rsidR="00E617EA" w:rsidRPr="00B320F2" w:rsidRDefault="00B320F2" w:rsidP="008F04F4">
            <w:pPr>
              <w:pStyle w:val="af3"/>
              <w:keepNext/>
              <w:jc w:val="center"/>
              <w:rPr>
                <w:rFonts w:ascii="宋体" w:eastAsia="宋体" w:hAnsi="宋体"/>
              </w:rPr>
            </w:pPr>
            <w:r w:rsidRPr="00B320F2">
              <w:rPr>
                <w:rFonts w:ascii="宋体" w:eastAsia="宋体" w:hAnsi="宋体" w:hint="eastAsia"/>
                <w:sz w:val="21"/>
              </w:rPr>
              <w:t>(</w:t>
            </w:r>
            <w:r w:rsidRPr="00B320F2">
              <w:rPr>
                <w:rFonts w:ascii="宋体" w:eastAsia="宋体" w:hAnsi="宋体"/>
                <w:sz w:val="21"/>
              </w:rPr>
              <w:t xml:space="preserve">b) </w:t>
            </w:r>
            <w:r w:rsidRPr="00B320F2">
              <w:rPr>
                <w:rFonts w:ascii="宋体" w:eastAsia="宋体" w:hAnsi="宋体" w:hint="eastAsia"/>
                <w:sz w:val="21"/>
              </w:rPr>
              <w:t>边界处梯度幅值随标量值的变化</w:t>
            </w:r>
          </w:p>
        </w:tc>
      </w:tr>
    </w:tbl>
    <w:p w14:paraId="2A66E097" w14:textId="5FDC58ED" w:rsidR="00802E70" w:rsidRDefault="008F04F4" w:rsidP="008F04F4">
      <w:pPr>
        <w:pStyle w:val="af3"/>
        <w:jc w:val="center"/>
        <w:rPr>
          <w:rFonts w:ascii="宋体" w:eastAsia="宋体" w:hAnsi="宋体"/>
          <w:sz w:val="21"/>
        </w:rPr>
      </w:pPr>
      <w:r w:rsidRPr="008F04F4">
        <w:rPr>
          <w:rFonts w:ascii="宋体" w:eastAsia="宋体" w:hAnsi="宋体" w:hint="eastAsia"/>
          <w:sz w:val="21"/>
        </w:rPr>
        <w:t>图5.8</w:t>
      </w:r>
      <w:r w:rsidRPr="008F04F4">
        <w:rPr>
          <w:rFonts w:ascii="宋体" w:eastAsia="宋体" w:hAnsi="宋体"/>
          <w:sz w:val="21"/>
        </w:rPr>
        <w:t xml:space="preserve"> </w:t>
      </w:r>
      <w:r w:rsidRPr="008F04F4">
        <w:rPr>
          <w:rFonts w:ascii="宋体" w:eastAsia="宋体" w:hAnsi="宋体" w:hint="eastAsia"/>
          <w:sz w:val="21"/>
        </w:rPr>
        <w:t>材质交界处的标量值与梯度幅值的特征</w:t>
      </w:r>
    </w:p>
    <w:p w14:paraId="234C69F2" w14:textId="77777777" w:rsidR="008F04F4" w:rsidRPr="008F04F4" w:rsidRDefault="008F04F4" w:rsidP="008F04F4"/>
    <w:p w14:paraId="7FE2C96F" w14:textId="3AD12DE2" w:rsidR="00FE506C" w:rsidRDefault="00802E70" w:rsidP="00802E70">
      <w:pPr>
        <w:spacing w:line="400" w:lineRule="exact"/>
        <w:ind w:firstLineChars="200" w:firstLine="480"/>
        <w:jc w:val="left"/>
        <w:rPr>
          <w:rFonts w:ascii="宋体" w:eastAsia="宋体" w:hAnsi="宋体"/>
          <w:sz w:val="24"/>
        </w:rPr>
      </w:pPr>
      <w:r>
        <w:rPr>
          <w:rFonts w:ascii="宋体" w:eastAsia="宋体" w:hAnsi="宋体" w:hint="eastAsia"/>
          <w:sz w:val="24"/>
        </w:rPr>
        <w:lastRenderedPageBreak/>
        <w:t>本平台随机地从体数据中选取5000个点来建立标量-梯度幅值直方图，图5.9所示为某一体数据切片以及该体数据的直方图。</w:t>
      </w:r>
      <w:r w:rsidR="008F04F4">
        <w:rPr>
          <w:rFonts w:ascii="宋体" w:eastAsia="宋体" w:hAnsi="宋体" w:hint="eastAsia"/>
          <w:sz w:val="24"/>
        </w:rPr>
        <w:t>直方图中，梯度幅值较小的数据点</w:t>
      </w:r>
      <w:r w:rsidR="00E008B0">
        <w:rPr>
          <w:rFonts w:ascii="宋体" w:eastAsia="宋体" w:hAnsi="宋体" w:hint="eastAsia"/>
          <w:sz w:val="24"/>
        </w:rPr>
        <w:t>，即直方图底部的数据点</w:t>
      </w:r>
      <w:r w:rsidR="008F04F4">
        <w:rPr>
          <w:rFonts w:ascii="宋体" w:eastAsia="宋体" w:hAnsi="宋体" w:hint="eastAsia"/>
          <w:sz w:val="24"/>
        </w:rPr>
        <w:t>分布</w:t>
      </w:r>
      <w:r w:rsidR="00E008B0">
        <w:rPr>
          <w:rFonts w:ascii="宋体" w:eastAsia="宋体" w:hAnsi="宋体" w:hint="eastAsia"/>
          <w:sz w:val="24"/>
        </w:rPr>
        <w:t>较密集，这部分</w:t>
      </w:r>
      <w:r w:rsidR="00E008B0" w:rsidRPr="00E008B0">
        <w:rPr>
          <w:rFonts w:ascii="宋体" w:eastAsia="宋体" w:hAnsi="宋体" w:hint="eastAsia"/>
          <w:sz w:val="24"/>
          <w:szCs w:val="24"/>
        </w:rPr>
        <w:t>对应着材质内部的数据点；从直方图中可以看出两个图5.8(</w:t>
      </w:r>
      <w:r w:rsidR="00E008B0" w:rsidRPr="00E008B0">
        <w:rPr>
          <w:rFonts w:ascii="宋体" w:eastAsia="宋体" w:hAnsi="宋体"/>
          <w:sz w:val="24"/>
          <w:szCs w:val="24"/>
        </w:rPr>
        <w:t>b)</w:t>
      </w:r>
      <w:r w:rsidR="00E008B0" w:rsidRPr="00E008B0">
        <w:rPr>
          <w:rFonts w:ascii="宋体" w:eastAsia="宋体" w:hAnsi="宋体" w:hint="eastAsia"/>
          <w:sz w:val="24"/>
          <w:szCs w:val="24"/>
        </w:rPr>
        <w:t>所示的弧线轮廓，这暗示着该体数据中的两个边界，即骨头与软组织以及软组织与空气</w:t>
      </w:r>
      <w:r w:rsidR="00E008B0">
        <w:rPr>
          <w:rFonts w:ascii="宋体" w:eastAsia="宋体" w:hAnsi="宋体" w:hint="eastAsia"/>
          <w:sz w:val="24"/>
          <w:szCs w:val="24"/>
        </w:rPr>
        <w:t>。</w:t>
      </w:r>
    </w:p>
    <w:tbl>
      <w:tblPr>
        <w:tblStyle w:val="af5"/>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9"/>
        <w:gridCol w:w="4747"/>
        <w:tblGridChange w:id="127">
          <w:tblGrid>
            <w:gridCol w:w="3559"/>
            <w:gridCol w:w="4747"/>
          </w:tblGrid>
        </w:tblGridChange>
      </w:tblGrid>
      <w:tr w:rsidR="00CB359B" w14:paraId="03004AD5" w14:textId="77777777" w:rsidTr="0077619D">
        <w:trPr>
          <w:jc w:val="center"/>
        </w:trPr>
        <w:tc>
          <w:tcPr>
            <w:tcW w:w="4148" w:type="dxa"/>
          </w:tcPr>
          <w:p w14:paraId="16AEE8DF" w14:textId="77777777" w:rsidR="008F04F4" w:rsidRDefault="008F04F4" w:rsidP="008F04F4">
            <w:pPr>
              <w:keepNext/>
              <w:jc w:val="center"/>
            </w:pPr>
            <w:r>
              <w:rPr>
                <w:rFonts w:hint="eastAsia"/>
                <w:noProof/>
              </w:rPr>
              <w:drawing>
                <wp:inline distT="0" distB="0" distL="0" distR="0" wp14:anchorId="0FFD2E94" wp14:editId="2689D437">
                  <wp:extent cx="2197100" cy="2190997"/>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IM截图20190515133924.png"/>
                          <pic:cNvPicPr/>
                        </pic:nvPicPr>
                        <pic:blipFill>
                          <a:blip r:embed="rId59">
                            <a:extLst>
                              <a:ext uri="{28A0092B-C50C-407E-A947-70E740481C1C}">
                                <a14:useLocalDpi xmlns:a14="http://schemas.microsoft.com/office/drawing/2010/main" val="0"/>
                              </a:ext>
                            </a:extLst>
                          </a:blip>
                          <a:stretch>
                            <a:fillRect/>
                          </a:stretch>
                        </pic:blipFill>
                        <pic:spPr>
                          <a:xfrm>
                            <a:off x="0" y="0"/>
                            <a:ext cx="2217757" cy="2211596"/>
                          </a:xfrm>
                          <a:prstGeom prst="rect">
                            <a:avLst/>
                          </a:prstGeom>
                        </pic:spPr>
                      </pic:pic>
                    </a:graphicData>
                  </a:graphic>
                </wp:inline>
              </w:drawing>
            </w:r>
          </w:p>
          <w:p w14:paraId="2C743AE7" w14:textId="43192675" w:rsidR="008F04F4" w:rsidRPr="008F04F4" w:rsidRDefault="008F04F4" w:rsidP="008F04F4">
            <w:pPr>
              <w:pStyle w:val="af3"/>
              <w:jc w:val="center"/>
              <w:rPr>
                <w:rFonts w:ascii="宋体" w:eastAsia="宋体" w:hAnsi="宋体"/>
                <w:sz w:val="21"/>
                <w:szCs w:val="21"/>
              </w:rPr>
            </w:pPr>
            <w:r w:rsidRPr="008F04F4">
              <w:rPr>
                <w:rFonts w:ascii="宋体" w:eastAsia="宋体" w:hAnsi="宋体" w:hint="eastAsia"/>
                <w:sz w:val="21"/>
                <w:szCs w:val="21"/>
              </w:rPr>
              <w:t>(</w:t>
            </w:r>
            <w:r w:rsidRPr="008F04F4">
              <w:rPr>
                <w:rFonts w:ascii="宋体" w:eastAsia="宋体" w:hAnsi="宋体"/>
                <w:sz w:val="21"/>
                <w:szCs w:val="21"/>
              </w:rPr>
              <w:t xml:space="preserve">a) </w:t>
            </w:r>
            <w:r w:rsidRPr="008F04F4">
              <w:rPr>
                <w:rFonts w:ascii="宋体" w:eastAsia="宋体" w:hAnsi="宋体" w:hint="eastAsia"/>
                <w:sz w:val="21"/>
                <w:szCs w:val="21"/>
              </w:rPr>
              <w:t>体数据切片</w:t>
            </w:r>
          </w:p>
        </w:tc>
        <w:tc>
          <w:tcPr>
            <w:tcW w:w="4148" w:type="dxa"/>
            <w:vAlign w:val="bottom"/>
          </w:tcPr>
          <w:p w14:paraId="4488D9ED" w14:textId="0FEFE536" w:rsidR="008F04F4" w:rsidRDefault="00CB359B" w:rsidP="008F04F4">
            <w:pPr>
              <w:keepNext/>
              <w:jc w:val="center"/>
              <w:rPr>
                <w:rFonts w:hint="eastAsia"/>
              </w:rPr>
            </w:pPr>
            <w:ins w:id="128" w:author="He Jianan" w:date="2019-05-17T16:14:00Z">
              <w:r>
                <w:rPr>
                  <w:noProof/>
                </w:rPr>
                <w:drawing>
                  <wp:inline distT="0" distB="0" distL="0" distR="0" wp14:anchorId="0138F26E" wp14:editId="0A4B1099">
                    <wp:extent cx="2978150" cy="1572619"/>
                    <wp:effectExtent l="0" t="0" r="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72325" cy="1622348"/>
                            </a:xfrm>
                            <a:prstGeom prst="rect">
                              <a:avLst/>
                            </a:prstGeom>
                          </pic:spPr>
                        </pic:pic>
                      </a:graphicData>
                    </a:graphic>
                  </wp:inline>
                </w:drawing>
              </w:r>
            </w:ins>
            <w:del w:id="129" w:author="He Jianan" w:date="2019-05-17T16:12:00Z">
              <w:r w:rsidR="008F04F4" w:rsidDel="003A2E8A">
                <w:rPr>
                  <w:rFonts w:hint="eastAsia"/>
                  <w:noProof/>
                </w:rPr>
                <w:drawing>
                  <wp:inline distT="0" distB="0" distL="0" distR="0" wp14:anchorId="7AE12C72" wp14:editId="7B1F9ACB">
                    <wp:extent cx="2554143" cy="10713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IM截图20190515133832.png"/>
                            <pic:cNvPicPr/>
                          </pic:nvPicPr>
                          <pic:blipFill>
                            <a:blip r:embed="rId61">
                              <a:extLst>
                                <a:ext uri="{28A0092B-C50C-407E-A947-70E740481C1C}">
                                  <a14:useLocalDpi xmlns:a14="http://schemas.microsoft.com/office/drawing/2010/main" val="0"/>
                                </a:ext>
                              </a:extLst>
                            </a:blip>
                            <a:stretch>
                              <a:fillRect/>
                            </a:stretch>
                          </pic:blipFill>
                          <pic:spPr>
                            <a:xfrm>
                              <a:off x="0" y="0"/>
                              <a:ext cx="2606225" cy="1093196"/>
                            </a:xfrm>
                            <a:prstGeom prst="rect">
                              <a:avLst/>
                            </a:prstGeom>
                          </pic:spPr>
                        </pic:pic>
                      </a:graphicData>
                    </a:graphic>
                  </wp:inline>
                </w:drawing>
              </w:r>
            </w:del>
          </w:p>
          <w:p w14:paraId="020488C9" w14:textId="1ED35F2B" w:rsidR="008F04F4" w:rsidRPr="008F04F4" w:rsidRDefault="008F04F4" w:rsidP="008F04F4">
            <w:pPr>
              <w:pStyle w:val="af3"/>
              <w:keepNext/>
              <w:jc w:val="center"/>
              <w:rPr>
                <w:rFonts w:ascii="宋体" w:eastAsia="宋体" w:hAnsi="宋体"/>
                <w:sz w:val="21"/>
                <w:szCs w:val="21"/>
              </w:rPr>
            </w:pPr>
            <w:r w:rsidRPr="008F04F4">
              <w:rPr>
                <w:rFonts w:ascii="宋体" w:eastAsia="宋体" w:hAnsi="宋体" w:hint="eastAsia"/>
                <w:sz w:val="21"/>
                <w:szCs w:val="21"/>
              </w:rPr>
              <w:t>(</w:t>
            </w:r>
            <w:r w:rsidRPr="008F04F4">
              <w:rPr>
                <w:rFonts w:ascii="宋体" w:eastAsia="宋体" w:hAnsi="宋体"/>
                <w:sz w:val="21"/>
                <w:szCs w:val="21"/>
              </w:rPr>
              <w:t xml:space="preserve">b) </w:t>
            </w:r>
            <w:r w:rsidRPr="008F04F4">
              <w:rPr>
                <w:rFonts w:ascii="宋体" w:eastAsia="宋体" w:hAnsi="宋体" w:hint="eastAsia"/>
                <w:sz w:val="21"/>
                <w:szCs w:val="21"/>
              </w:rPr>
              <w:t>标量-梯度幅值直方图</w:t>
            </w:r>
          </w:p>
        </w:tc>
      </w:tr>
    </w:tbl>
    <w:p w14:paraId="38874A1F" w14:textId="1C91D329" w:rsidR="008F04F4" w:rsidRPr="008F04F4" w:rsidRDefault="008F04F4" w:rsidP="008F04F4">
      <w:pPr>
        <w:pStyle w:val="af3"/>
        <w:jc w:val="center"/>
        <w:rPr>
          <w:rFonts w:ascii="宋体" w:eastAsia="宋体" w:hAnsi="宋体"/>
          <w:sz w:val="21"/>
        </w:rPr>
      </w:pPr>
      <w:r w:rsidRPr="008F04F4">
        <w:rPr>
          <w:rFonts w:ascii="宋体" w:eastAsia="宋体" w:hAnsi="宋体" w:hint="eastAsia"/>
          <w:sz w:val="21"/>
        </w:rPr>
        <w:t>图5.9</w:t>
      </w:r>
      <w:r w:rsidRPr="008F04F4">
        <w:rPr>
          <w:rFonts w:ascii="宋体" w:eastAsia="宋体" w:hAnsi="宋体"/>
          <w:sz w:val="21"/>
        </w:rPr>
        <w:t xml:space="preserve"> </w:t>
      </w:r>
      <w:r w:rsidRPr="008F04F4">
        <w:rPr>
          <w:rFonts w:ascii="宋体" w:eastAsia="宋体" w:hAnsi="宋体" w:hint="eastAsia"/>
          <w:sz w:val="21"/>
        </w:rPr>
        <w:t>体数据直方图示例</w:t>
      </w:r>
    </w:p>
    <w:p w14:paraId="2E38C000" w14:textId="63C0574B" w:rsidR="007E1C39" w:rsidRPr="007E1C39" w:rsidRDefault="007E1C39" w:rsidP="007E1C39">
      <w:pPr>
        <w:pStyle w:val="3"/>
        <w:rPr>
          <w:rFonts w:ascii="宋体" w:eastAsia="宋体" w:hAnsi="宋体"/>
          <w:sz w:val="24"/>
          <w:szCs w:val="24"/>
        </w:rPr>
      </w:pPr>
      <w:bookmarkStart w:id="130" w:name="_Toc8904309"/>
      <w:r>
        <w:rPr>
          <w:rFonts w:ascii="宋体" w:eastAsia="宋体" w:hAnsi="宋体" w:hint="eastAsia"/>
          <w:bCs w:val="0"/>
          <w:sz w:val="24"/>
          <w:szCs w:val="24"/>
        </w:rPr>
        <w:t>5</w:t>
      </w:r>
      <w:r w:rsidRPr="007D4F5A">
        <w:rPr>
          <w:rFonts w:ascii="宋体" w:eastAsia="宋体" w:hAnsi="宋体" w:hint="eastAsia"/>
          <w:bCs w:val="0"/>
          <w:sz w:val="24"/>
          <w:szCs w:val="24"/>
        </w:rPr>
        <w:t>.</w:t>
      </w:r>
      <w:r>
        <w:rPr>
          <w:rFonts w:ascii="宋体" w:eastAsia="宋体" w:hAnsi="宋体" w:hint="eastAsia"/>
          <w:sz w:val="24"/>
          <w:szCs w:val="24"/>
        </w:rPr>
        <w:t>3</w:t>
      </w:r>
      <w:r w:rsidRPr="007D4F5A">
        <w:rPr>
          <w:rFonts w:ascii="宋体" w:eastAsia="宋体" w:hAnsi="宋体" w:hint="eastAsia"/>
          <w:sz w:val="24"/>
          <w:szCs w:val="24"/>
        </w:rPr>
        <w:t>.</w:t>
      </w:r>
      <w:r>
        <w:rPr>
          <w:rFonts w:ascii="宋体" w:eastAsia="宋体" w:hAnsi="宋体" w:hint="eastAsia"/>
          <w:sz w:val="24"/>
          <w:szCs w:val="24"/>
        </w:rPr>
        <w:t>2</w:t>
      </w:r>
      <w:r>
        <w:rPr>
          <w:rFonts w:ascii="宋体" w:eastAsia="宋体" w:hAnsi="宋体"/>
          <w:sz w:val="24"/>
          <w:szCs w:val="24"/>
        </w:rPr>
        <w:t xml:space="preserve"> </w:t>
      </w:r>
      <w:ins w:id="131" w:author="He Jianan" w:date="2019-05-17T17:06:00Z">
        <w:r w:rsidR="006545FE">
          <w:rPr>
            <w:rFonts w:ascii="宋体" w:eastAsia="宋体" w:hAnsi="宋体" w:hint="eastAsia"/>
            <w:sz w:val="24"/>
            <w:szCs w:val="24"/>
          </w:rPr>
          <w:t>传递函数</w:t>
        </w:r>
      </w:ins>
      <w:ins w:id="132" w:author="慧 唐" w:date="2019-05-17T10:15:00Z">
        <w:del w:id="133" w:author="He Jianan" w:date="2019-05-17T17:06:00Z">
          <w:r w:rsidR="0077619D" w:rsidDel="006545FE">
            <w:rPr>
              <w:rFonts w:ascii="宋体" w:eastAsia="宋体" w:hAnsi="宋体" w:hint="eastAsia"/>
              <w:sz w:val="24"/>
              <w:szCs w:val="24"/>
            </w:rPr>
            <w:delText>算法</w:delText>
          </w:r>
        </w:del>
      </w:ins>
      <w:r w:rsidR="00DF5950">
        <w:rPr>
          <w:rFonts w:ascii="宋体" w:eastAsia="宋体" w:hAnsi="宋体" w:hint="eastAsia"/>
          <w:sz w:val="24"/>
          <w:szCs w:val="24"/>
        </w:rPr>
        <w:t>设计流程</w:t>
      </w:r>
      <w:bookmarkEnd w:id="130"/>
    </w:p>
    <w:p w14:paraId="65063665" w14:textId="72C16952" w:rsidR="00245A99" w:rsidRDefault="00E008B0" w:rsidP="00245A99">
      <w:pPr>
        <w:spacing w:line="400" w:lineRule="exact"/>
        <w:ind w:firstLineChars="200" w:firstLine="480"/>
        <w:jc w:val="left"/>
        <w:rPr>
          <w:rFonts w:ascii="宋体" w:eastAsia="宋体" w:hAnsi="宋体"/>
          <w:sz w:val="24"/>
        </w:rPr>
      </w:pPr>
      <w:r>
        <w:rPr>
          <w:rFonts w:ascii="宋体" w:eastAsia="宋体" w:hAnsi="宋体" w:hint="eastAsia"/>
          <w:sz w:val="24"/>
        </w:rPr>
        <w:t>本平台对体数据的标量-梯度幅值直方图</w:t>
      </w:r>
      <w:r w:rsidR="00B11CAB">
        <w:rPr>
          <w:rFonts w:ascii="宋体" w:eastAsia="宋体" w:hAnsi="宋体" w:hint="eastAsia"/>
          <w:sz w:val="24"/>
        </w:rPr>
        <w:t>应用</w:t>
      </w:r>
      <w:r>
        <w:rPr>
          <w:rFonts w:ascii="宋体" w:eastAsia="宋体" w:hAnsi="宋体" w:hint="eastAsia"/>
          <w:sz w:val="24"/>
        </w:rPr>
        <w:t>K</w:t>
      </w:r>
      <w:r>
        <w:rPr>
          <w:rFonts w:ascii="宋体" w:eastAsia="宋体" w:hAnsi="宋体"/>
          <w:sz w:val="24"/>
        </w:rPr>
        <w:t>-Means</w:t>
      </w:r>
      <w:r>
        <w:rPr>
          <w:rFonts w:ascii="宋体" w:eastAsia="宋体" w:hAnsi="宋体" w:hint="eastAsia"/>
          <w:sz w:val="24"/>
        </w:rPr>
        <w:t>算法，使用</w:t>
      </w:r>
      <w:r w:rsidR="00B11CAB">
        <w:rPr>
          <w:rFonts w:ascii="宋体" w:eastAsia="宋体" w:hAnsi="宋体" w:hint="eastAsia"/>
          <w:sz w:val="24"/>
        </w:rPr>
        <w:t>欧几里得距离公式来度量数据点的相似度</w:t>
      </w:r>
      <w:r w:rsidR="00DF5950">
        <w:rPr>
          <w:rFonts w:ascii="宋体" w:eastAsia="宋体" w:hAnsi="宋体" w:hint="eastAsia"/>
          <w:sz w:val="24"/>
        </w:rPr>
        <w:t>，类簇个数</w:t>
      </w:r>
      <m:oMath>
        <m:r>
          <w:rPr>
            <w:rFonts w:ascii="Cambria Math" w:eastAsia="宋体" w:hAnsi="Cambria Math"/>
            <w:sz w:val="24"/>
          </w:rPr>
          <m:t>K</m:t>
        </m:r>
      </m:oMath>
      <w:r w:rsidR="00DF5950">
        <w:rPr>
          <w:rFonts w:ascii="宋体" w:eastAsia="宋体" w:hAnsi="宋体" w:hint="eastAsia"/>
          <w:sz w:val="24"/>
        </w:rPr>
        <w:t>由用户设定。由于初始簇中心的设定对聚类结果影响较大，所以感兴趣区域类簇的初始簇中心</w:t>
      </w:r>
      <m:oMath>
        <m:r>
          <w:rPr>
            <w:rFonts w:ascii="Cambria Math" w:eastAsia="宋体" w:hAnsi="Cambria Math" w:hint="eastAsia"/>
            <w:sz w:val="24"/>
          </w:rPr>
          <m:t>c</m:t>
        </m:r>
      </m:oMath>
      <w:r w:rsidR="00DF5950">
        <w:rPr>
          <w:rFonts w:ascii="宋体" w:eastAsia="宋体" w:hAnsi="宋体" w:hint="eastAsia"/>
          <w:sz w:val="24"/>
        </w:rPr>
        <w:t>由用户设定</w:t>
      </w:r>
      <w:r w:rsidR="00B11CAB">
        <w:rPr>
          <w:rFonts w:ascii="宋体" w:eastAsia="宋体" w:hAnsi="宋体" w:hint="eastAsia"/>
          <w:sz w:val="24"/>
        </w:rPr>
        <w:t>。</w:t>
      </w:r>
      <w:r w:rsidR="00DF5950">
        <w:rPr>
          <w:rFonts w:ascii="宋体" w:eastAsia="宋体" w:hAnsi="宋体" w:hint="eastAsia"/>
          <w:sz w:val="24"/>
        </w:rPr>
        <w:t>根据用户设定的K值与</w:t>
      </w:r>
      <m:oMath>
        <m:r>
          <w:rPr>
            <w:rFonts w:ascii="Cambria Math" w:eastAsia="宋体" w:hAnsi="Cambria Math" w:hint="eastAsia"/>
            <w:sz w:val="24"/>
          </w:rPr>
          <m:t>c</m:t>
        </m:r>
      </m:oMath>
      <w:r w:rsidR="002F057C">
        <w:rPr>
          <w:rFonts w:ascii="宋体" w:eastAsia="宋体" w:hAnsi="宋体" w:hint="eastAsia"/>
          <w:sz w:val="24"/>
        </w:rPr>
        <w:t>，开始执行K</w:t>
      </w:r>
      <w:r w:rsidR="002F057C">
        <w:rPr>
          <w:rFonts w:ascii="宋体" w:eastAsia="宋体" w:hAnsi="宋体"/>
          <w:sz w:val="24"/>
        </w:rPr>
        <w:t>-Means</w:t>
      </w:r>
      <w:r w:rsidR="002F057C">
        <w:rPr>
          <w:rFonts w:ascii="宋体" w:eastAsia="宋体" w:hAnsi="宋体" w:hint="eastAsia"/>
          <w:sz w:val="24"/>
        </w:rPr>
        <w:t>算法，并自动生成标量-不透明</w:t>
      </w:r>
      <w:r w:rsidR="00500C2A">
        <w:rPr>
          <w:rFonts w:ascii="宋体" w:eastAsia="宋体" w:hAnsi="宋体" w:hint="eastAsia"/>
          <w:sz w:val="24"/>
        </w:rPr>
        <w:t>度</w:t>
      </w:r>
      <w:r w:rsidR="002F057C">
        <w:rPr>
          <w:rFonts w:ascii="宋体" w:eastAsia="宋体" w:hAnsi="宋体" w:hint="eastAsia"/>
          <w:sz w:val="24"/>
        </w:rPr>
        <w:t>传递函数与梯度-不透明度传递函数。总的流程如下：</w:t>
      </w:r>
    </w:p>
    <w:p w14:paraId="06AE70FF" w14:textId="3A843290" w:rsidR="002F057C" w:rsidRDefault="002F057C" w:rsidP="002F057C">
      <w:pPr>
        <w:pStyle w:val="a7"/>
        <w:numPr>
          <w:ilvl w:val="0"/>
          <w:numId w:val="10"/>
        </w:numPr>
        <w:spacing w:line="400" w:lineRule="exact"/>
        <w:ind w:firstLineChars="0"/>
        <w:jc w:val="left"/>
        <w:rPr>
          <w:rFonts w:ascii="宋体" w:eastAsia="宋体" w:hAnsi="宋体"/>
          <w:sz w:val="24"/>
        </w:rPr>
      </w:pPr>
      <w:r w:rsidRPr="002F057C">
        <w:rPr>
          <w:rFonts w:ascii="宋体" w:eastAsia="宋体" w:hAnsi="宋体" w:hint="eastAsia"/>
          <w:sz w:val="24"/>
        </w:rPr>
        <w:t>用户设定</w:t>
      </w:r>
      <w:r>
        <w:rPr>
          <w:rFonts w:ascii="宋体" w:eastAsia="宋体" w:hAnsi="宋体" w:hint="eastAsia"/>
          <w:sz w:val="24"/>
        </w:rPr>
        <w:t>类簇个数</w:t>
      </w:r>
      <m:oMath>
        <m:r>
          <w:rPr>
            <w:rFonts w:ascii="Cambria Math" w:eastAsia="宋体" w:hAnsi="Cambria Math"/>
            <w:sz w:val="24"/>
          </w:rPr>
          <m:t>K</m:t>
        </m:r>
      </m:oMath>
      <w:r>
        <w:rPr>
          <w:rFonts w:ascii="宋体" w:eastAsia="宋体" w:hAnsi="宋体" w:hint="eastAsia"/>
          <w:sz w:val="24"/>
        </w:rPr>
        <w:t>，并在体数据横断面显示窗口</w:t>
      </w:r>
      <w:r w:rsidR="00500C2A">
        <w:rPr>
          <w:rFonts w:ascii="宋体" w:eastAsia="宋体" w:hAnsi="宋体" w:hint="eastAsia"/>
          <w:sz w:val="24"/>
        </w:rPr>
        <w:t>中，点击</w:t>
      </w:r>
      <w:r>
        <w:rPr>
          <w:rFonts w:ascii="宋体" w:eastAsia="宋体" w:hAnsi="宋体" w:hint="eastAsia"/>
          <w:sz w:val="24"/>
        </w:rPr>
        <w:t>感兴趣区域</w:t>
      </w:r>
      <w:r w:rsidR="00500C2A">
        <w:rPr>
          <w:rFonts w:ascii="宋体" w:eastAsia="宋体" w:hAnsi="宋体" w:hint="eastAsia"/>
          <w:sz w:val="24"/>
        </w:rPr>
        <w:t>中的</w:t>
      </w:r>
      <w:r>
        <w:rPr>
          <w:rFonts w:ascii="宋体" w:eastAsia="宋体" w:hAnsi="宋体" w:hint="eastAsia"/>
          <w:sz w:val="24"/>
        </w:rPr>
        <w:t>一个点</w:t>
      </w:r>
      <m:oMath>
        <m:r>
          <w:rPr>
            <w:rFonts w:ascii="Cambria Math" w:eastAsia="宋体" w:hAnsi="Cambria Math" w:hint="eastAsia"/>
            <w:sz w:val="24"/>
          </w:rPr>
          <m:t>c</m:t>
        </m:r>
      </m:oMath>
      <w:r>
        <w:rPr>
          <w:rFonts w:ascii="宋体" w:eastAsia="宋体" w:hAnsi="宋体" w:hint="eastAsia"/>
          <w:sz w:val="24"/>
        </w:rPr>
        <w:t>，作为感兴趣区域类簇的初始簇中心；</w:t>
      </w:r>
    </w:p>
    <w:p w14:paraId="0FAD594D" w14:textId="04F4999D" w:rsidR="002F057C" w:rsidRDefault="002F057C" w:rsidP="002F057C">
      <w:pPr>
        <w:pStyle w:val="a7"/>
        <w:numPr>
          <w:ilvl w:val="0"/>
          <w:numId w:val="10"/>
        </w:numPr>
        <w:spacing w:line="400" w:lineRule="exact"/>
        <w:ind w:firstLineChars="0"/>
        <w:jc w:val="left"/>
        <w:rPr>
          <w:rFonts w:ascii="宋体" w:eastAsia="宋体" w:hAnsi="宋体"/>
          <w:sz w:val="24"/>
        </w:rPr>
      </w:pPr>
      <w:r>
        <w:rPr>
          <w:rFonts w:ascii="宋体" w:eastAsia="宋体" w:hAnsi="宋体" w:hint="eastAsia"/>
          <w:sz w:val="24"/>
        </w:rPr>
        <w:t>在体数据中随机选取5000个点，前</w:t>
      </w:r>
      <m:oMath>
        <m:r>
          <w:rPr>
            <w:rFonts w:ascii="Cambria Math" w:eastAsia="宋体" w:hAnsi="Cambria Math"/>
            <w:sz w:val="24"/>
          </w:rPr>
          <m:t>K</m:t>
        </m:r>
        <m:r>
          <w:rPr>
            <w:rFonts w:ascii="Cambria Math" w:eastAsia="微软雅黑" w:hAnsi="Cambria Math" w:cs="微软雅黑" w:hint="eastAsia"/>
            <w:sz w:val="24"/>
          </w:rPr>
          <m:t>-</m:t>
        </m:r>
        <m:r>
          <w:rPr>
            <w:rFonts w:ascii="Cambria Math" w:eastAsia="宋体" w:hAnsi="Cambria Math" w:hint="eastAsia"/>
            <w:sz w:val="24"/>
          </w:rPr>
          <m:t>1</m:t>
        </m:r>
      </m:oMath>
      <w:r>
        <w:rPr>
          <w:rFonts w:ascii="宋体" w:eastAsia="宋体" w:hAnsi="宋体" w:hint="eastAsia"/>
          <w:sz w:val="24"/>
        </w:rPr>
        <w:t>个点也作为初始簇中心；</w:t>
      </w:r>
    </w:p>
    <w:p w14:paraId="36B5BCDB" w14:textId="4A87F6DF" w:rsidR="002F057C" w:rsidRDefault="002F057C" w:rsidP="002F057C">
      <w:pPr>
        <w:pStyle w:val="a7"/>
        <w:numPr>
          <w:ilvl w:val="0"/>
          <w:numId w:val="10"/>
        </w:numPr>
        <w:spacing w:line="400" w:lineRule="exact"/>
        <w:ind w:firstLineChars="0"/>
        <w:jc w:val="left"/>
        <w:rPr>
          <w:rFonts w:ascii="宋体" w:eastAsia="宋体" w:hAnsi="宋体"/>
          <w:sz w:val="24"/>
        </w:rPr>
      </w:pPr>
      <w:r>
        <w:rPr>
          <w:rFonts w:ascii="宋体" w:eastAsia="宋体" w:hAnsi="宋体" w:hint="eastAsia"/>
          <w:sz w:val="24"/>
        </w:rPr>
        <w:t>对所选的</w:t>
      </w:r>
      <w:r w:rsidR="00AB2A34">
        <w:rPr>
          <w:rFonts w:ascii="宋体" w:eastAsia="宋体" w:hAnsi="宋体" w:hint="eastAsia"/>
          <w:sz w:val="24"/>
        </w:rPr>
        <w:t>5001个点，根据标量值与梯度幅值的欧几里得距离进行K</w:t>
      </w:r>
      <w:r w:rsidR="00AB2A34">
        <w:rPr>
          <w:rFonts w:ascii="宋体" w:eastAsia="宋体" w:hAnsi="宋体"/>
          <w:sz w:val="24"/>
        </w:rPr>
        <w:t>-Means</w:t>
      </w:r>
      <w:r w:rsidR="00AB2A34">
        <w:rPr>
          <w:rFonts w:ascii="宋体" w:eastAsia="宋体" w:hAnsi="宋体" w:hint="eastAsia"/>
          <w:sz w:val="24"/>
        </w:rPr>
        <w:t>聚类；</w:t>
      </w:r>
    </w:p>
    <w:p w14:paraId="5D16B43C" w14:textId="537A65D3" w:rsidR="00AB2A34" w:rsidRDefault="00AB2A34" w:rsidP="002F057C">
      <w:pPr>
        <w:pStyle w:val="a7"/>
        <w:numPr>
          <w:ilvl w:val="0"/>
          <w:numId w:val="10"/>
        </w:numPr>
        <w:spacing w:line="400" w:lineRule="exact"/>
        <w:ind w:firstLineChars="0"/>
        <w:jc w:val="left"/>
        <w:rPr>
          <w:rFonts w:ascii="宋体" w:eastAsia="宋体" w:hAnsi="宋体"/>
          <w:sz w:val="24"/>
        </w:rPr>
      </w:pPr>
      <w:r>
        <w:rPr>
          <w:rFonts w:ascii="宋体" w:eastAsia="宋体" w:hAnsi="宋体" w:hint="eastAsia"/>
          <w:sz w:val="24"/>
        </w:rPr>
        <w:t>对聚类结果的第一个类簇进行分析，得到其</w:t>
      </w:r>
      <w:r w:rsidR="009F2795">
        <w:rPr>
          <w:rFonts w:ascii="宋体" w:eastAsia="宋体" w:hAnsi="宋体" w:hint="eastAsia"/>
          <w:sz w:val="24"/>
        </w:rPr>
        <w:t>聚类中心、</w:t>
      </w:r>
      <w:r>
        <w:rPr>
          <w:rFonts w:ascii="宋体" w:eastAsia="宋体" w:hAnsi="宋体" w:hint="eastAsia"/>
          <w:sz w:val="24"/>
        </w:rPr>
        <w:t>标量值范围与梯度幅值范围；</w:t>
      </w:r>
    </w:p>
    <w:p w14:paraId="34CED477" w14:textId="1752C3FE" w:rsidR="00AB2A34" w:rsidRDefault="00AB2A34" w:rsidP="002F057C">
      <w:pPr>
        <w:pStyle w:val="a7"/>
        <w:numPr>
          <w:ilvl w:val="0"/>
          <w:numId w:val="10"/>
        </w:numPr>
        <w:spacing w:line="400" w:lineRule="exact"/>
        <w:ind w:firstLineChars="0"/>
        <w:jc w:val="left"/>
        <w:rPr>
          <w:rFonts w:ascii="宋体" w:eastAsia="宋体" w:hAnsi="宋体"/>
          <w:sz w:val="24"/>
        </w:rPr>
      </w:pPr>
      <w:r>
        <w:rPr>
          <w:rFonts w:ascii="宋体" w:eastAsia="宋体" w:hAnsi="宋体" w:hint="eastAsia"/>
          <w:sz w:val="24"/>
        </w:rPr>
        <w:t>根据</w:t>
      </w:r>
      <w:r w:rsidR="00AE6774">
        <w:rPr>
          <w:rFonts w:ascii="宋体" w:eastAsia="宋体" w:hAnsi="宋体" w:hint="eastAsia"/>
          <w:sz w:val="24"/>
        </w:rPr>
        <w:t>聚类中心的标量值与</w:t>
      </w:r>
      <w:r>
        <w:rPr>
          <w:rFonts w:ascii="宋体" w:eastAsia="宋体" w:hAnsi="宋体" w:hint="eastAsia"/>
          <w:sz w:val="24"/>
        </w:rPr>
        <w:t>标量值范围生成</w:t>
      </w:r>
      <w:r w:rsidR="00AE6774">
        <w:rPr>
          <w:rFonts w:ascii="宋体" w:eastAsia="宋体" w:hAnsi="宋体" w:hint="eastAsia"/>
          <w:sz w:val="24"/>
        </w:rPr>
        <w:t>三角</w:t>
      </w:r>
      <w:r>
        <w:rPr>
          <w:rFonts w:ascii="宋体" w:eastAsia="宋体" w:hAnsi="宋体" w:hint="eastAsia"/>
          <w:sz w:val="24"/>
        </w:rPr>
        <w:t>映射规则的标量-不透明对传递函数，</w:t>
      </w:r>
      <w:r w:rsidR="00AE6774">
        <w:rPr>
          <w:rFonts w:ascii="宋体" w:eastAsia="宋体" w:hAnsi="宋体" w:hint="eastAsia"/>
          <w:sz w:val="24"/>
        </w:rPr>
        <w:t>其中聚类中心标量值对应的不透明度为1；</w:t>
      </w:r>
      <w:r>
        <w:rPr>
          <w:rFonts w:ascii="宋体" w:eastAsia="宋体" w:hAnsi="宋体" w:hint="eastAsia"/>
          <w:sz w:val="24"/>
        </w:rPr>
        <w:t>根据</w:t>
      </w:r>
      <w:r w:rsidR="00AE6774">
        <w:rPr>
          <w:rFonts w:ascii="宋体" w:eastAsia="宋体" w:hAnsi="宋体" w:hint="eastAsia"/>
          <w:sz w:val="24"/>
        </w:rPr>
        <w:t>聚类中心的梯度幅值与</w:t>
      </w:r>
      <w:r>
        <w:rPr>
          <w:rFonts w:ascii="宋体" w:eastAsia="宋体" w:hAnsi="宋体" w:hint="eastAsia"/>
          <w:sz w:val="24"/>
        </w:rPr>
        <w:t>梯度幅值范围生成斜坡映射规则的梯度-不透明度传递函数</w:t>
      </w:r>
      <w:r w:rsidR="00AE6774">
        <w:rPr>
          <w:rFonts w:ascii="宋体" w:eastAsia="宋体" w:hAnsi="宋体" w:hint="eastAsia"/>
          <w:sz w:val="24"/>
        </w:rPr>
        <w:t>，其中聚类中心梯度幅值对应的不透明度为0.5</w:t>
      </w:r>
      <w:r>
        <w:rPr>
          <w:rFonts w:ascii="宋体" w:eastAsia="宋体" w:hAnsi="宋体" w:hint="eastAsia"/>
          <w:sz w:val="24"/>
        </w:rPr>
        <w:t>。</w:t>
      </w:r>
    </w:p>
    <w:p w14:paraId="251A67BA" w14:textId="731828B2" w:rsidR="00AB2A34" w:rsidRDefault="00AE6774" w:rsidP="00BA16E0">
      <w:pPr>
        <w:spacing w:line="400" w:lineRule="exact"/>
        <w:ind w:firstLineChars="200" w:firstLine="480"/>
        <w:rPr>
          <w:rFonts w:ascii="宋体" w:eastAsia="宋体" w:hAnsi="宋体"/>
          <w:sz w:val="24"/>
        </w:rPr>
      </w:pPr>
      <w:r>
        <w:rPr>
          <w:rFonts w:ascii="宋体" w:eastAsia="宋体" w:hAnsi="宋体" w:hint="eastAsia"/>
          <w:sz w:val="24"/>
        </w:rPr>
        <w:lastRenderedPageBreak/>
        <w:t>利用K</w:t>
      </w:r>
      <w:r>
        <w:rPr>
          <w:rFonts w:ascii="宋体" w:eastAsia="宋体" w:hAnsi="宋体"/>
          <w:sz w:val="24"/>
        </w:rPr>
        <w:t>-Means</w:t>
      </w:r>
      <w:r>
        <w:rPr>
          <w:rFonts w:ascii="宋体" w:eastAsia="宋体" w:hAnsi="宋体" w:hint="eastAsia"/>
          <w:sz w:val="24"/>
        </w:rPr>
        <w:t>聚类来半自动地生成</w:t>
      </w:r>
      <w:r w:rsidR="009F2795">
        <w:rPr>
          <w:rFonts w:ascii="宋体" w:eastAsia="宋体" w:hAnsi="宋体" w:hint="eastAsia"/>
          <w:sz w:val="24"/>
        </w:rPr>
        <w:t>不透明度</w:t>
      </w:r>
      <w:r>
        <w:rPr>
          <w:rFonts w:ascii="宋体" w:eastAsia="宋体" w:hAnsi="宋体" w:hint="eastAsia"/>
          <w:sz w:val="24"/>
        </w:rPr>
        <w:t>传递函数，可以从标量值与梯度幅值</w:t>
      </w:r>
      <w:r w:rsidR="009F2795">
        <w:rPr>
          <w:rFonts w:ascii="宋体" w:eastAsia="宋体" w:hAnsi="宋体" w:hint="eastAsia"/>
          <w:sz w:val="24"/>
        </w:rPr>
        <w:t>两个维度</w:t>
      </w:r>
      <w:r>
        <w:rPr>
          <w:rFonts w:ascii="宋体" w:eastAsia="宋体" w:hAnsi="宋体" w:hint="eastAsia"/>
          <w:sz w:val="24"/>
        </w:rPr>
        <w:t>对感兴趣区域的可视化效果做出更精细</w:t>
      </w:r>
      <w:r w:rsidR="00BA16E0">
        <w:rPr>
          <w:rFonts w:ascii="宋体" w:eastAsia="宋体" w:hAnsi="宋体" w:hint="eastAsia"/>
          <w:sz w:val="24"/>
        </w:rPr>
        <w:t>的</w:t>
      </w:r>
      <w:r>
        <w:rPr>
          <w:rFonts w:ascii="宋体" w:eastAsia="宋体" w:hAnsi="宋体" w:hint="eastAsia"/>
          <w:sz w:val="24"/>
        </w:rPr>
        <w:t>调节。</w:t>
      </w:r>
      <w:r w:rsidR="00BA16E0">
        <w:rPr>
          <w:rFonts w:ascii="宋体" w:eastAsia="宋体" w:hAnsi="宋体" w:hint="eastAsia"/>
          <w:sz w:val="24"/>
        </w:rPr>
        <w:t>如图5.10所示，</w:t>
      </w:r>
      <w:r w:rsidR="00977D0F">
        <w:rPr>
          <w:rFonts w:ascii="宋体" w:eastAsia="宋体" w:hAnsi="宋体" w:hint="eastAsia"/>
          <w:sz w:val="24"/>
        </w:rPr>
        <w:t>左中右三列分别是用户点击骨骼、脑组织</w:t>
      </w:r>
      <w:r w:rsidR="009F2795">
        <w:rPr>
          <w:rFonts w:ascii="宋体" w:eastAsia="宋体" w:hAnsi="宋体" w:hint="eastAsia"/>
          <w:sz w:val="24"/>
        </w:rPr>
        <w:t>与</w:t>
      </w:r>
      <w:r w:rsidR="00977D0F">
        <w:rPr>
          <w:rFonts w:ascii="宋体" w:eastAsia="宋体" w:hAnsi="宋体" w:hint="eastAsia"/>
          <w:sz w:val="24"/>
        </w:rPr>
        <w:t>肌肉</w:t>
      </w:r>
      <w:r w:rsidR="009F2795">
        <w:rPr>
          <w:rFonts w:ascii="宋体" w:eastAsia="宋体" w:hAnsi="宋体" w:hint="eastAsia"/>
          <w:sz w:val="24"/>
        </w:rPr>
        <w:t>作为感兴趣区域</w:t>
      </w:r>
      <w:r w:rsidR="00977D0F">
        <w:rPr>
          <w:rFonts w:ascii="宋体" w:eastAsia="宋体" w:hAnsi="宋体" w:hint="eastAsia"/>
          <w:sz w:val="24"/>
        </w:rPr>
        <w:t>的K</w:t>
      </w:r>
      <w:r w:rsidR="00977D0F">
        <w:rPr>
          <w:rFonts w:ascii="宋体" w:eastAsia="宋体" w:hAnsi="宋体"/>
          <w:sz w:val="24"/>
        </w:rPr>
        <w:t>-Means</w:t>
      </w:r>
      <w:r w:rsidR="00977D0F">
        <w:rPr>
          <w:rFonts w:ascii="宋体" w:eastAsia="宋体" w:hAnsi="宋体" w:hint="eastAsia"/>
          <w:sz w:val="24"/>
        </w:rPr>
        <w:t>结果，从上到下分别是聚类后的直方图(黑色点代表感兴趣区域类簇</w:t>
      </w:r>
      <w:r w:rsidR="00977D0F">
        <w:rPr>
          <w:rFonts w:ascii="宋体" w:eastAsia="宋体" w:hAnsi="宋体"/>
          <w:sz w:val="24"/>
        </w:rPr>
        <w:t>)</w:t>
      </w:r>
      <w:r w:rsidR="00977D0F">
        <w:rPr>
          <w:rFonts w:ascii="宋体" w:eastAsia="宋体" w:hAnsi="宋体" w:hint="eastAsia"/>
          <w:sz w:val="24"/>
        </w:rPr>
        <w:t>、灰度-不透明</w:t>
      </w:r>
      <w:r w:rsidR="009F2795">
        <w:rPr>
          <w:rFonts w:ascii="宋体" w:eastAsia="宋体" w:hAnsi="宋体" w:hint="eastAsia"/>
          <w:sz w:val="24"/>
        </w:rPr>
        <w:t>度</w:t>
      </w:r>
      <w:r w:rsidR="00977D0F">
        <w:rPr>
          <w:rFonts w:ascii="宋体" w:eastAsia="宋体" w:hAnsi="宋体" w:hint="eastAsia"/>
          <w:sz w:val="24"/>
        </w:rPr>
        <w:t>传递函数、梯度-不透明</w:t>
      </w:r>
      <w:r w:rsidR="009F2795">
        <w:rPr>
          <w:rFonts w:ascii="宋体" w:eastAsia="宋体" w:hAnsi="宋体" w:hint="eastAsia"/>
          <w:sz w:val="24"/>
        </w:rPr>
        <w:t>度</w:t>
      </w:r>
      <w:r w:rsidR="00977D0F">
        <w:rPr>
          <w:rFonts w:ascii="宋体" w:eastAsia="宋体" w:hAnsi="宋体" w:hint="eastAsia"/>
          <w:sz w:val="24"/>
        </w:rPr>
        <w:t>传递函数以及体绘制图，预设的类别数为4。</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7"/>
        <w:gridCol w:w="2759"/>
        <w:gridCol w:w="2730"/>
      </w:tblGrid>
      <w:tr w:rsidR="001E5F69" w14:paraId="6F904D74" w14:textId="77777777" w:rsidTr="001E5F69">
        <w:tc>
          <w:tcPr>
            <w:tcW w:w="1735" w:type="pct"/>
          </w:tcPr>
          <w:p w14:paraId="557B8FF1" w14:textId="247FB722" w:rsidR="00977D0F" w:rsidRDefault="00977D0F" w:rsidP="00977D0F">
            <w:pPr>
              <w:jc w:val="center"/>
            </w:pPr>
            <w:r>
              <w:rPr>
                <w:rFonts w:hint="eastAsia"/>
                <w:noProof/>
              </w:rPr>
              <w:drawing>
                <wp:inline distT="0" distB="0" distL="0" distR="0" wp14:anchorId="52A166AC" wp14:editId="5AF0B675">
                  <wp:extent cx="1691242" cy="614045"/>
                  <wp:effectExtent l="0" t="0" r="444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骨头kmeans.png"/>
                          <pic:cNvPicPr/>
                        </pic:nvPicPr>
                        <pic:blipFill rotWithShape="1">
                          <a:blip r:embed="rId62" cstate="print">
                            <a:extLst>
                              <a:ext uri="{28A0092B-C50C-407E-A947-70E740481C1C}">
                                <a14:useLocalDpi xmlns:a14="http://schemas.microsoft.com/office/drawing/2010/main" val="0"/>
                              </a:ext>
                            </a:extLst>
                          </a:blip>
                          <a:srcRect t="40398" b="24207"/>
                          <a:stretch/>
                        </pic:blipFill>
                        <pic:spPr bwMode="auto">
                          <a:xfrm>
                            <a:off x="0" y="0"/>
                            <a:ext cx="1734111" cy="629610"/>
                          </a:xfrm>
                          <a:prstGeom prst="rect">
                            <a:avLst/>
                          </a:prstGeom>
                          <a:ln>
                            <a:noFill/>
                          </a:ln>
                          <a:extLst>
                            <a:ext uri="{53640926-AAD7-44D8-BBD7-CCE9431645EC}">
                              <a14:shadowObscured xmlns:a14="http://schemas.microsoft.com/office/drawing/2010/main"/>
                            </a:ext>
                          </a:extLst>
                        </pic:spPr>
                      </pic:pic>
                    </a:graphicData>
                  </a:graphic>
                </wp:inline>
              </w:drawing>
            </w:r>
          </w:p>
        </w:tc>
        <w:tc>
          <w:tcPr>
            <w:tcW w:w="1664" w:type="pct"/>
          </w:tcPr>
          <w:p w14:paraId="004DED17" w14:textId="1F19AF54" w:rsidR="00977D0F" w:rsidRDefault="001E5F69" w:rsidP="001E5F69">
            <w:pPr>
              <w:jc w:val="center"/>
            </w:pPr>
            <w:r>
              <w:rPr>
                <w:noProof/>
              </w:rPr>
              <w:drawing>
                <wp:inline distT="0" distB="0" distL="0" distR="0" wp14:anchorId="42977F91" wp14:editId="7DDCE7FC">
                  <wp:extent cx="1622365" cy="675564"/>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34912" b="24176"/>
                          <a:stretch/>
                        </pic:blipFill>
                        <pic:spPr bwMode="auto">
                          <a:xfrm>
                            <a:off x="0" y="0"/>
                            <a:ext cx="1631282" cy="67927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01" w:type="pct"/>
          </w:tcPr>
          <w:p w14:paraId="488D4B58" w14:textId="0F9B921D" w:rsidR="00977D0F" w:rsidRDefault="001E5F69" w:rsidP="001E5F69">
            <w:pPr>
              <w:jc w:val="center"/>
            </w:pPr>
            <w:r>
              <w:rPr>
                <w:noProof/>
              </w:rPr>
              <w:drawing>
                <wp:inline distT="0" distB="0" distL="0" distR="0" wp14:anchorId="5AFF158A" wp14:editId="02D883E1">
                  <wp:extent cx="1599134" cy="695477"/>
                  <wp:effectExtent l="0" t="0" r="127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34063" b="24454"/>
                          <a:stretch/>
                        </pic:blipFill>
                        <pic:spPr bwMode="auto">
                          <a:xfrm>
                            <a:off x="0" y="0"/>
                            <a:ext cx="1646186" cy="71594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E5F69" w14:paraId="3FFB5881" w14:textId="77777777" w:rsidTr="001E5F69">
        <w:tc>
          <w:tcPr>
            <w:tcW w:w="1735" w:type="pct"/>
          </w:tcPr>
          <w:p w14:paraId="0DF8453E" w14:textId="6204FB7D" w:rsidR="00977D0F" w:rsidRDefault="001E5F69" w:rsidP="00977D0F">
            <w:pPr>
              <w:jc w:val="center"/>
            </w:pPr>
            <w:r>
              <w:rPr>
                <w:noProof/>
              </w:rPr>
              <w:drawing>
                <wp:inline distT="0" distB="0" distL="0" distR="0" wp14:anchorId="7430D7BA" wp14:editId="54A9DDC5">
                  <wp:extent cx="1671850" cy="367574"/>
                  <wp:effectExtent l="0" t="0" r="508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13363" cy="398687"/>
                          </a:xfrm>
                          <a:prstGeom prst="rect">
                            <a:avLst/>
                          </a:prstGeom>
                        </pic:spPr>
                      </pic:pic>
                    </a:graphicData>
                  </a:graphic>
                </wp:inline>
              </w:drawing>
            </w:r>
          </w:p>
        </w:tc>
        <w:tc>
          <w:tcPr>
            <w:tcW w:w="1664" w:type="pct"/>
          </w:tcPr>
          <w:p w14:paraId="088516CC" w14:textId="2A209580" w:rsidR="00977D0F" w:rsidRDefault="001E5F69" w:rsidP="001E5F69">
            <w:pPr>
              <w:jc w:val="center"/>
            </w:pPr>
            <w:r>
              <w:rPr>
                <w:noProof/>
              </w:rPr>
              <w:drawing>
                <wp:inline distT="0" distB="0" distL="0" distR="0" wp14:anchorId="3F14151C" wp14:editId="66DB4724">
                  <wp:extent cx="1623534" cy="359725"/>
                  <wp:effectExtent l="0" t="0" r="0" b="254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784767" cy="395449"/>
                          </a:xfrm>
                          <a:prstGeom prst="rect">
                            <a:avLst/>
                          </a:prstGeom>
                        </pic:spPr>
                      </pic:pic>
                    </a:graphicData>
                  </a:graphic>
                </wp:inline>
              </w:drawing>
            </w:r>
          </w:p>
        </w:tc>
        <w:tc>
          <w:tcPr>
            <w:tcW w:w="1601" w:type="pct"/>
          </w:tcPr>
          <w:p w14:paraId="74C83738" w14:textId="219B1146" w:rsidR="00977D0F" w:rsidRDefault="001E5F69" w:rsidP="001E5F69">
            <w:pPr>
              <w:jc w:val="center"/>
            </w:pPr>
            <w:r>
              <w:rPr>
                <w:noProof/>
              </w:rPr>
              <w:drawing>
                <wp:inline distT="0" distB="0" distL="0" distR="0" wp14:anchorId="54F28132" wp14:editId="04C49759">
                  <wp:extent cx="1610436" cy="368277"/>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788832" cy="409073"/>
                          </a:xfrm>
                          <a:prstGeom prst="rect">
                            <a:avLst/>
                          </a:prstGeom>
                        </pic:spPr>
                      </pic:pic>
                    </a:graphicData>
                  </a:graphic>
                </wp:inline>
              </w:drawing>
            </w:r>
          </w:p>
        </w:tc>
      </w:tr>
      <w:tr w:rsidR="001E5F69" w14:paraId="6BBBDF82" w14:textId="77777777" w:rsidTr="001E5F69">
        <w:tc>
          <w:tcPr>
            <w:tcW w:w="1735" w:type="pct"/>
          </w:tcPr>
          <w:p w14:paraId="287F1BC4" w14:textId="3894EA7D" w:rsidR="00977D0F" w:rsidRDefault="001E5F69" w:rsidP="001E5F69">
            <w:pPr>
              <w:jc w:val="center"/>
            </w:pPr>
            <w:r>
              <w:rPr>
                <w:noProof/>
              </w:rPr>
              <w:drawing>
                <wp:inline distT="0" distB="0" distL="0" distR="0" wp14:anchorId="43F4996C" wp14:editId="524BD1DB">
                  <wp:extent cx="1651379" cy="435075"/>
                  <wp:effectExtent l="0" t="0" r="6350" b="317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17200" cy="452416"/>
                          </a:xfrm>
                          <a:prstGeom prst="rect">
                            <a:avLst/>
                          </a:prstGeom>
                        </pic:spPr>
                      </pic:pic>
                    </a:graphicData>
                  </a:graphic>
                </wp:inline>
              </w:drawing>
            </w:r>
          </w:p>
        </w:tc>
        <w:tc>
          <w:tcPr>
            <w:tcW w:w="1664" w:type="pct"/>
          </w:tcPr>
          <w:p w14:paraId="2F58EBF2" w14:textId="27041BEB" w:rsidR="00977D0F" w:rsidRDefault="001E5F69" w:rsidP="001E5F69">
            <w:pPr>
              <w:jc w:val="center"/>
            </w:pPr>
            <w:r>
              <w:rPr>
                <w:noProof/>
              </w:rPr>
              <w:drawing>
                <wp:inline distT="0" distB="0" distL="0" distR="0" wp14:anchorId="63AFC6CF" wp14:editId="354E66A8">
                  <wp:extent cx="1617260" cy="432523"/>
                  <wp:effectExtent l="0" t="0" r="2540" b="571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713961" cy="458385"/>
                          </a:xfrm>
                          <a:prstGeom prst="rect">
                            <a:avLst/>
                          </a:prstGeom>
                        </pic:spPr>
                      </pic:pic>
                    </a:graphicData>
                  </a:graphic>
                </wp:inline>
              </w:drawing>
            </w:r>
          </w:p>
        </w:tc>
        <w:tc>
          <w:tcPr>
            <w:tcW w:w="1601" w:type="pct"/>
          </w:tcPr>
          <w:p w14:paraId="0160702B" w14:textId="0B4C89B3" w:rsidR="00977D0F" w:rsidRDefault="001E5F69" w:rsidP="001E5F69">
            <w:pPr>
              <w:jc w:val="center"/>
            </w:pPr>
            <w:r>
              <w:rPr>
                <w:noProof/>
              </w:rPr>
              <w:drawing>
                <wp:inline distT="0" distB="0" distL="0" distR="0" wp14:anchorId="124B40F1" wp14:editId="41D3BDD0">
                  <wp:extent cx="1630908" cy="433853"/>
                  <wp:effectExtent l="0" t="0" r="762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42160" cy="463448"/>
                          </a:xfrm>
                          <a:prstGeom prst="rect">
                            <a:avLst/>
                          </a:prstGeom>
                        </pic:spPr>
                      </pic:pic>
                    </a:graphicData>
                  </a:graphic>
                </wp:inline>
              </w:drawing>
            </w:r>
          </w:p>
        </w:tc>
      </w:tr>
      <w:tr w:rsidR="001E5F69" w14:paraId="0D01649B" w14:textId="77777777" w:rsidTr="001E5F69">
        <w:tc>
          <w:tcPr>
            <w:tcW w:w="1735" w:type="pct"/>
          </w:tcPr>
          <w:p w14:paraId="56E4123D" w14:textId="77777777" w:rsidR="00602190" w:rsidRDefault="001E5F69" w:rsidP="00602190">
            <w:pPr>
              <w:keepNext/>
              <w:jc w:val="center"/>
            </w:pPr>
            <w:r>
              <w:rPr>
                <w:noProof/>
              </w:rPr>
              <w:drawing>
                <wp:inline distT="0" distB="0" distL="0" distR="0" wp14:anchorId="42DFCA62" wp14:editId="4995E437">
                  <wp:extent cx="1651379" cy="1651379"/>
                  <wp:effectExtent l="0" t="0" r="635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674194" cy="1674194"/>
                          </a:xfrm>
                          <a:prstGeom prst="rect">
                            <a:avLst/>
                          </a:prstGeom>
                        </pic:spPr>
                      </pic:pic>
                    </a:graphicData>
                  </a:graphic>
                </wp:inline>
              </w:drawing>
            </w:r>
          </w:p>
          <w:p w14:paraId="217A7FC8" w14:textId="6904597F" w:rsidR="00977D0F" w:rsidRPr="00602190" w:rsidRDefault="00602190" w:rsidP="00602190">
            <w:pPr>
              <w:pStyle w:val="af3"/>
              <w:jc w:val="center"/>
              <w:rPr>
                <w:rFonts w:ascii="宋体" w:eastAsia="宋体" w:hAnsi="宋体"/>
              </w:rPr>
            </w:pPr>
            <w:r w:rsidRPr="00602190">
              <w:rPr>
                <w:rFonts w:ascii="宋体" w:eastAsia="宋体" w:hAnsi="宋体" w:hint="eastAsia"/>
                <w:sz w:val="21"/>
              </w:rPr>
              <w:t>(</w:t>
            </w:r>
            <w:r w:rsidRPr="00602190">
              <w:rPr>
                <w:rFonts w:ascii="宋体" w:eastAsia="宋体" w:hAnsi="宋体"/>
                <w:sz w:val="21"/>
              </w:rPr>
              <w:t xml:space="preserve">a) </w:t>
            </w:r>
            <w:r w:rsidRPr="00602190">
              <w:rPr>
                <w:rFonts w:ascii="宋体" w:eastAsia="宋体" w:hAnsi="宋体" w:hint="eastAsia"/>
                <w:sz w:val="21"/>
              </w:rPr>
              <w:t>骨骼</w:t>
            </w:r>
          </w:p>
        </w:tc>
        <w:tc>
          <w:tcPr>
            <w:tcW w:w="1664" w:type="pct"/>
          </w:tcPr>
          <w:p w14:paraId="4CCE43DE" w14:textId="77777777" w:rsidR="00602190" w:rsidRDefault="001E5F69" w:rsidP="00602190">
            <w:pPr>
              <w:keepNext/>
              <w:jc w:val="center"/>
            </w:pPr>
            <w:r>
              <w:rPr>
                <w:noProof/>
              </w:rPr>
              <w:drawing>
                <wp:inline distT="0" distB="0" distL="0" distR="0" wp14:anchorId="0F8C7BD5" wp14:editId="157F6B3D">
                  <wp:extent cx="1651379" cy="1672283"/>
                  <wp:effectExtent l="0" t="0" r="635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64872" cy="1685947"/>
                          </a:xfrm>
                          <a:prstGeom prst="rect">
                            <a:avLst/>
                          </a:prstGeom>
                        </pic:spPr>
                      </pic:pic>
                    </a:graphicData>
                  </a:graphic>
                </wp:inline>
              </w:drawing>
            </w:r>
          </w:p>
          <w:p w14:paraId="7384DCEA" w14:textId="40278333" w:rsidR="00977D0F" w:rsidRPr="00602190" w:rsidRDefault="00602190" w:rsidP="00602190">
            <w:pPr>
              <w:pStyle w:val="af3"/>
              <w:jc w:val="center"/>
              <w:rPr>
                <w:rFonts w:ascii="宋体" w:eastAsia="宋体" w:hAnsi="宋体"/>
              </w:rPr>
            </w:pPr>
            <w:r w:rsidRPr="00602190">
              <w:rPr>
                <w:rFonts w:ascii="宋体" w:eastAsia="宋体" w:hAnsi="宋体" w:hint="eastAsia"/>
                <w:sz w:val="21"/>
              </w:rPr>
              <w:t>(</w:t>
            </w:r>
            <w:r w:rsidRPr="00602190">
              <w:rPr>
                <w:rFonts w:ascii="宋体" w:eastAsia="宋体" w:hAnsi="宋体"/>
                <w:sz w:val="21"/>
              </w:rPr>
              <w:t xml:space="preserve">b) </w:t>
            </w:r>
            <w:r w:rsidRPr="00602190">
              <w:rPr>
                <w:rFonts w:ascii="宋体" w:eastAsia="宋体" w:hAnsi="宋体" w:hint="eastAsia"/>
                <w:sz w:val="21"/>
              </w:rPr>
              <w:t>脑组织</w:t>
            </w:r>
          </w:p>
        </w:tc>
        <w:tc>
          <w:tcPr>
            <w:tcW w:w="1601" w:type="pct"/>
          </w:tcPr>
          <w:p w14:paraId="3A0588AB" w14:textId="77777777" w:rsidR="00602190" w:rsidRDefault="001E5F69" w:rsidP="00602190">
            <w:pPr>
              <w:keepNext/>
              <w:jc w:val="center"/>
            </w:pPr>
            <w:r>
              <w:rPr>
                <w:noProof/>
              </w:rPr>
              <w:drawing>
                <wp:inline distT="0" distB="0" distL="0" distR="0" wp14:anchorId="009B98A1" wp14:editId="70C796A6">
                  <wp:extent cx="1633182" cy="1640606"/>
                  <wp:effectExtent l="0" t="0" r="571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55933" cy="1663461"/>
                          </a:xfrm>
                          <a:prstGeom prst="rect">
                            <a:avLst/>
                          </a:prstGeom>
                        </pic:spPr>
                      </pic:pic>
                    </a:graphicData>
                  </a:graphic>
                </wp:inline>
              </w:drawing>
            </w:r>
          </w:p>
          <w:p w14:paraId="4B1C053A" w14:textId="4CEBFDB2" w:rsidR="00977D0F" w:rsidRPr="00602190" w:rsidRDefault="00602190" w:rsidP="00602190">
            <w:pPr>
              <w:pStyle w:val="af3"/>
              <w:keepNext/>
              <w:jc w:val="center"/>
              <w:rPr>
                <w:rFonts w:ascii="宋体" w:eastAsia="宋体" w:hAnsi="宋体"/>
              </w:rPr>
            </w:pPr>
            <w:r w:rsidRPr="00602190">
              <w:rPr>
                <w:rFonts w:ascii="宋体" w:eastAsia="宋体" w:hAnsi="宋体" w:hint="eastAsia"/>
                <w:sz w:val="21"/>
              </w:rPr>
              <w:t>(</w:t>
            </w:r>
            <w:r w:rsidRPr="00602190">
              <w:rPr>
                <w:rFonts w:ascii="宋体" w:eastAsia="宋体" w:hAnsi="宋体"/>
                <w:sz w:val="21"/>
              </w:rPr>
              <w:t xml:space="preserve">c) </w:t>
            </w:r>
            <w:r w:rsidRPr="00602190">
              <w:rPr>
                <w:rFonts w:ascii="宋体" w:eastAsia="宋体" w:hAnsi="宋体" w:hint="eastAsia"/>
                <w:sz w:val="21"/>
              </w:rPr>
              <w:t>皮肤</w:t>
            </w:r>
          </w:p>
        </w:tc>
      </w:tr>
    </w:tbl>
    <w:p w14:paraId="6D7E71B4" w14:textId="20EABB11" w:rsidR="007642FE" w:rsidRDefault="00602190" w:rsidP="007642FE">
      <w:pPr>
        <w:pStyle w:val="af3"/>
        <w:jc w:val="center"/>
        <w:rPr>
          <w:rFonts w:ascii="宋体" w:eastAsia="宋体" w:hAnsi="宋体"/>
          <w:sz w:val="21"/>
        </w:rPr>
      </w:pPr>
      <w:commentRangeStart w:id="134"/>
      <w:r w:rsidRPr="00602190">
        <w:rPr>
          <w:rFonts w:ascii="宋体" w:eastAsia="宋体" w:hAnsi="宋体"/>
          <w:sz w:val="21"/>
        </w:rPr>
        <w:t xml:space="preserve">图5.10 </w:t>
      </w:r>
      <w:ins w:id="135" w:author="He Jianan" w:date="2019-05-17T10:35:00Z">
        <w:r w:rsidR="00276358">
          <w:rPr>
            <w:rFonts w:ascii="宋体" w:eastAsia="宋体" w:hAnsi="宋体" w:hint="eastAsia"/>
            <w:sz w:val="21"/>
          </w:rPr>
          <w:t>K</w:t>
        </w:r>
        <w:r w:rsidR="00276358">
          <w:rPr>
            <w:rFonts w:ascii="宋体" w:eastAsia="宋体" w:hAnsi="宋体"/>
            <w:sz w:val="21"/>
          </w:rPr>
          <w:t>-Means</w:t>
        </w:r>
        <w:r w:rsidR="00276358">
          <w:rPr>
            <w:rFonts w:ascii="宋体" w:eastAsia="宋体" w:hAnsi="宋体" w:hint="eastAsia"/>
            <w:sz w:val="21"/>
          </w:rPr>
          <w:t>聚类实现</w:t>
        </w:r>
      </w:ins>
      <w:ins w:id="136" w:author="He Jianan" w:date="2019-05-17T10:37:00Z">
        <w:r w:rsidR="00276358">
          <w:rPr>
            <w:rFonts w:ascii="宋体" w:eastAsia="宋体" w:hAnsi="宋体" w:hint="eastAsia"/>
            <w:sz w:val="21"/>
          </w:rPr>
          <w:t>传递函数设计。</w:t>
        </w:r>
      </w:ins>
      <w:ins w:id="137" w:author="He Jianan" w:date="2019-05-17T10:38:00Z">
        <w:r w:rsidR="00276358">
          <w:rPr>
            <w:rFonts w:ascii="宋体" w:eastAsia="宋体" w:hAnsi="宋体" w:hint="eastAsia"/>
            <w:sz w:val="21"/>
          </w:rPr>
          <w:t>左中右</w:t>
        </w:r>
      </w:ins>
      <w:ins w:id="138" w:author="He Jianan" w:date="2019-05-17T10:40:00Z">
        <w:r w:rsidR="00276358">
          <w:rPr>
            <w:rFonts w:ascii="宋体" w:eastAsia="宋体" w:hAnsi="宋体" w:hint="eastAsia"/>
            <w:sz w:val="21"/>
          </w:rPr>
          <w:t>三列</w:t>
        </w:r>
      </w:ins>
      <w:r w:rsidRPr="00602190">
        <w:rPr>
          <w:rFonts w:ascii="宋体" w:eastAsia="宋体" w:hAnsi="宋体"/>
          <w:sz w:val="21"/>
        </w:rPr>
        <w:t>分别以骨骼、脑组织与皮肤中的数据点作为感兴趣区域类簇的初始簇中心</w:t>
      </w:r>
      <w:ins w:id="139" w:author="He Jianan" w:date="2019-05-17T10:40:00Z">
        <w:r w:rsidR="00276358">
          <w:rPr>
            <w:rFonts w:ascii="宋体" w:eastAsia="宋体" w:hAnsi="宋体" w:hint="eastAsia"/>
            <w:sz w:val="21"/>
          </w:rPr>
          <w:t>。</w:t>
        </w:r>
      </w:ins>
      <w:ins w:id="140" w:author="He Jianan" w:date="2019-05-17T10:42:00Z">
        <w:r w:rsidR="00276358">
          <w:rPr>
            <w:rFonts w:ascii="宋体" w:eastAsia="宋体" w:hAnsi="宋体" w:hint="eastAsia"/>
            <w:sz w:val="21"/>
          </w:rPr>
          <w:t>每一列从上到下分别是</w:t>
        </w:r>
      </w:ins>
      <w:del w:id="141" w:author="He Jianan" w:date="2019-05-17T10:40:00Z">
        <w:r w:rsidRPr="00602190" w:rsidDel="00276358">
          <w:rPr>
            <w:rFonts w:ascii="宋体" w:eastAsia="宋体" w:hAnsi="宋体"/>
            <w:sz w:val="21"/>
          </w:rPr>
          <w:delText>，</w:delText>
        </w:r>
      </w:del>
      <w:del w:id="142" w:author="He Jianan" w:date="2019-05-17T10:43:00Z">
        <w:r w:rsidRPr="00602190" w:rsidDel="00276358">
          <w:rPr>
            <w:rFonts w:ascii="宋体" w:eastAsia="宋体" w:hAnsi="宋体"/>
            <w:sz w:val="21"/>
          </w:rPr>
          <w:delText>执行K-Means算法后的</w:delText>
        </w:r>
      </w:del>
      <w:r w:rsidRPr="00602190">
        <w:rPr>
          <w:rFonts w:ascii="宋体" w:eastAsia="宋体" w:hAnsi="宋体"/>
          <w:sz w:val="21"/>
        </w:rPr>
        <w:t>聚类结果、</w:t>
      </w:r>
      <w:del w:id="143" w:author="He Jianan" w:date="2019-05-17T10:43:00Z">
        <w:r w:rsidRPr="00602190" w:rsidDel="00276358">
          <w:rPr>
            <w:rFonts w:ascii="宋体" w:eastAsia="宋体" w:hAnsi="宋体"/>
            <w:sz w:val="21"/>
          </w:rPr>
          <w:delText>自动生成</w:delText>
        </w:r>
      </w:del>
      <w:ins w:id="144" w:author="He Jianan" w:date="2019-05-17T10:43:00Z">
        <w:r w:rsidR="00276358">
          <w:rPr>
            <w:rFonts w:ascii="宋体" w:eastAsia="宋体" w:hAnsi="宋体" w:hint="eastAsia"/>
            <w:sz w:val="21"/>
          </w:rPr>
          <w:t>灰度-不透明度</w:t>
        </w:r>
      </w:ins>
      <w:del w:id="145" w:author="He Jianan" w:date="2019-05-17T10:43:00Z">
        <w:r w:rsidRPr="00602190" w:rsidDel="00276358">
          <w:rPr>
            <w:rFonts w:ascii="宋体" w:eastAsia="宋体" w:hAnsi="宋体"/>
            <w:sz w:val="21"/>
          </w:rPr>
          <w:delText>的</w:delText>
        </w:r>
      </w:del>
      <w:r w:rsidRPr="00602190">
        <w:rPr>
          <w:rFonts w:ascii="宋体" w:eastAsia="宋体" w:hAnsi="宋体"/>
          <w:sz w:val="21"/>
        </w:rPr>
        <w:t>传递函数</w:t>
      </w:r>
      <w:ins w:id="146" w:author="He Jianan" w:date="2019-05-17T10:43:00Z">
        <w:r w:rsidR="00276358">
          <w:rPr>
            <w:rFonts w:ascii="宋体" w:eastAsia="宋体" w:hAnsi="宋体" w:hint="eastAsia"/>
            <w:sz w:val="21"/>
          </w:rPr>
          <w:t>、梯度-不透明度传递函数</w:t>
        </w:r>
      </w:ins>
      <w:del w:id="147" w:author="He Jianan" w:date="2019-05-17T10:43:00Z">
        <w:r w:rsidRPr="00602190" w:rsidDel="00276358">
          <w:rPr>
            <w:rFonts w:ascii="宋体" w:eastAsia="宋体" w:hAnsi="宋体"/>
            <w:sz w:val="21"/>
          </w:rPr>
          <w:delText>与</w:delText>
        </w:r>
      </w:del>
      <w:ins w:id="148" w:author="He Jianan" w:date="2019-05-17T10:43:00Z">
        <w:r w:rsidR="00276358">
          <w:rPr>
            <w:rFonts w:ascii="宋体" w:eastAsia="宋体" w:hAnsi="宋体" w:hint="eastAsia"/>
            <w:sz w:val="21"/>
          </w:rPr>
          <w:t>、以及</w:t>
        </w:r>
      </w:ins>
      <w:r w:rsidRPr="00602190">
        <w:rPr>
          <w:rFonts w:ascii="宋体" w:eastAsia="宋体" w:hAnsi="宋体"/>
          <w:sz w:val="21"/>
        </w:rPr>
        <w:t>体绘制效果。</w:t>
      </w:r>
      <w:commentRangeEnd w:id="134"/>
      <w:r w:rsidR="0077619D">
        <w:rPr>
          <w:rStyle w:val="ac"/>
          <w:rFonts w:asciiTheme="minorHAnsi" w:eastAsiaTheme="minorEastAsia" w:hAnsiTheme="minorHAnsi" w:cstheme="minorBidi"/>
        </w:rPr>
        <w:commentReference w:id="134"/>
      </w:r>
    </w:p>
    <w:p w14:paraId="16A26F7D" w14:textId="2F853596" w:rsidR="007642FE" w:rsidRDefault="007642FE" w:rsidP="007642FE">
      <w:pPr>
        <w:pStyle w:val="2"/>
        <w:rPr>
          <w:rFonts w:ascii="黑体" w:eastAsia="黑体" w:hAnsi="黑体"/>
          <w:b w:val="0"/>
          <w:sz w:val="28"/>
          <w:szCs w:val="28"/>
        </w:rPr>
      </w:pPr>
      <w:bookmarkStart w:id="149" w:name="_Toc8904310"/>
      <w:r>
        <w:rPr>
          <w:rFonts w:ascii="黑体" w:eastAsia="黑体" w:hAnsi="黑体" w:hint="eastAsia"/>
          <w:b w:val="0"/>
          <w:sz w:val="28"/>
          <w:szCs w:val="28"/>
        </w:rPr>
        <w:t>5</w:t>
      </w:r>
      <w:r w:rsidRPr="00F74DAC">
        <w:rPr>
          <w:rFonts w:ascii="黑体" w:eastAsia="黑体" w:hAnsi="黑体" w:hint="eastAsia"/>
          <w:b w:val="0"/>
          <w:sz w:val="28"/>
          <w:szCs w:val="28"/>
        </w:rPr>
        <w:t>.</w:t>
      </w:r>
      <w:r>
        <w:rPr>
          <w:rFonts w:ascii="黑体" w:eastAsia="黑体" w:hAnsi="黑体" w:hint="eastAsia"/>
          <w:b w:val="0"/>
          <w:sz w:val="28"/>
          <w:szCs w:val="28"/>
        </w:rPr>
        <w:t>4</w:t>
      </w:r>
      <w:r w:rsidRPr="00F74DAC">
        <w:rPr>
          <w:rFonts w:ascii="黑体" w:eastAsia="黑体" w:hAnsi="黑体"/>
          <w:b w:val="0"/>
          <w:sz w:val="28"/>
          <w:szCs w:val="28"/>
        </w:rPr>
        <w:t xml:space="preserve"> </w:t>
      </w:r>
      <w:r>
        <w:rPr>
          <w:rFonts w:ascii="黑体" w:eastAsia="黑体" w:hAnsi="黑体" w:hint="eastAsia"/>
          <w:b w:val="0"/>
          <w:sz w:val="28"/>
          <w:szCs w:val="28"/>
        </w:rPr>
        <w:t>本章小结</w:t>
      </w:r>
      <w:bookmarkEnd w:id="149"/>
    </w:p>
    <w:p w14:paraId="2477285C" w14:textId="5D9FB4F4" w:rsidR="00215972" w:rsidRPr="007642FE" w:rsidRDefault="007642FE" w:rsidP="00B632F3">
      <w:pPr>
        <w:spacing w:line="400" w:lineRule="atLeast"/>
        <w:ind w:firstLineChars="200" w:firstLine="480"/>
        <w:rPr>
          <w:rFonts w:ascii="宋体" w:eastAsia="宋体" w:hAnsi="宋体"/>
          <w:sz w:val="24"/>
        </w:rPr>
      </w:pPr>
      <w:r w:rsidRPr="007642FE">
        <w:rPr>
          <w:rFonts w:ascii="宋体" w:eastAsia="宋体" w:hAnsi="宋体" w:hint="eastAsia"/>
          <w:sz w:val="24"/>
        </w:rPr>
        <w:t>本章</w:t>
      </w:r>
      <w:r w:rsidR="00C50223">
        <w:rPr>
          <w:rFonts w:ascii="宋体" w:eastAsia="宋体" w:hAnsi="宋体" w:hint="eastAsia"/>
          <w:sz w:val="24"/>
        </w:rPr>
        <w:t>对平台的</w:t>
      </w:r>
      <w:r>
        <w:rPr>
          <w:rFonts w:ascii="宋体" w:eastAsia="宋体" w:hAnsi="宋体" w:hint="eastAsia"/>
          <w:sz w:val="24"/>
        </w:rPr>
        <w:t>传递函数设计模块</w:t>
      </w:r>
      <w:r w:rsidR="00C50223">
        <w:rPr>
          <w:rFonts w:ascii="宋体" w:eastAsia="宋体" w:hAnsi="宋体" w:hint="eastAsia"/>
          <w:sz w:val="24"/>
        </w:rPr>
        <w:t>进行了详述。首先介绍了模块提供的交互式设计功能，这些友好且具有指导性的交互功能，使用户可通过一个较高效率的设计流程设计出具有较好绘制效果的传递函数。接着介绍了基于3D边缘检测的半自动化设计方法，此方法基于用户所选的感兴趣区域标量值范围进行3D边缘检测，然后</w:t>
      </w:r>
      <w:r w:rsidR="009F2795">
        <w:rPr>
          <w:rFonts w:ascii="宋体" w:eastAsia="宋体" w:hAnsi="宋体" w:hint="eastAsia"/>
          <w:sz w:val="24"/>
        </w:rPr>
        <w:t>使</w:t>
      </w:r>
      <w:r w:rsidR="00C50223">
        <w:rPr>
          <w:rFonts w:ascii="宋体" w:eastAsia="宋体" w:hAnsi="宋体" w:hint="eastAsia"/>
          <w:sz w:val="24"/>
        </w:rPr>
        <w:t>用户</w:t>
      </w:r>
      <w:r w:rsidR="009F2795">
        <w:rPr>
          <w:rFonts w:ascii="宋体" w:eastAsia="宋体" w:hAnsi="宋体" w:hint="eastAsia"/>
          <w:sz w:val="24"/>
        </w:rPr>
        <w:t>在检查结果上</w:t>
      </w:r>
      <w:r w:rsidR="00C50223">
        <w:rPr>
          <w:rFonts w:ascii="宋体" w:eastAsia="宋体" w:hAnsi="宋体" w:hint="eastAsia"/>
          <w:sz w:val="24"/>
        </w:rPr>
        <w:t>设定的边缘梯度</w:t>
      </w:r>
      <w:r w:rsidR="009F2795">
        <w:rPr>
          <w:rFonts w:ascii="宋体" w:eastAsia="宋体" w:hAnsi="宋体" w:hint="eastAsia"/>
          <w:sz w:val="24"/>
        </w:rPr>
        <w:t>范围，根据该范围</w:t>
      </w:r>
      <w:r w:rsidR="00C50223">
        <w:rPr>
          <w:rFonts w:ascii="宋体" w:eastAsia="宋体" w:hAnsi="宋体" w:hint="eastAsia"/>
          <w:sz w:val="24"/>
        </w:rPr>
        <w:t>来自动生成梯度-不透明</w:t>
      </w:r>
      <w:r w:rsidR="009F2795">
        <w:rPr>
          <w:rFonts w:ascii="宋体" w:eastAsia="宋体" w:hAnsi="宋体" w:hint="eastAsia"/>
          <w:sz w:val="24"/>
        </w:rPr>
        <w:t>度</w:t>
      </w:r>
      <w:r w:rsidR="00C50223">
        <w:rPr>
          <w:rFonts w:ascii="宋体" w:eastAsia="宋体" w:hAnsi="宋体" w:hint="eastAsia"/>
          <w:sz w:val="24"/>
        </w:rPr>
        <w:t>传递函数。最后介绍了基于K</w:t>
      </w:r>
      <w:r w:rsidR="00C50223">
        <w:rPr>
          <w:rFonts w:ascii="宋体" w:eastAsia="宋体" w:hAnsi="宋体"/>
          <w:sz w:val="24"/>
        </w:rPr>
        <w:t>-Means</w:t>
      </w:r>
      <w:r w:rsidR="00C50223">
        <w:rPr>
          <w:rFonts w:ascii="宋体" w:eastAsia="宋体" w:hAnsi="宋体" w:hint="eastAsia"/>
          <w:sz w:val="24"/>
        </w:rPr>
        <w:t>聚类的半自动化传递函数设计方法，该方法基于用户所选的感兴趣区域类簇的初始簇中心，对体数据的标量-梯度幅值直方图进行聚类，由聚类结果自动生成灰度-不透明</w:t>
      </w:r>
      <w:r w:rsidR="009F2795">
        <w:rPr>
          <w:rFonts w:ascii="宋体" w:eastAsia="宋体" w:hAnsi="宋体" w:hint="eastAsia"/>
          <w:sz w:val="24"/>
        </w:rPr>
        <w:t>度</w:t>
      </w:r>
      <w:r w:rsidR="00C50223">
        <w:rPr>
          <w:rFonts w:ascii="宋体" w:eastAsia="宋体" w:hAnsi="宋体" w:hint="eastAsia"/>
          <w:sz w:val="24"/>
        </w:rPr>
        <w:t>传递函数与梯度-不透明</w:t>
      </w:r>
      <w:r w:rsidR="009F2795">
        <w:rPr>
          <w:rFonts w:ascii="宋体" w:eastAsia="宋体" w:hAnsi="宋体" w:hint="eastAsia"/>
          <w:sz w:val="24"/>
        </w:rPr>
        <w:t>度</w:t>
      </w:r>
      <w:r w:rsidR="00C50223">
        <w:rPr>
          <w:rFonts w:ascii="宋体" w:eastAsia="宋体" w:hAnsi="宋体" w:hint="eastAsia"/>
          <w:sz w:val="24"/>
        </w:rPr>
        <w:t>传递函数。</w:t>
      </w:r>
      <w:r w:rsidR="00B632F3">
        <w:rPr>
          <w:rFonts w:ascii="宋体" w:eastAsia="宋体" w:hAnsi="宋体" w:hint="eastAsia"/>
          <w:sz w:val="24"/>
        </w:rPr>
        <w:t>当将两种</w:t>
      </w:r>
      <w:r w:rsidR="009F2795">
        <w:rPr>
          <w:rFonts w:ascii="宋体" w:eastAsia="宋体" w:hAnsi="宋体" w:hint="eastAsia"/>
          <w:sz w:val="24"/>
        </w:rPr>
        <w:t>传递函数设计方式</w:t>
      </w:r>
      <w:r w:rsidR="00B632F3">
        <w:rPr>
          <w:rFonts w:ascii="宋体" w:eastAsia="宋体" w:hAnsi="宋体" w:hint="eastAsia"/>
          <w:sz w:val="24"/>
        </w:rPr>
        <w:t>相结合，在自动生成的传递函数基</w:t>
      </w:r>
      <w:r w:rsidR="00B632F3">
        <w:rPr>
          <w:rFonts w:ascii="宋体" w:eastAsia="宋体" w:hAnsi="宋体" w:hint="eastAsia"/>
          <w:sz w:val="24"/>
        </w:rPr>
        <w:lastRenderedPageBreak/>
        <w:t>础上进行交互式的微调，就可以以较高效率生成具有良好绘制效果的传递函数。</w:t>
      </w:r>
    </w:p>
    <w:p w14:paraId="6C47678A" w14:textId="494EC23D" w:rsidR="00A929BC" w:rsidRDefault="00A929BC" w:rsidP="00A929BC">
      <w:pPr>
        <w:keepNext/>
        <w:keepLines/>
        <w:spacing w:before="340" w:after="330" w:line="576" w:lineRule="auto"/>
        <w:jc w:val="center"/>
        <w:outlineLvl w:val="0"/>
        <w:rPr>
          <w:rFonts w:ascii="黑体" w:eastAsia="黑体" w:hAnsi="黑体" w:cs="宋体"/>
          <w:bCs/>
          <w:kern w:val="44"/>
          <w:sz w:val="30"/>
          <w:szCs w:val="30"/>
        </w:rPr>
      </w:pPr>
      <w:bookmarkStart w:id="150" w:name="_Toc8904311"/>
      <w:r w:rsidRPr="00C1416A">
        <w:rPr>
          <w:rFonts w:ascii="黑体" w:eastAsia="黑体" w:hAnsi="黑体" w:cs="宋体" w:hint="eastAsia"/>
          <w:bCs/>
          <w:kern w:val="44"/>
          <w:sz w:val="30"/>
          <w:szCs w:val="30"/>
        </w:rPr>
        <w:t>第</w:t>
      </w:r>
      <w:r w:rsidR="00412D18">
        <w:rPr>
          <w:rFonts w:ascii="黑体" w:eastAsia="黑体" w:hAnsi="黑体" w:cs="宋体" w:hint="eastAsia"/>
          <w:bCs/>
          <w:kern w:val="44"/>
          <w:sz w:val="30"/>
          <w:szCs w:val="30"/>
        </w:rPr>
        <w:t>六</w:t>
      </w:r>
      <w:r w:rsidRPr="00C1416A">
        <w:rPr>
          <w:rFonts w:ascii="黑体" w:eastAsia="黑体" w:hAnsi="黑体" w:cs="宋体" w:hint="eastAsia"/>
          <w:bCs/>
          <w:kern w:val="44"/>
          <w:sz w:val="30"/>
          <w:szCs w:val="30"/>
        </w:rPr>
        <w:t xml:space="preserve">章 </w:t>
      </w:r>
      <w:r>
        <w:rPr>
          <w:rFonts w:ascii="黑体" w:eastAsia="黑体" w:hAnsi="黑体" w:cs="宋体" w:hint="eastAsia"/>
          <w:bCs/>
          <w:kern w:val="44"/>
          <w:sz w:val="30"/>
          <w:szCs w:val="30"/>
        </w:rPr>
        <w:t>总结与展望</w:t>
      </w:r>
      <w:bookmarkEnd w:id="150"/>
    </w:p>
    <w:p w14:paraId="5A466674" w14:textId="47944C2F" w:rsidR="00CD103D" w:rsidRDefault="00CD103D" w:rsidP="00CD103D">
      <w:pPr>
        <w:pStyle w:val="2"/>
        <w:rPr>
          <w:rFonts w:ascii="黑体" w:eastAsia="黑体" w:hAnsi="黑体"/>
          <w:b w:val="0"/>
          <w:sz w:val="28"/>
          <w:szCs w:val="28"/>
        </w:rPr>
      </w:pPr>
      <w:bookmarkStart w:id="151" w:name="_Toc8904312"/>
      <w:r>
        <w:rPr>
          <w:rFonts w:ascii="黑体" w:eastAsia="黑体" w:hAnsi="黑体" w:hint="eastAsia"/>
          <w:b w:val="0"/>
          <w:sz w:val="28"/>
          <w:szCs w:val="28"/>
        </w:rPr>
        <w:t>6</w:t>
      </w:r>
      <w:r w:rsidRPr="00F74DAC">
        <w:rPr>
          <w:rFonts w:ascii="黑体" w:eastAsia="黑体" w:hAnsi="黑体" w:hint="eastAsia"/>
          <w:b w:val="0"/>
          <w:sz w:val="28"/>
          <w:szCs w:val="28"/>
        </w:rPr>
        <w:t>.</w:t>
      </w:r>
      <w:r>
        <w:rPr>
          <w:rFonts w:ascii="黑体" w:eastAsia="黑体" w:hAnsi="黑体" w:hint="eastAsia"/>
          <w:b w:val="0"/>
          <w:sz w:val="28"/>
          <w:szCs w:val="28"/>
        </w:rPr>
        <w:t>1</w:t>
      </w:r>
      <w:r w:rsidRPr="00F74DAC">
        <w:rPr>
          <w:rFonts w:ascii="黑体" w:eastAsia="黑体" w:hAnsi="黑体"/>
          <w:b w:val="0"/>
          <w:sz w:val="28"/>
          <w:szCs w:val="28"/>
        </w:rPr>
        <w:t xml:space="preserve"> </w:t>
      </w:r>
      <w:r>
        <w:rPr>
          <w:rFonts w:ascii="黑体" w:eastAsia="黑体" w:hAnsi="黑体" w:hint="eastAsia"/>
          <w:b w:val="0"/>
          <w:sz w:val="28"/>
          <w:szCs w:val="28"/>
        </w:rPr>
        <w:t>论文总结</w:t>
      </w:r>
      <w:bookmarkEnd w:id="151"/>
    </w:p>
    <w:p w14:paraId="1F3B7D78" w14:textId="6B039223" w:rsidR="00663A00" w:rsidRDefault="00663A00" w:rsidP="00663A00">
      <w:pPr>
        <w:spacing w:line="400" w:lineRule="exact"/>
        <w:ind w:firstLineChars="200" w:firstLine="480"/>
        <w:rPr>
          <w:rFonts w:ascii="宋体" w:eastAsia="宋体" w:hAnsi="宋体"/>
          <w:sz w:val="24"/>
        </w:rPr>
      </w:pPr>
      <w:r w:rsidRPr="00663A00">
        <w:rPr>
          <w:rFonts w:ascii="宋体" w:eastAsia="宋体" w:hAnsi="宋体" w:hint="eastAsia"/>
          <w:sz w:val="24"/>
        </w:rPr>
        <w:t>本文所实现的三维可视化平台主要目的是降低传递函数设计复杂度，提高传递函数设计效率，同时保证传递函数提供的三维可视化效果。</w:t>
      </w:r>
      <w:r>
        <w:rPr>
          <w:rFonts w:ascii="宋体" w:eastAsia="宋体" w:hAnsi="宋体" w:hint="eastAsia"/>
          <w:sz w:val="24"/>
        </w:rPr>
        <w:t>本文主要做了以下两</w:t>
      </w:r>
      <w:r w:rsidR="003F7803">
        <w:rPr>
          <w:rFonts w:ascii="宋体" w:eastAsia="宋体" w:hAnsi="宋体" w:hint="eastAsia"/>
          <w:sz w:val="24"/>
        </w:rPr>
        <w:t>方面工作来</w:t>
      </w:r>
      <w:r>
        <w:rPr>
          <w:rFonts w:ascii="宋体" w:eastAsia="宋体" w:hAnsi="宋体" w:hint="eastAsia"/>
          <w:sz w:val="24"/>
        </w:rPr>
        <w:t>实现这个</w:t>
      </w:r>
      <w:r w:rsidR="009F2795">
        <w:rPr>
          <w:rFonts w:ascii="宋体" w:eastAsia="宋体" w:hAnsi="宋体" w:hint="eastAsia"/>
          <w:sz w:val="24"/>
        </w:rPr>
        <w:t>目标</w:t>
      </w:r>
      <w:r w:rsidR="003F7803">
        <w:rPr>
          <w:rFonts w:ascii="宋体" w:eastAsia="宋体" w:hAnsi="宋体" w:hint="eastAsia"/>
          <w:sz w:val="24"/>
        </w:rPr>
        <w:t>：</w:t>
      </w:r>
    </w:p>
    <w:p w14:paraId="17FDB78E" w14:textId="09887E08" w:rsidR="003F7803" w:rsidRDefault="003F7803" w:rsidP="00663A00">
      <w:pPr>
        <w:spacing w:line="400" w:lineRule="exact"/>
        <w:ind w:firstLineChars="200" w:firstLine="480"/>
        <w:rPr>
          <w:rFonts w:ascii="宋体" w:eastAsia="宋体" w:hAnsi="宋体"/>
          <w:sz w:val="24"/>
        </w:rPr>
      </w:pPr>
      <w:r>
        <w:rPr>
          <w:rFonts w:ascii="宋体" w:eastAsia="宋体" w:hAnsi="宋体" w:hint="eastAsia"/>
          <w:sz w:val="24"/>
        </w:rPr>
        <w:t>其一是实现增量绘制功能。该功能能够对同一体数据</w:t>
      </w:r>
      <w:r w:rsidR="009F2795">
        <w:rPr>
          <w:rFonts w:ascii="宋体" w:eastAsia="宋体" w:hAnsi="宋体" w:hint="eastAsia"/>
          <w:sz w:val="24"/>
        </w:rPr>
        <w:t>中</w:t>
      </w:r>
      <w:r>
        <w:rPr>
          <w:rFonts w:ascii="宋体" w:eastAsia="宋体" w:hAnsi="宋体" w:hint="eastAsia"/>
          <w:sz w:val="24"/>
        </w:rPr>
        <w:t>的不同区域，或者多个体数据进行叠加绘制，且叠加后不会改变每个区域的可视化效果以及区域之间的</w:t>
      </w:r>
      <w:r w:rsidR="00C90D53">
        <w:rPr>
          <w:rFonts w:ascii="宋体" w:eastAsia="宋体" w:hAnsi="宋体" w:hint="eastAsia"/>
          <w:sz w:val="24"/>
        </w:rPr>
        <w:t>相对</w:t>
      </w:r>
      <w:r>
        <w:rPr>
          <w:rFonts w:ascii="宋体" w:eastAsia="宋体" w:hAnsi="宋体" w:hint="eastAsia"/>
          <w:sz w:val="24"/>
        </w:rPr>
        <w:t>空间位置。增量绘制使得传递函数的设计有繁化简，因为无论用户的感兴趣区域多么复杂，每次在进行传递函数设计时，平台只需要针对其中一个在标量值上连续的区域进行设计即可。虽然设计的流程变长，但是每一次设计的可视化目标降低，总体而言降低了传递函数设计的复杂度。</w:t>
      </w:r>
    </w:p>
    <w:p w14:paraId="22E3D09F" w14:textId="722BFE04" w:rsidR="00AC0E04" w:rsidRPr="00AC0E04" w:rsidRDefault="003F7803" w:rsidP="00AC0E04">
      <w:pPr>
        <w:spacing w:line="400" w:lineRule="exact"/>
        <w:ind w:firstLineChars="200" w:firstLine="480"/>
        <w:rPr>
          <w:rFonts w:ascii="宋体" w:eastAsia="宋体" w:hAnsi="宋体"/>
          <w:sz w:val="24"/>
        </w:rPr>
      </w:pPr>
      <w:r>
        <w:rPr>
          <w:rFonts w:ascii="宋体" w:eastAsia="宋体" w:hAnsi="宋体" w:hint="eastAsia"/>
          <w:sz w:val="24"/>
        </w:rPr>
        <w:t>其二是在传递函数设计的优化上。</w:t>
      </w:r>
      <w:r w:rsidR="0058398E">
        <w:rPr>
          <w:rFonts w:ascii="宋体" w:eastAsia="宋体" w:hAnsi="宋体" w:hint="eastAsia"/>
          <w:sz w:val="24"/>
        </w:rPr>
        <w:t>本平台提供多种友好且具有指导性的交互功能，使得用户可以直观且高效地进行传递函数设计；基于3D边缘检测</w:t>
      </w:r>
      <w:r w:rsidR="00AC0E04">
        <w:rPr>
          <w:rFonts w:ascii="宋体" w:eastAsia="宋体" w:hAnsi="宋体" w:hint="eastAsia"/>
          <w:sz w:val="24"/>
        </w:rPr>
        <w:t>的</w:t>
      </w:r>
      <w:r w:rsidR="0058398E">
        <w:rPr>
          <w:rFonts w:ascii="宋体" w:eastAsia="宋体" w:hAnsi="宋体" w:hint="eastAsia"/>
          <w:sz w:val="24"/>
        </w:rPr>
        <w:t>半自动化传递函数设计，能够从标量与梯度幅值两个方面，对体数据的可视化做出更精细的调整</w:t>
      </w:r>
      <w:r w:rsidR="00AC0E04">
        <w:rPr>
          <w:rFonts w:ascii="宋体" w:eastAsia="宋体" w:hAnsi="宋体" w:hint="eastAsia"/>
          <w:sz w:val="24"/>
        </w:rPr>
        <w:t>；基于K</w:t>
      </w:r>
      <w:r w:rsidR="00AC0E04">
        <w:rPr>
          <w:rFonts w:ascii="宋体" w:eastAsia="宋体" w:hAnsi="宋体"/>
          <w:sz w:val="24"/>
        </w:rPr>
        <w:t>-Means</w:t>
      </w:r>
      <w:r w:rsidR="00AC0E04">
        <w:rPr>
          <w:rFonts w:ascii="宋体" w:eastAsia="宋体" w:hAnsi="宋体" w:hint="eastAsia"/>
          <w:sz w:val="24"/>
        </w:rPr>
        <w:t>聚类的半自动化传递函数设计方法提供更高的自动化程度，该方法对体数据的标量-梯度幅值直方图进行聚类，并通过聚类结果自动生成标量-不透明度传递函数与梯度-不透明度传递函数。</w:t>
      </w:r>
    </w:p>
    <w:p w14:paraId="6C6EA3CA" w14:textId="2CA718FD" w:rsidR="00CD103D" w:rsidRDefault="00CD103D" w:rsidP="00CD103D">
      <w:pPr>
        <w:pStyle w:val="2"/>
        <w:rPr>
          <w:rFonts w:ascii="黑体" w:eastAsia="黑体" w:hAnsi="黑体"/>
          <w:b w:val="0"/>
          <w:sz w:val="28"/>
          <w:szCs w:val="28"/>
        </w:rPr>
      </w:pPr>
      <w:bookmarkStart w:id="152" w:name="_Toc8904313"/>
      <w:r>
        <w:rPr>
          <w:rFonts w:ascii="黑体" w:eastAsia="黑体" w:hAnsi="黑体" w:hint="eastAsia"/>
          <w:b w:val="0"/>
          <w:sz w:val="28"/>
          <w:szCs w:val="28"/>
        </w:rPr>
        <w:t>6</w:t>
      </w:r>
      <w:r w:rsidRPr="00F74DAC">
        <w:rPr>
          <w:rFonts w:ascii="黑体" w:eastAsia="黑体" w:hAnsi="黑体" w:hint="eastAsia"/>
          <w:b w:val="0"/>
          <w:sz w:val="28"/>
          <w:szCs w:val="28"/>
        </w:rPr>
        <w:t>.</w:t>
      </w:r>
      <w:r>
        <w:rPr>
          <w:rFonts w:ascii="黑体" w:eastAsia="黑体" w:hAnsi="黑体" w:hint="eastAsia"/>
          <w:b w:val="0"/>
          <w:sz w:val="28"/>
          <w:szCs w:val="28"/>
        </w:rPr>
        <w:t>1</w:t>
      </w:r>
      <w:r w:rsidRPr="00F74DAC">
        <w:rPr>
          <w:rFonts w:ascii="黑体" w:eastAsia="黑体" w:hAnsi="黑体"/>
          <w:b w:val="0"/>
          <w:sz w:val="28"/>
          <w:szCs w:val="28"/>
        </w:rPr>
        <w:t xml:space="preserve"> </w:t>
      </w:r>
      <w:r w:rsidR="00AC0E04">
        <w:rPr>
          <w:rFonts w:ascii="黑体" w:eastAsia="黑体" w:hAnsi="黑体" w:hint="eastAsia"/>
          <w:b w:val="0"/>
          <w:sz w:val="28"/>
          <w:szCs w:val="28"/>
        </w:rPr>
        <w:t>项目</w:t>
      </w:r>
      <w:r>
        <w:rPr>
          <w:rFonts w:ascii="黑体" w:eastAsia="黑体" w:hAnsi="黑体" w:hint="eastAsia"/>
          <w:b w:val="0"/>
          <w:sz w:val="28"/>
          <w:szCs w:val="28"/>
        </w:rPr>
        <w:t>展望</w:t>
      </w:r>
      <w:bookmarkEnd w:id="152"/>
    </w:p>
    <w:p w14:paraId="077FEB56" w14:textId="64111539" w:rsidR="00A929BC" w:rsidRDefault="00AC0E04" w:rsidP="00AC0E04">
      <w:pPr>
        <w:spacing w:line="400" w:lineRule="exact"/>
        <w:ind w:firstLineChars="200" w:firstLine="480"/>
        <w:rPr>
          <w:rFonts w:ascii="宋体" w:eastAsia="宋体" w:hAnsi="宋体"/>
          <w:sz w:val="24"/>
        </w:rPr>
      </w:pPr>
      <w:r w:rsidRPr="00AC0E04">
        <w:rPr>
          <w:rFonts w:ascii="宋体" w:eastAsia="宋体" w:hAnsi="宋体" w:hint="eastAsia"/>
          <w:sz w:val="24"/>
        </w:rPr>
        <w:t>未来</w:t>
      </w:r>
      <w:r>
        <w:rPr>
          <w:rFonts w:ascii="宋体" w:eastAsia="宋体" w:hAnsi="宋体" w:hint="eastAsia"/>
          <w:sz w:val="24"/>
        </w:rPr>
        <w:t>，本项目将继续从以下几个方面进行改进</w:t>
      </w:r>
      <w:r w:rsidR="003E6CF7">
        <w:rPr>
          <w:rFonts w:ascii="宋体" w:eastAsia="宋体" w:hAnsi="宋体" w:hint="eastAsia"/>
          <w:sz w:val="24"/>
        </w:rPr>
        <w:t>：</w:t>
      </w:r>
    </w:p>
    <w:p w14:paraId="7E681C3F" w14:textId="760925BF" w:rsidR="003E6CF7" w:rsidRDefault="003E6CF7" w:rsidP="00AC0E04">
      <w:pPr>
        <w:spacing w:line="400" w:lineRule="exact"/>
        <w:ind w:firstLineChars="200" w:firstLine="480"/>
        <w:rPr>
          <w:rFonts w:ascii="宋体" w:eastAsia="宋体" w:hAnsi="宋体"/>
          <w:sz w:val="24"/>
        </w:rPr>
      </w:pPr>
      <w:r>
        <w:rPr>
          <w:rFonts w:ascii="宋体" w:eastAsia="宋体" w:hAnsi="宋体" w:hint="eastAsia"/>
          <w:sz w:val="24"/>
        </w:rPr>
        <w:t>(</w:t>
      </w:r>
      <w:r>
        <w:rPr>
          <w:rFonts w:ascii="宋体" w:eastAsia="宋体" w:hAnsi="宋体"/>
          <w:sz w:val="24"/>
        </w:rPr>
        <w:t xml:space="preserve">1) </w:t>
      </w:r>
      <w:r>
        <w:rPr>
          <w:rFonts w:ascii="宋体" w:eastAsia="宋体" w:hAnsi="宋体" w:hint="eastAsia"/>
          <w:sz w:val="24"/>
        </w:rPr>
        <w:t>从空间位置上选取感兴趣区域。目前本平台的感兴趣区域是通过标量值范围来选取的，对于复杂的体数据，标量范围往往无法唯一地确定一个区域，</w:t>
      </w:r>
      <w:r w:rsidR="00215972">
        <w:rPr>
          <w:rFonts w:ascii="宋体" w:eastAsia="宋体" w:hAnsi="宋体" w:hint="eastAsia"/>
          <w:sz w:val="24"/>
        </w:rPr>
        <w:t>这就增加了传递函数设计的复杂度，</w:t>
      </w:r>
      <w:r>
        <w:rPr>
          <w:rFonts w:ascii="宋体" w:eastAsia="宋体" w:hAnsi="宋体" w:hint="eastAsia"/>
          <w:sz w:val="24"/>
        </w:rPr>
        <w:t>但是从空间位置上可以</w:t>
      </w:r>
      <w:r w:rsidR="00215972">
        <w:rPr>
          <w:rFonts w:ascii="宋体" w:eastAsia="宋体" w:hAnsi="宋体" w:hint="eastAsia"/>
          <w:sz w:val="24"/>
        </w:rPr>
        <w:t>精确地框选出一个感兴趣区域。</w:t>
      </w:r>
    </w:p>
    <w:p w14:paraId="59CF6269" w14:textId="0A337010" w:rsidR="00AC0E04" w:rsidRDefault="00AC0E04" w:rsidP="00AC0E04">
      <w:pPr>
        <w:spacing w:line="400" w:lineRule="exact"/>
        <w:ind w:firstLineChars="200" w:firstLine="480"/>
        <w:rPr>
          <w:rFonts w:ascii="宋体" w:eastAsia="宋体" w:hAnsi="宋体"/>
          <w:sz w:val="24"/>
        </w:rPr>
      </w:pPr>
      <w:r>
        <w:rPr>
          <w:rFonts w:ascii="宋体" w:eastAsia="宋体" w:hAnsi="宋体" w:hint="eastAsia"/>
          <w:sz w:val="24"/>
        </w:rPr>
        <w:t>(</w:t>
      </w:r>
      <w:r w:rsidR="003E6CF7">
        <w:rPr>
          <w:rFonts w:ascii="宋体" w:eastAsia="宋体" w:hAnsi="宋体" w:hint="eastAsia"/>
          <w:sz w:val="24"/>
        </w:rPr>
        <w:t>2</w:t>
      </w:r>
      <w:r>
        <w:rPr>
          <w:rFonts w:ascii="宋体" w:eastAsia="宋体" w:hAnsi="宋体"/>
          <w:sz w:val="24"/>
        </w:rPr>
        <w:t>)</w:t>
      </w:r>
      <w:r w:rsidR="003E6CF7">
        <w:rPr>
          <w:rFonts w:ascii="宋体" w:eastAsia="宋体" w:hAnsi="宋体"/>
          <w:sz w:val="24"/>
        </w:rPr>
        <w:t xml:space="preserve"> </w:t>
      </w:r>
      <w:r w:rsidR="003E6CF7">
        <w:rPr>
          <w:rFonts w:ascii="宋体" w:eastAsia="宋体" w:hAnsi="宋体" w:hint="eastAsia"/>
          <w:sz w:val="24"/>
        </w:rPr>
        <w:t>设计多维传递函数。目前本平台是通过3</w:t>
      </w:r>
      <w:r w:rsidR="00F22D36">
        <w:rPr>
          <w:rFonts w:ascii="宋体" w:eastAsia="宋体" w:hAnsi="宋体" w:hint="eastAsia"/>
          <w:sz w:val="24"/>
        </w:rPr>
        <w:t>个</w:t>
      </w:r>
      <w:r w:rsidR="003E6CF7">
        <w:rPr>
          <w:rFonts w:ascii="宋体" w:eastAsia="宋体" w:hAnsi="宋体" w:hint="eastAsia"/>
          <w:sz w:val="24"/>
        </w:rPr>
        <w:t>一维传递函数来控制三维体绘制可视化效果。更高维的传递函数能够对体数据的进行更加精细地区分，从而更加精确地可视化感兴趣区域。</w:t>
      </w:r>
      <w:r w:rsidR="00215972">
        <w:rPr>
          <w:rFonts w:ascii="宋体" w:eastAsia="宋体" w:hAnsi="宋体" w:hint="eastAsia"/>
          <w:sz w:val="24"/>
        </w:rPr>
        <w:t>但多维传递函数所需要调控的参数更多，因此需要平台相应提供更友好的控件，或者面向更高维度的自动化传递函数设计方法。</w:t>
      </w:r>
    </w:p>
    <w:p w14:paraId="18CBAED1" w14:textId="5457C0D6" w:rsidR="00213014" w:rsidRPr="00213014" w:rsidRDefault="003E6CF7" w:rsidP="009F2795">
      <w:pPr>
        <w:spacing w:line="400" w:lineRule="exact"/>
        <w:ind w:firstLineChars="200" w:firstLine="480"/>
        <w:rPr>
          <w:rFonts w:ascii="宋体" w:eastAsia="宋体" w:hAnsi="宋体"/>
          <w:sz w:val="24"/>
        </w:rPr>
      </w:pPr>
      <w:r>
        <w:rPr>
          <w:rFonts w:ascii="宋体" w:eastAsia="宋体" w:hAnsi="宋体" w:hint="eastAsia"/>
          <w:sz w:val="24"/>
        </w:rPr>
        <w:t>(3</w:t>
      </w:r>
      <w:r>
        <w:rPr>
          <w:rFonts w:ascii="宋体" w:eastAsia="宋体" w:hAnsi="宋体"/>
          <w:sz w:val="24"/>
        </w:rPr>
        <w:t xml:space="preserve">) </w:t>
      </w:r>
      <w:r>
        <w:rPr>
          <w:rFonts w:ascii="宋体" w:eastAsia="宋体" w:hAnsi="宋体" w:hint="eastAsia"/>
          <w:sz w:val="24"/>
        </w:rPr>
        <w:t>采用更加智能、更加自动的数据分析方法。目前本平台所采用的3D边</w:t>
      </w:r>
      <w:r>
        <w:rPr>
          <w:rFonts w:ascii="宋体" w:eastAsia="宋体" w:hAnsi="宋体" w:hint="eastAsia"/>
          <w:sz w:val="24"/>
        </w:rPr>
        <w:lastRenderedPageBreak/>
        <w:t>缘检测与K</w:t>
      </w:r>
      <w:r>
        <w:rPr>
          <w:rFonts w:ascii="宋体" w:eastAsia="宋体" w:hAnsi="宋体"/>
          <w:sz w:val="24"/>
        </w:rPr>
        <w:t>-Means</w:t>
      </w:r>
      <w:r>
        <w:rPr>
          <w:rFonts w:ascii="宋体" w:eastAsia="宋体" w:hAnsi="宋体" w:hint="eastAsia"/>
          <w:sz w:val="24"/>
        </w:rPr>
        <w:t>聚类方法还需要用户的少量参与，如选择感兴趣区域的标量值范围</w:t>
      </w:r>
      <w:r w:rsidR="00215972">
        <w:rPr>
          <w:rFonts w:ascii="宋体" w:eastAsia="宋体" w:hAnsi="宋体" w:hint="eastAsia"/>
          <w:sz w:val="24"/>
        </w:rPr>
        <w:t>，且分析结果的鲁棒性有待提高，当用户的设置不够精确或者体数据噪声较多时，由分析结果得到的传递函数可视化效果并不好</w:t>
      </w:r>
      <w:r>
        <w:rPr>
          <w:rFonts w:ascii="宋体" w:eastAsia="宋体" w:hAnsi="宋体" w:hint="eastAsia"/>
          <w:sz w:val="24"/>
        </w:rPr>
        <w:t>。未来本平台将引入机器学习相关的智能分析算法</w:t>
      </w:r>
      <w:r w:rsidR="00215972">
        <w:rPr>
          <w:rFonts w:ascii="宋体" w:eastAsia="宋体" w:hAnsi="宋体" w:hint="eastAsia"/>
          <w:sz w:val="24"/>
        </w:rPr>
        <w:t>，期望以更加智能、更加自动的方法来对三维体数据场进行分析，进而设计出具有良好可视化效果的传递函数。</w:t>
      </w:r>
    </w:p>
    <w:p w14:paraId="6903F0E5" w14:textId="3C588F70" w:rsidR="00F22D36" w:rsidRDefault="00F22D36">
      <w:pPr>
        <w:widowControl/>
        <w:jc w:val="left"/>
        <w:rPr>
          <w:rFonts w:ascii="黑体" w:eastAsia="黑体" w:hAnsi="黑体"/>
          <w:sz w:val="28"/>
        </w:rPr>
      </w:pPr>
      <w:r>
        <w:rPr>
          <w:rFonts w:ascii="黑体" w:eastAsia="黑体" w:hAnsi="黑体"/>
          <w:sz w:val="28"/>
        </w:rPr>
        <w:br w:type="page"/>
      </w:r>
    </w:p>
    <w:p w14:paraId="2C839959" w14:textId="78387C24" w:rsidR="00C63EF3" w:rsidRPr="00A04BB4" w:rsidRDefault="00C63EF3" w:rsidP="00A04BB4">
      <w:pPr>
        <w:pStyle w:val="1"/>
        <w:jc w:val="center"/>
        <w:rPr>
          <w:rFonts w:ascii="黑体" w:eastAsia="黑体" w:hAnsi="黑体"/>
          <w:b w:val="0"/>
          <w:sz w:val="28"/>
          <w:szCs w:val="28"/>
        </w:rPr>
      </w:pPr>
      <w:bookmarkStart w:id="153" w:name="_Toc8904314"/>
      <w:r w:rsidRPr="00A04BB4">
        <w:rPr>
          <w:rFonts w:ascii="黑体" w:eastAsia="黑体" w:hAnsi="黑体" w:hint="eastAsia"/>
          <w:b w:val="0"/>
          <w:sz w:val="28"/>
          <w:szCs w:val="28"/>
        </w:rPr>
        <w:lastRenderedPageBreak/>
        <w:t xml:space="preserve">致 </w:t>
      </w:r>
      <w:r w:rsidRPr="00A04BB4">
        <w:rPr>
          <w:rFonts w:ascii="黑体" w:eastAsia="黑体" w:hAnsi="黑体"/>
          <w:b w:val="0"/>
          <w:sz w:val="28"/>
          <w:szCs w:val="28"/>
        </w:rPr>
        <w:t xml:space="preserve"> </w:t>
      </w:r>
      <w:r w:rsidRPr="00A04BB4">
        <w:rPr>
          <w:rFonts w:ascii="黑体" w:eastAsia="黑体" w:hAnsi="黑体" w:hint="eastAsia"/>
          <w:b w:val="0"/>
          <w:sz w:val="28"/>
          <w:szCs w:val="28"/>
        </w:rPr>
        <w:t>谢</w:t>
      </w:r>
      <w:bookmarkEnd w:id="153"/>
    </w:p>
    <w:p w14:paraId="65944899" w14:textId="2B4C8A0B" w:rsidR="00C63EF3" w:rsidRDefault="00C63EF3" w:rsidP="00C93876">
      <w:pPr>
        <w:spacing w:line="400" w:lineRule="exact"/>
        <w:ind w:firstLineChars="200" w:firstLine="480"/>
        <w:rPr>
          <w:rFonts w:ascii="宋体" w:eastAsia="宋体" w:hAnsi="宋体"/>
          <w:sz w:val="24"/>
        </w:rPr>
      </w:pPr>
      <w:r w:rsidRPr="00C63EF3">
        <w:rPr>
          <w:rFonts w:ascii="宋体" w:eastAsia="宋体" w:hAnsi="宋体" w:hint="eastAsia"/>
          <w:sz w:val="24"/>
        </w:rPr>
        <w:t>时光荏苒</w:t>
      </w:r>
      <w:r>
        <w:rPr>
          <w:rFonts w:ascii="宋体" w:eastAsia="宋体" w:hAnsi="宋体" w:hint="eastAsia"/>
          <w:sz w:val="24"/>
        </w:rPr>
        <w:t>，大学四年</w:t>
      </w:r>
      <w:r w:rsidR="00C93876">
        <w:rPr>
          <w:rFonts w:ascii="宋体" w:eastAsia="宋体" w:hAnsi="宋体" w:hint="eastAsia"/>
          <w:sz w:val="24"/>
        </w:rPr>
        <w:t>的本科生活已经迎来了尾声，感谢一路走来所有给予过我帮助的人。</w:t>
      </w:r>
    </w:p>
    <w:p w14:paraId="29FF7601" w14:textId="319BC25F" w:rsidR="00C63EF3" w:rsidRDefault="00C63EF3" w:rsidP="00C93876">
      <w:pPr>
        <w:spacing w:line="400" w:lineRule="exact"/>
        <w:ind w:firstLineChars="200" w:firstLine="480"/>
        <w:rPr>
          <w:rFonts w:ascii="宋体" w:eastAsia="宋体" w:hAnsi="宋体"/>
          <w:sz w:val="24"/>
        </w:rPr>
      </w:pPr>
      <w:r w:rsidRPr="00C63EF3">
        <w:rPr>
          <w:rFonts w:ascii="宋体" w:eastAsia="宋体" w:hAnsi="宋体" w:hint="eastAsia"/>
          <w:sz w:val="24"/>
        </w:rPr>
        <w:t>首先</w:t>
      </w:r>
      <w:r w:rsidR="00BD1DB6">
        <w:rPr>
          <w:rFonts w:ascii="宋体" w:eastAsia="宋体" w:hAnsi="宋体" w:hint="eastAsia"/>
          <w:sz w:val="24"/>
        </w:rPr>
        <w:t>真挚</w:t>
      </w:r>
      <w:r w:rsidRPr="00C63EF3">
        <w:rPr>
          <w:rFonts w:ascii="宋体" w:eastAsia="宋体" w:hAnsi="宋体" w:hint="eastAsia"/>
          <w:sz w:val="24"/>
        </w:rPr>
        <w:t>地感谢我的</w:t>
      </w:r>
      <w:r w:rsidR="00C93876">
        <w:rPr>
          <w:rFonts w:ascii="宋体" w:eastAsia="宋体" w:hAnsi="宋体" w:hint="eastAsia"/>
          <w:sz w:val="24"/>
        </w:rPr>
        <w:t>毕设</w:t>
      </w:r>
      <w:r w:rsidRPr="00C63EF3">
        <w:rPr>
          <w:rFonts w:ascii="宋体" w:eastAsia="宋体" w:hAnsi="宋体" w:hint="eastAsia"/>
          <w:sz w:val="24"/>
        </w:rPr>
        <w:t>指导</w:t>
      </w:r>
      <w:r w:rsidR="00C93876">
        <w:rPr>
          <w:rFonts w:ascii="宋体" w:eastAsia="宋体" w:hAnsi="宋体" w:hint="eastAsia"/>
          <w:sz w:val="24"/>
        </w:rPr>
        <w:t>老师</w:t>
      </w:r>
      <w:r w:rsidRPr="00C63EF3">
        <w:rPr>
          <w:rFonts w:ascii="宋体" w:eastAsia="宋体" w:hAnsi="宋体" w:hint="eastAsia"/>
          <w:sz w:val="24"/>
        </w:rPr>
        <w:t>唐慧老师</w:t>
      </w:r>
      <w:r w:rsidR="00C93876">
        <w:rPr>
          <w:rFonts w:ascii="宋体" w:eastAsia="宋体" w:hAnsi="宋体" w:hint="eastAsia"/>
          <w:sz w:val="24"/>
        </w:rPr>
        <w:t>。在本论文的相关背景知识学习、课题的确定、软件的开发以及各类文档的撰写与修改上，唐老师都细心地给予我指导与帮助</w:t>
      </w:r>
      <w:r w:rsidR="00BD1DB6">
        <w:rPr>
          <w:rFonts w:ascii="宋体" w:eastAsia="宋体" w:hAnsi="宋体" w:hint="eastAsia"/>
          <w:sz w:val="24"/>
        </w:rPr>
        <w:t>。唐老师每一周都会详细了解我的毕设进展，同时给出宝贵的建议，不断开拓我的思路。唐老师一丝不苟的治学态度与严谨丰富的学术经验不断督促着我，也使我的毕设不断取得新的成果，由衷地感谢唐老师。</w:t>
      </w:r>
    </w:p>
    <w:p w14:paraId="3F7C8B68" w14:textId="60FCC6CD" w:rsidR="00BD1DB6" w:rsidRDefault="00BD1DB6" w:rsidP="00C93876">
      <w:pPr>
        <w:spacing w:line="400" w:lineRule="exact"/>
        <w:ind w:firstLineChars="200" w:firstLine="480"/>
        <w:rPr>
          <w:rFonts w:ascii="宋体" w:eastAsia="宋体" w:hAnsi="宋体"/>
          <w:sz w:val="24"/>
        </w:rPr>
      </w:pPr>
      <w:r>
        <w:rPr>
          <w:rFonts w:ascii="宋体" w:eastAsia="宋体" w:hAnsi="宋体" w:hint="eastAsia"/>
          <w:sz w:val="24"/>
        </w:rPr>
        <w:t>同时也要感谢我的研究生导师陈阳老师</w:t>
      </w:r>
      <w:r w:rsidR="004139C7">
        <w:rPr>
          <w:rFonts w:ascii="宋体" w:eastAsia="宋体" w:hAnsi="宋体" w:hint="eastAsia"/>
          <w:sz w:val="24"/>
        </w:rPr>
        <w:t>。感谢陈老师在保研期间所给予我的帮助，以及为我的毕设研究所提供的场地与设备。虽然我还是大四，但是陈老师已经</w:t>
      </w:r>
      <w:r w:rsidR="00966EA5">
        <w:rPr>
          <w:rFonts w:ascii="宋体" w:eastAsia="宋体" w:hAnsi="宋体" w:hint="eastAsia"/>
          <w:sz w:val="24"/>
        </w:rPr>
        <w:t>对我的学习路线与知识框架给出了宝贵的</w:t>
      </w:r>
      <w:r w:rsidR="00F21095">
        <w:rPr>
          <w:rFonts w:ascii="宋体" w:eastAsia="宋体" w:hAnsi="宋体" w:hint="eastAsia"/>
          <w:sz w:val="24"/>
        </w:rPr>
        <w:t>建议</w:t>
      </w:r>
      <w:r w:rsidR="00966EA5">
        <w:rPr>
          <w:rFonts w:ascii="宋体" w:eastAsia="宋体" w:hAnsi="宋体" w:hint="eastAsia"/>
          <w:sz w:val="24"/>
        </w:rPr>
        <w:t>，同时每周也会详细了解我的毕设进展以及学习情况</w:t>
      </w:r>
      <w:r w:rsidR="00DA3ABF">
        <w:rPr>
          <w:rFonts w:ascii="宋体" w:eastAsia="宋体" w:hAnsi="宋体" w:hint="eastAsia"/>
          <w:sz w:val="24"/>
        </w:rPr>
        <w:t>，并相应地给出</w:t>
      </w:r>
      <w:r w:rsidR="00F21095">
        <w:rPr>
          <w:rFonts w:ascii="宋体" w:eastAsia="宋体" w:hAnsi="宋体" w:hint="eastAsia"/>
          <w:sz w:val="24"/>
        </w:rPr>
        <w:t>指导</w:t>
      </w:r>
      <w:r w:rsidR="00DA3ABF">
        <w:rPr>
          <w:rFonts w:ascii="宋体" w:eastAsia="宋体" w:hAnsi="宋体" w:hint="eastAsia"/>
          <w:sz w:val="24"/>
        </w:rPr>
        <w:t>。非常有幸未来三年能够在陈老师的指导下进行研究工作。</w:t>
      </w:r>
    </w:p>
    <w:p w14:paraId="0442FCE9" w14:textId="67CA7CB1" w:rsidR="00DA3ABF" w:rsidRDefault="00DA3ABF" w:rsidP="00C93876">
      <w:pPr>
        <w:spacing w:line="400" w:lineRule="exact"/>
        <w:ind w:firstLineChars="200" w:firstLine="480"/>
        <w:rPr>
          <w:rFonts w:ascii="宋体" w:eastAsia="宋体" w:hAnsi="宋体"/>
          <w:sz w:val="24"/>
        </w:rPr>
      </w:pPr>
      <w:r>
        <w:rPr>
          <w:rFonts w:ascii="宋体" w:eastAsia="宋体" w:hAnsi="宋体" w:hint="eastAsia"/>
          <w:sz w:val="24"/>
        </w:rPr>
        <w:t>感谢四年来朝夕相处的同学与老师们。感谢三位舍友所带来的欢乐，感谢辅导员在生活上提供的帮助，感谢周冬秦、李文强、余泽晨等同学在科研学习上所带给我的启发与思考。</w:t>
      </w:r>
    </w:p>
    <w:p w14:paraId="5E1E841E" w14:textId="0BA6A72B" w:rsidR="0052256C" w:rsidRDefault="0052256C" w:rsidP="00C93876">
      <w:pPr>
        <w:spacing w:line="400" w:lineRule="exact"/>
        <w:ind w:firstLineChars="200" w:firstLine="480"/>
        <w:rPr>
          <w:rFonts w:ascii="宋体" w:eastAsia="宋体" w:hAnsi="宋体"/>
          <w:sz w:val="24"/>
        </w:rPr>
      </w:pPr>
      <w:r>
        <w:rPr>
          <w:rFonts w:ascii="宋体" w:eastAsia="宋体" w:hAnsi="宋体" w:hint="eastAsia"/>
          <w:sz w:val="24"/>
        </w:rPr>
        <w:t>最后，感谢母校的栽培。感谢父亲母亲</w:t>
      </w:r>
      <w:r w:rsidR="00FC0919">
        <w:rPr>
          <w:rFonts w:ascii="宋体" w:eastAsia="宋体" w:hAnsi="宋体" w:hint="eastAsia"/>
          <w:sz w:val="24"/>
        </w:rPr>
        <w:t>二十</w:t>
      </w:r>
      <w:r>
        <w:rPr>
          <w:rFonts w:ascii="宋体" w:eastAsia="宋体" w:hAnsi="宋体" w:hint="eastAsia"/>
          <w:sz w:val="24"/>
        </w:rPr>
        <w:t>余年的含辛茹苦</w:t>
      </w:r>
      <w:r w:rsidR="00FC0919">
        <w:rPr>
          <w:rFonts w:ascii="宋体" w:eastAsia="宋体" w:hAnsi="宋体" w:hint="eastAsia"/>
          <w:sz w:val="24"/>
        </w:rPr>
        <w:t>，养育之恩，无以言表，惟愿能早日有所成就，不负所望</w:t>
      </w:r>
      <w:r w:rsidR="00D11233">
        <w:rPr>
          <w:rFonts w:ascii="宋体" w:eastAsia="宋体" w:hAnsi="宋体" w:hint="eastAsia"/>
          <w:sz w:val="24"/>
        </w:rPr>
        <w:t>，</w:t>
      </w:r>
      <w:r w:rsidR="00FC0919">
        <w:rPr>
          <w:rFonts w:ascii="宋体" w:eastAsia="宋体" w:hAnsi="宋体" w:hint="eastAsia"/>
          <w:sz w:val="24"/>
        </w:rPr>
        <w:t>祝身体健康，平安快乐。</w:t>
      </w:r>
    </w:p>
    <w:p w14:paraId="7EC8D3F0" w14:textId="77777777" w:rsidR="0052256C" w:rsidRPr="00BD1DB6" w:rsidRDefault="0052256C" w:rsidP="00C93876">
      <w:pPr>
        <w:spacing w:line="400" w:lineRule="exact"/>
        <w:ind w:firstLineChars="200" w:firstLine="480"/>
        <w:rPr>
          <w:rFonts w:ascii="宋体" w:eastAsia="宋体" w:hAnsi="宋体"/>
          <w:sz w:val="24"/>
        </w:rPr>
      </w:pPr>
    </w:p>
    <w:p w14:paraId="3615B145" w14:textId="793E7356" w:rsidR="005C7141" w:rsidRPr="00AE7ED1" w:rsidRDefault="00AE7ED1">
      <w:pPr>
        <w:widowControl/>
        <w:jc w:val="left"/>
        <w:rPr>
          <w:rFonts w:ascii="黑体" w:eastAsia="黑体" w:hAnsi="黑体"/>
          <w:sz w:val="28"/>
        </w:rPr>
      </w:pPr>
      <w:r>
        <w:rPr>
          <w:rFonts w:ascii="黑体" w:eastAsia="黑体" w:hAnsi="黑体"/>
          <w:sz w:val="28"/>
        </w:rPr>
        <w:br w:type="page"/>
      </w:r>
    </w:p>
    <w:p w14:paraId="33926E06" w14:textId="38783400" w:rsidR="007220C6" w:rsidRPr="00AE7ED1" w:rsidRDefault="007220C6" w:rsidP="00AE7ED1">
      <w:pPr>
        <w:pStyle w:val="1"/>
        <w:rPr>
          <w:rFonts w:ascii="黑体" w:eastAsia="黑体" w:hAnsi="黑体"/>
          <w:b w:val="0"/>
          <w:sz w:val="28"/>
          <w:szCs w:val="28"/>
        </w:rPr>
      </w:pPr>
      <w:bookmarkStart w:id="154" w:name="_Toc8904315"/>
      <w:r w:rsidRPr="007220C6">
        <w:rPr>
          <w:rFonts w:ascii="黑体" w:eastAsia="黑体" w:hAnsi="黑体" w:hint="eastAsia"/>
          <w:b w:val="0"/>
          <w:sz w:val="28"/>
          <w:szCs w:val="28"/>
        </w:rPr>
        <w:lastRenderedPageBreak/>
        <w:t>参考文献：</w:t>
      </w:r>
      <w:bookmarkEnd w:id="154"/>
    </w:p>
    <w:p w14:paraId="21BF1573" w14:textId="70E5B1DB" w:rsidR="00AE7ED1" w:rsidRDefault="00AE7ED1" w:rsidP="00AE7ED1">
      <w:pPr>
        <w:pStyle w:val="a7"/>
        <w:numPr>
          <w:ilvl w:val="0"/>
          <w:numId w:val="13"/>
        </w:numPr>
        <w:ind w:firstLineChars="0"/>
        <w:rPr>
          <w:rFonts w:ascii="宋体" w:eastAsia="宋体" w:hAnsi="宋体"/>
        </w:rPr>
      </w:pPr>
      <w:r w:rsidRPr="00AE7ED1">
        <w:rPr>
          <w:rFonts w:ascii="宋体" w:eastAsia="宋体" w:hAnsi="宋体" w:hint="eastAsia"/>
        </w:rPr>
        <w:t>唐泽圣.三维数据场可视化.北京：清华大学出版社，1999，1</w:t>
      </w:r>
    </w:p>
    <w:p w14:paraId="13375904" w14:textId="36E51300" w:rsidR="00AE7ED1" w:rsidRPr="00AE7ED1" w:rsidRDefault="00AE7ED1" w:rsidP="00AE7ED1">
      <w:pPr>
        <w:pStyle w:val="a7"/>
        <w:numPr>
          <w:ilvl w:val="0"/>
          <w:numId w:val="13"/>
        </w:numPr>
        <w:ind w:firstLineChars="0"/>
        <w:rPr>
          <w:rFonts w:ascii="宋体" w:eastAsia="宋体" w:hAnsi="宋体"/>
        </w:rPr>
      </w:pPr>
      <w:r w:rsidRPr="00FA34D1">
        <w:rPr>
          <w:rFonts w:ascii="Times New Roman" w:eastAsia="宋体" w:hAnsi="Times New Roman" w:cs="Times New Roman"/>
        </w:rPr>
        <w:t>Levoy M. Display of Surfaces from Volume Data[J]. IEEE Computer Graphics &amp; Application,</w:t>
      </w:r>
      <w:r>
        <w:rPr>
          <w:rFonts w:ascii="Times New Roman" w:eastAsia="宋体" w:hAnsi="Times New Roman" w:cs="Times New Roman"/>
        </w:rPr>
        <w:t xml:space="preserve"> </w:t>
      </w:r>
      <w:r w:rsidRPr="00FA34D1">
        <w:rPr>
          <w:rFonts w:ascii="Times New Roman" w:eastAsia="宋体" w:hAnsi="Times New Roman" w:cs="Times New Roman"/>
        </w:rPr>
        <w:t>1988, 8(3):29-37</w:t>
      </w:r>
    </w:p>
    <w:p w14:paraId="247839E5" w14:textId="1A7198FE" w:rsidR="00AE7ED1" w:rsidRPr="00A552CA" w:rsidRDefault="00AE7ED1" w:rsidP="00AE7ED1">
      <w:pPr>
        <w:pStyle w:val="a7"/>
        <w:numPr>
          <w:ilvl w:val="0"/>
          <w:numId w:val="13"/>
        </w:numPr>
        <w:ind w:firstLineChars="0"/>
        <w:rPr>
          <w:rFonts w:ascii="宋体" w:eastAsia="宋体" w:hAnsi="宋体"/>
        </w:rPr>
      </w:pPr>
      <w:r w:rsidRPr="00FD7E93">
        <w:rPr>
          <w:rFonts w:ascii="宋体" w:eastAsia="宋体" w:hAnsi="宋体" w:cs="Times New Roman" w:hint="eastAsia"/>
        </w:rPr>
        <w:t>范翠萍</w:t>
      </w:r>
      <w:r w:rsidRPr="00FD7E93">
        <w:rPr>
          <w:rFonts w:ascii="宋体" w:eastAsia="宋体" w:hAnsi="宋体" w:cs="Times New Roman"/>
        </w:rPr>
        <w:t>.体绘制多维传递函数的设计方法研究[D].江苏科技大学,2011</w:t>
      </w:r>
    </w:p>
    <w:p w14:paraId="13070425" w14:textId="2DDE7893" w:rsidR="00A552CA" w:rsidRPr="00A552CA" w:rsidRDefault="00A552CA" w:rsidP="00A552CA">
      <w:pPr>
        <w:pStyle w:val="a7"/>
        <w:numPr>
          <w:ilvl w:val="0"/>
          <w:numId w:val="13"/>
        </w:numPr>
        <w:ind w:firstLineChars="0"/>
        <w:rPr>
          <w:rFonts w:ascii="宋体" w:eastAsia="宋体" w:hAnsi="宋体" w:cs="Times New Roman"/>
        </w:rPr>
      </w:pPr>
      <w:r w:rsidRPr="0064082D">
        <w:rPr>
          <w:rFonts w:ascii="Times New Roman" w:eastAsia="宋体" w:hAnsi="Times New Roman" w:cs="Times New Roman" w:hint="eastAsia"/>
        </w:rPr>
        <w:t>张尤赛</w:t>
      </w:r>
      <w:r w:rsidRPr="0064082D">
        <w:rPr>
          <w:rFonts w:ascii="Times New Roman" w:eastAsia="宋体" w:hAnsi="Times New Roman" w:cs="Times New Roman"/>
        </w:rPr>
        <w:t>,</w:t>
      </w:r>
      <w:r w:rsidRPr="0064082D">
        <w:rPr>
          <w:rFonts w:ascii="Times New Roman" w:eastAsia="宋体" w:hAnsi="Times New Roman" w:cs="Times New Roman"/>
        </w:rPr>
        <w:t>陈福民</w:t>
      </w:r>
      <w:r w:rsidRPr="0064082D">
        <w:rPr>
          <w:rFonts w:ascii="Times New Roman" w:eastAsia="宋体" w:hAnsi="Times New Roman" w:cs="Times New Roman"/>
        </w:rPr>
        <w:t>.</w:t>
      </w:r>
      <w:r w:rsidRPr="0064082D">
        <w:rPr>
          <w:rFonts w:ascii="Times New Roman" w:eastAsia="宋体" w:hAnsi="Times New Roman" w:cs="Times New Roman"/>
        </w:rPr>
        <w:t>三维医学图像的体绘制技术综述</w:t>
      </w:r>
      <w:r w:rsidRPr="0064082D">
        <w:rPr>
          <w:rFonts w:ascii="Times New Roman" w:eastAsia="宋体" w:hAnsi="Times New Roman" w:cs="Times New Roman"/>
        </w:rPr>
        <w:t>[J].</w:t>
      </w:r>
      <w:r w:rsidRPr="0064082D">
        <w:rPr>
          <w:rFonts w:ascii="Times New Roman" w:eastAsia="宋体" w:hAnsi="Times New Roman" w:cs="Times New Roman"/>
        </w:rPr>
        <w:t>计算机工程与应用</w:t>
      </w:r>
      <w:r w:rsidRPr="0064082D">
        <w:rPr>
          <w:rFonts w:ascii="Times New Roman" w:eastAsia="宋体" w:hAnsi="Times New Roman" w:cs="Times New Roman"/>
        </w:rPr>
        <w:t>,2002(08):18-19+122</w:t>
      </w:r>
      <w:r w:rsidRPr="00AE7ED1">
        <w:rPr>
          <w:rFonts w:ascii="Times New Roman" w:eastAsia="宋体" w:hAnsi="Times New Roman" w:cs="Times New Roman"/>
        </w:rPr>
        <w:t>.</w:t>
      </w:r>
    </w:p>
    <w:p w14:paraId="5ACF5A94" w14:textId="7893FCAC" w:rsidR="00AE7ED1" w:rsidRPr="00AE7ED1" w:rsidRDefault="00AE7ED1" w:rsidP="00AE7ED1">
      <w:pPr>
        <w:pStyle w:val="a7"/>
        <w:numPr>
          <w:ilvl w:val="0"/>
          <w:numId w:val="13"/>
        </w:numPr>
        <w:ind w:firstLineChars="0"/>
        <w:rPr>
          <w:rFonts w:ascii="宋体" w:eastAsia="宋体" w:hAnsi="宋体" w:cs="Times New Roman"/>
        </w:rPr>
      </w:pPr>
      <w:r w:rsidRPr="00AE7ED1">
        <w:rPr>
          <w:rFonts w:ascii="Times New Roman" w:eastAsia="宋体" w:hAnsi="Times New Roman" w:cs="Times New Roman"/>
        </w:rPr>
        <w:t>Meißner, Michael, et al. A practical evaluation of popular volume rendering algorithms. Proceedings of the 2000 IEEE symposium on Volume visualization. ACM, 2000</w:t>
      </w:r>
    </w:p>
    <w:p w14:paraId="1F48D30A" w14:textId="18CFD289" w:rsidR="00562A06" w:rsidRPr="00A27827" w:rsidRDefault="00033E8A" w:rsidP="00A552CA">
      <w:pPr>
        <w:pStyle w:val="a7"/>
        <w:numPr>
          <w:ilvl w:val="0"/>
          <w:numId w:val="13"/>
        </w:numPr>
        <w:ind w:firstLineChars="0"/>
        <w:rPr>
          <w:rFonts w:ascii="宋体" w:eastAsia="宋体" w:hAnsi="宋体" w:cs="Times New Roman"/>
        </w:rPr>
      </w:pPr>
      <w:r w:rsidRPr="00B27A97">
        <w:rPr>
          <w:rFonts w:ascii="Times New Roman" w:eastAsia="宋体" w:hAnsi="Times New Roman" w:cs="Times New Roman"/>
        </w:rPr>
        <w:t>Kniss, J., Kindlmann, G., Hansen, C.. Interactive volume rendering using multi-dimensional transfer functions and direct manipulation widgets[P]. Visualization, 2001. VIS '01. Proceedings,2001</w:t>
      </w:r>
    </w:p>
    <w:p w14:paraId="77CC83F8" w14:textId="24821607" w:rsidR="00A27827" w:rsidRPr="00A27827" w:rsidRDefault="00A27827" w:rsidP="00A27827">
      <w:pPr>
        <w:pStyle w:val="a7"/>
        <w:numPr>
          <w:ilvl w:val="0"/>
          <w:numId w:val="13"/>
        </w:numPr>
        <w:ind w:firstLineChars="0"/>
        <w:rPr>
          <w:rFonts w:ascii="宋体" w:eastAsia="宋体" w:hAnsi="宋体" w:cs="Times New Roman"/>
        </w:rPr>
      </w:pPr>
      <w:r>
        <w:rPr>
          <w:rFonts w:ascii="Times New Roman" w:eastAsia="宋体" w:hAnsi="Times New Roman" w:cs="Times New Roman"/>
        </w:rPr>
        <w:t>H. Pfister , B. Lorensen, C. Bajaj. The transfer function bake-off[J]. IEEE Computer Graphics and Applications,, 2001, 21(1):16-22</w:t>
      </w:r>
    </w:p>
    <w:p w14:paraId="45014240" w14:textId="77777777" w:rsidR="00033E8A" w:rsidRDefault="00033E8A" w:rsidP="00EF0E86">
      <w:pPr>
        <w:pStyle w:val="a7"/>
        <w:numPr>
          <w:ilvl w:val="0"/>
          <w:numId w:val="13"/>
        </w:numPr>
        <w:ind w:firstLineChars="0"/>
        <w:rPr>
          <w:rFonts w:ascii="宋体" w:eastAsia="宋体" w:hAnsi="宋体" w:cs="Times New Roman"/>
        </w:rPr>
      </w:pPr>
      <w:r w:rsidRPr="00AE602F">
        <w:rPr>
          <w:rFonts w:ascii="宋体" w:eastAsia="宋体" w:hAnsi="宋体" w:cs="Times New Roman" w:hint="eastAsia"/>
        </w:rPr>
        <w:t>周芳芳</w:t>
      </w:r>
      <w:r w:rsidRPr="00AE602F">
        <w:rPr>
          <w:rFonts w:ascii="宋体" w:eastAsia="宋体" w:hAnsi="宋体" w:cs="Times New Roman"/>
        </w:rPr>
        <w:t>,樊晓平,杨斌.体绘制中传递函数设计的研究现状与展望[J].中国图象图形学报,2008(06):1034-1047</w:t>
      </w:r>
    </w:p>
    <w:p w14:paraId="26530C46" w14:textId="77777777" w:rsidR="00033E8A" w:rsidRPr="00033E8A" w:rsidRDefault="00EF0E86" w:rsidP="00033E8A">
      <w:pPr>
        <w:pStyle w:val="a7"/>
        <w:numPr>
          <w:ilvl w:val="0"/>
          <w:numId w:val="13"/>
        </w:numPr>
        <w:ind w:firstLineChars="0"/>
        <w:rPr>
          <w:rFonts w:ascii="宋体" w:eastAsia="宋体" w:hAnsi="宋体" w:cs="Times New Roman"/>
        </w:rPr>
      </w:pPr>
      <w:r w:rsidRPr="00033E8A">
        <w:rPr>
          <w:rFonts w:ascii="Times New Roman" w:eastAsia="宋体" w:hAnsi="Times New Roman" w:cs="Times New Roman"/>
        </w:rPr>
        <w:t>J. Marks et al., “Design Galleries: A General Approach to</w:t>
      </w:r>
      <w:r w:rsidRPr="00033E8A">
        <w:rPr>
          <w:rFonts w:ascii="Times New Roman" w:eastAsia="宋体" w:hAnsi="Times New Roman" w:cs="Times New Roman" w:hint="eastAsia"/>
        </w:rPr>
        <w:t xml:space="preserve"> </w:t>
      </w:r>
      <w:r w:rsidRPr="00033E8A">
        <w:rPr>
          <w:rFonts w:ascii="Times New Roman" w:eastAsia="宋体" w:hAnsi="Times New Roman" w:cs="Times New Roman"/>
        </w:rPr>
        <w:t>Setting Parameters for Computer Graphics and Animation,”</w:t>
      </w:r>
      <w:r w:rsidRPr="00033E8A">
        <w:rPr>
          <w:rFonts w:ascii="Times New Roman" w:eastAsia="宋体" w:hAnsi="Times New Roman" w:cs="Times New Roman" w:hint="eastAsia"/>
        </w:rPr>
        <w:t xml:space="preserve"> </w:t>
      </w:r>
      <w:r w:rsidRPr="00033E8A">
        <w:rPr>
          <w:rFonts w:ascii="Times New Roman" w:eastAsia="宋体" w:hAnsi="Times New Roman" w:cs="Times New Roman"/>
        </w:rPr>
        <w:t>Proc. Siggraph 97, ACM Press, New York, Aug. 1997,</w:t>
      </w:r>
      <w:r w:rsidRPr="00033E8A">
        <w:rPr>
          <w:rFonts w:ascii="Times New Roman" w:eastAsia="宋体" w:hAnsi="Times New Roman" w:cs="Times New Roman" w:hint="eastAsia"/>
        </w:rPr>
        <w:t xml:space="preserve"> </w:t>
      </w:r>
      <w:r w:rsidRPr="00033E8A">
        <w:rPr>
          <w:rFonts w:ascii="Times New Roman" w:eastAsia="宋体" w:hAnsi="Times New Roman" w:cs="Times New Roman"/>
        </w:rPr>
        <w:t>pp. 389-400</w:t>
      </w:r>
    </w:p>
    <w:p w14:paraId="7CCFF0E5" w14:textId="6C73EE61" w:rsidR="00033E8A" w:rsidRDefault="00033E8A" w:rsidP="00033E8A">
      <w:pPr>
        <w:pStyle w:val="a7"/>
        <w:numPr>
          <w:ilvl w:val="0"/>
          <w:numId w:val="13"/>
        </w:numPr>
        <w:ind w:firstLineChars="0"/>
        <w:rPr>
          <w:rFonts w:ascii="Times New Roman" w:eastAsia="宋体" w:hAnsi="Times New Roman" w:cs="Times New Roman"/>
        </w:rPr>
      </w:pPr>
      <w:r w:rsidRPr="00033E8A">
        <w:rPr>
          <w:rFonts w:ascii="Times New Roman" w:eastAsia="宋体" w:hAnsi="Times New Roman" w:cs="Times New Roman"/>
        </w:rPr>
        <w:t>Li L, Peng H, Chen X, et al. Visualization of boundaries in volumetric data sets through a what material you pick is what boundary you see approach[J]. Computer methods and programs in biomedicine, 2016, 126: 76-88</w:t>
      </w:r>
    </w:p>
    <w:p w14:paraId="5AB126B6" w14:textId="7EF17D22" w:rsidR="00F122ED" w:rsidRDefault="00F122ED" w:rsidP="00033E8A">
      <w:pPr>
        <w:pStyle w:val="a7"/>
        <w:numPr>
          <w:ilvl w:val="0"/>
          <w:numId w:val="13"/>
        </w:numPr>
        <w:ind w:firstLineChars="0"/>
        <w:rPr>
          <w:rFonts w:ascii="Times New Roman" w:eastAsia="宋体" w:hAnsi="Times New Roman" w:cs="Times New Roman"/>
        </w:rPr>
      </w:pPr>
      <w:r w:rsidRPr="00F122ED">
        <w:rPr>
          <w:rFonts w:ascii="Times New Roman" w:eastAsia="宋体" w:hAnsi="Times New Roman" w:cs="Times New Roman"/>
        </w:rPr>
        <w:t>Kindlmann G, Durkin J W. Semi-automatic generation of transfer functions for direct volume rendering[C]//IEEE Symposium on Volume Visualization (Cat. No. 989EX300). IEEE, 1998: 79-86.</w:t>
      </w:r>
    </w:p>
    <w:p w14:paraId="59B7A93A" w14:textId="77777777" w:rsidR="00033E8A" w:rsidRDefault="00033E8A" w:rsidP="00033E8A">
      <w:pPr>
        <w:pStyle w:val="a7"/>
        <w:numPr>
          <w:ilvl w:val="0"/>
          <w:numId w:val="13"/>
        </w:numPr>
        <w:ind w:firstLineChars="0"/>
        <w:rPr>
          <w:rFonts w:ascii="Times New Roman" w:eastAsia="宋体" w:hAnsi="Times New Roman" w:cs="Times New Roman"/>
        </w:rPr>
      </w:pPr>
      <w:r w:rsidRPr="00F122ED">
        <w:rPr>
          <w:rFonts w:ascii="Times New Roman" w:eastAsia="宋体" w:hAnsi="Times New Roman" w:cs="Times New Roman"/>
        </w:rPr>
        <w:t>Tzeng F Y, Ma K L. A cluster-space visual interface for arbitrary dimensional classification of volume data[C]//Proceedings of the Sixth Joint Eurographics-IEEE TCVG conference on Visualization. Eurographics Association, 2004: 17-24</w:t>
      </w:r>
      <w:r>
        <w:rPr>
          <w:rFonts w:ascii="Times New Roman" w:eastAsia="宋体" w:hAnsi="Times New Roman" w:cs="Times New Roman" w:hint="eastAsia"/>
        </w:rPr>
        <w:t xml:space="preserve"> </w:t>
      </w:r>
    </w:p>
    <w:p w14:paraId="27390309" w14:textId="03FA9347" w:rsidR="00697D63" w:rsidRDefault="00697D63" w:rsidP="00033E8A">
      <w:pPr>
        <w:pStyle w:val="a7"/>
        <w:numPr>
          <w:ilvl w:val="0"/>
          <w:numId w:val="13"/>
        </w:numPr>
        <w:ind w:firstLineChars="0"/>
        <w:rPr>
          <w:rFonts w:ascii="Times New Roman" w:eastAsia="宋体" w:hAnsi="Times New Roman" w:cs="Times New Roman"/>
        </w:rPr>
      </w:pPr>
      <w:r w:rsidRPr="00697D63">
        <w:rPr>
          <w:rFonts w:ascii="Times New Roman" w:eastAsia="宋体" w:hAnsi="Times New Roman" w:cs="Times New Roman"/>
        </w:rPr>
        <w:t>Tzeng F Y, Lum E B, Ma K L. A novel interface for higher-dimensional classification of volume data[C]//Proceedings of the 14th IEEE Visualization 2003 (VIS'03). IEEE Computer Society, 2003: 66</w:t>
      </w:r>
    </w:p>
    <w:p w14:paraId="1E831068" w14:textId="5745C2AE" w:rsidR="00697D63" w:rsidRDefault="00697D63" w:rsidP="00EF0E86">
      <w:pPr>
        <w:pStyle w:val="a7"/>
        <w:numPr>
          <w:ilvl w:val="0"/>
          <w:numId w:val="13"/>
        </w:numPr>
        <w:ind w:firstLineChars="0"/>
        <w:rPr>
          <w:rFonts w:ascii="Times New Roman" w:eastAsia="宋体" w:hAnsi="Times New Roman" w:cs="Times New Roman"/>
        </w:rPr>
      </w:pPr>
      <w:r w:rsidRPr="00033E8A">
        <w:rPr>
          <w:rFonts w:ascii="Times New Roman" w:eastAsia="宋体" w:hAnsi="Times New Roman" w:cs="Times New Roman"/>
        </w:rPr>
        <w:t>Cheng H C, Cardone A, Jain S, et al. Deep-learning-assisted volume visualization[J]. IEEE transactions on visualization and computer graphics, 2019, 25(2): 1378-1391</w:t>
      </w:r>
    </w:p>
    <w:p w14:paraId="0A85AAF6" w14:textId="67415A95" w:rsidR="00433557" w:rsidRDefault="00203CE1" w:rsidP="00EF0E86">
      <w:pPr>
        <w:pStyle w:val="a7"/>
        <w:numPr>
          <w:ilvl w:val="0"/>
          <w:numId w:val="13"/>
        </w:numPr>
        <w:ind w:firstLineChars="0"/>
        <w:rPr>
          <w:rFonts w:ascii="Times New Roman" w:eastAsia="宋体" w:hAnsi="Times New Roman" w:cs="Times New Roman"/>
        </w:rPr>
      </w:pPr>
      <w:r w:rsidRPr="00033E8A">
        <w:rPr>
          <w:rFonts w:ascii="Times New Roman" w:eastAsia="宋体" w:hAnsi="Times New Roman" w:cs="Times New Roman"/>
        </w:rPr>
        <w:t>Max N. Optical models for direct volume rendering[J]. IEEE Transactions on Visualization and Computer Graphics, 1995, 1(2): 99-108</w:t>
      </w:r>
    </w:p>
    <w:p w14:paraId="49999AA6" w14:textId="27E6466B" w:rsidR="00433557" w:rsidRDefault="006F32B7" w:rsidP="00EF0E86">
      <w:pPr>
        <w:pStyle w:val="a7"/>
        <w:numPr>
          <w:ilvl w:val="0"/>
          <w:numId w:val="13"/>
        </w:numPr>
        <w:ind w:firstLineChars="0"/>
        <w:rPr>
          <w:rFonts w:ascii="Times New Roman" w:eastAsia="宋体" w:hAnsi="Times New Roman" w:cs="Times New Roman"/>
        </w:rPr>
      </w:pPr>
      <w:r w:rsidRPr="00033E8A">
        <w:rPr>
          <w:rFonts w:ascii="Times New Roman" w:eastAsia="宋体" w:hAnsi="Times New Roman" w:cs="Times New Roman"/>
        </w:rPr>
        <w:t>Moller T, Machiraju R, Mueller K, et al. Evaluation and design of filters using a Taylor series expansion[J]. IEEE transactions on Visualization and Computer Graphics, 1997, 3(2): 184-199</w:t>
      </w:r>
    </w:p>
    <w:p w14:paraId="753FCFE5" w14:textId="169E6B62" w:rsidR="006F32B7" w:rsidRDefault="006F32B7" w:rsidP="00EF0E86">
      <w:pPr>
        <w:pStyle w:val="a7"/>
        <w:numPr>
          <w:ilvl w:val="0"/>
          <w:numId w:val="13"/>
        </w:numPr>
        <w:ind w:firstLineChars="0"/>
        <w:rPr>
          <w:rFonts w:ascii="Times New Roman" w:eastAsia="宋体" w:hAnsi="Times New Roman" w:cs="Times New Roman"/>
        </w:rPr>
      </w:pPr>
      <w:r w:rsidRPr="00033E8A">
        <w:rPr>
          <w:rFonts w:ascii="Times New Roman" w:eastAsia="宋体" w:hAnsi="Times New Roman" w:cs="Times New Roman"/>
        </w:rPr>
        <w:t>Neumann L, Csébfalvi B, König A, et al. Gradient estimation in volume data using 4D linear regression[C]//Computer Graphics Forum. Oxford, UK and Boston, USA: Blackwell Publishers Ltd, 2000, 19(3): 351-358</w:t>
      </w:r>
    </w:p>
    <w:p w14:paraId="79B00FCB" w14:textId="6D2A5AA6" w:rsidR="00232B40" w:rsidRDefault="006F32B7" w:rsidP="0038210D">
      <w:pPr>
        <w:pStyle w:val="a7"/>
        <w:numPr>
          <w:ilvl w:val="0"/>
          <w:numId w:val="13"/>
        </w:numPr>
        <w:ind w:firstLineChars="0"/>
        <w:rPr>
          <w:rFonts w:ascii="Times New Roman" w:eastAsia="宋体" w:hAnsi="Times New Roman" w:cs="Times New Roman"/>
        </w:rPr>
      </w:pPr>
      <w:r w:rsidRPr="00033E8A">
        <w:rPr>
          <w:rFonts w:ascii="Times New Roman" w:eastAsia="宋体" w:hAnsi="Times New Roman" w:cs="Times New Roman"/>
        </w:rPr>
        <w:t>Lum E B, Ma K L. Lighting transfer functions using gradient aligned sampling[C]//IEEE Visualization 2004. IEEE, 2004: 289-296</w:t>
      </w:r>
    </w:p>
    <w:p w14:paraId="38E40718" w14:textId="3D4D6BB6" w:rsidR="00847FDA" w:rsidRDefault="00847FDA" w:rsidP="00847FDA">
      <w:pPr>
        <w:pStyle w:val="a7"/>
        <w:numPr>
          <w:ilvl w:val="0"/>
          <w:numId w:val="13"/>
        </w:numPr>
        <w:ind w:firstLineChars="0"/>
        <w:rPr>
          <w:rFonts w:ascii="Times New Roman" w:eastAsia="宋体" w:hAnsi="Times New Roman" w:cs="Times New Roman"/>
        </w:rPr>
      </w:pPr>
      <w:r w:rsidRPr="00033E8A">
        <w:rPr>
          <w:rFonts w:ascii="Times New Roman" w:eastAsia="宋体" w:hAnsi="Times New Roman" w:cs="Times New Roman"/>
        </w:rPr>
        <w:t xml:space="preserve">Jerrold E. Marsden and Anthony J. Tromba. Vector Calculus, chapter 2.6, 4.2. W.H. Freeman </w:t>
      </w:r>
      <w:r w:rsidRPr="00033E8A">
        <w:rPr>
          <w:rFonts w:ascii="Times New Roman" w:eastAsia="宋体" w:hAnsi="Times New Roman" w:cs="Times New Roman"/>
        </w:rPr>
        <w:lastRenderedPageBreak/>
        <w:t>and Company, New York,</w:t>
      </w:r>
      <w:r w:rsidRPr="00033E8A">
        <w:rPr>
          <w:rFonts w:ascii="Times New Roman" w:eastAsia="宋体" w:hAnsi="Times New Roman" w:cs="Times New Roman" w:hint="eastAsia"/>
        </w:rPr>
        <w:t xml:space="preserve"> </w:t>
      </w:r>
      <w:r w:rsidRPr="00033E8A">
        <w:rPr>
          <w:rFonts w:ascii="Times New Roman" w:eastAsia="宋体" w:hAnsi="Times New Roman" w:cs="Times New Roman"/>
        </w:rPr>
        <w:t>1996</w:t>
      </w:r>
    </w:p>
    <w:p w14:paraId="1001C1A6" w14:textId="776D2B36" w:rsidR="00847FDA" w:rsidRDefault="00847FDA" w:rsidP="00847FDA">
      <w:pPr>
        <w:pStyle w:val="a7"/>
        <w:numPr>
          <w:ilvl w:val="0"/>
          <w:numId w:val="13"/>
        </w:numPr>
        <w:ind w:firstLineChars="0"/>
        <w:rPr>
          <w:rFonts w:ascii="Times New Roman" w:eastAsia="宋体" w:hAnsi="Times New Roman" w:cs="Times New Roman"/>
        </w:rPr>
      </w:pPr>
      <w:r w:rsidRPr="00033E8A">
        <w:rPr>
          <w:rFonts w:ascii="Times New Roman" w:eastAsia="宋体" w:hAnsi="Times New Roman" w:cs="Times New Roman"/>
        </w:rPr>
        <w:t>Sato Y, Westin C F, Bhalerao A, et al. Tissue classification based on 3D local intensity structures for volume rendering[J]. IEEE Transactions on visualization and computer graphics, 2000, 6(2): 160-180</w:t>
      </w:r>
    </w:p>
    <w:p w14:paraId="05867DBE" w14:textId="4409F6C0" w:rsidR="00B07F25" w:rsidRDefault="00B07F25" w:rsidP="00847FDA">
      <w:pPr>
        <w:pStyle w:val="a7"/>
        <w:numPr>
          <w:ilvl w:val="0"/>
          <w:numId w:val="13"/>
        </w:numPr>
        <w:ind w:firstLineChars="0"/>
        <w:rPr>
          <w:rFonts w:ascii="Times New Roman" w:eastAsia="宋体" w:hAnsi="Times New Roman" w:cs="Times New Roman"/>
        </w:rPr>
      </w:pPr>
      <w:r w:rsidRPr="00033E8A">
        <w:rPr>
          <w:rFonts w:ascii="Times New Roman" w:eastAsia="宋体" w:hAnsi="Times New Roman" w:cs="Times New Roman"/>
        </w:rPr>
        <w:t>Kniss J, Premoze S, Ikits M, et al. Gaussian transfer functions for multi-field volume visualization[C]//Proceedings of the 14th IEEE Visualization 2003 (VIS'03). IEEE Computer Society, 2003: 65</w:t>
      </w:r>
    </w:p>
    <w:p w14:paraId="294C9048" w14:textId="4240EAC9" w:rsidR="00FE347E" w:rsidRDefault="00FE347E" w:rsidP="00847FDA">
      <w:pPr>
        <w:pStyle w:val="a7"/>
        <w:numPr>
          <w:ilvl w:val="0"/>
          <w:numId w:val="13"/>
        </w:numPr>
        <w:ind w:firstLineChars="0"/>
        <w:rPr>
          <w:rFonts w:ascii="Times New Roman" w:eastAsia="宋体" w:hAnsi="Times New Roman" w:cs="Times New Roman"/>
        </w:rPr>
      </w:pPr>
      <w:r w:rsidRPr="00033E8A">
        <w:rPr>
          <w:rFonts w:ascii="Times New Roman" w:eastAsia="宋体" w:hAnsi="Times New Roman" w:cs="Times New Roman" w:hint="eastAsia"/>
        </w:rPr>
        <w:t>毛淑华，雷伯录</w:t>
      </w:r>
      <w:r w:rsidRPr="00033E8A">
        <w:rPr>
          <w:rFonts w:ascii="Times New Roman" w:eastAsia="宋体" w:hAnsi="Times New Roman" w:cs="Times New Roman" w:hint="eastAsia"/>
        </w:rPr>
        <w:t>.</w:t>
      </w:r>
      <w:r w:rsidRPr="00033E8A">
        <w:rPr>
          <w:rFonts w:ascii="Times New Roman" w:eastAsia="宋体" w:hAnsi="Times New Roman" w:cs="Times New Roman"/>
        </w:rPr>
        <w:t xml:space="preserve"> DICOM</w:t>
      </w:r>
      <w:r w:rsidRPr="00033E8A">
        <w:rPr>
          <w:rFonts w:ascii="Times New Roman" w:eastAsia="宋体" w:hAnsi="Times New Roman" w:cs="Times New Roman" w:hint="eastAsia"/>
        </w:rPr>
        <w:t>标准及应用</w:t>
      </w:r>
      <w:r w:rsidRPr="00033E8A">
        <w:rPr>
          <w:rFonts w:ascii="Times New Roman" w:eastAsia="宋体" w:hAnsi="Times New Roman" w:cs="Times New Roman"/>
        </w:rPr>
        <w:t xml:space="preserve">[J]. </w:t>
      </w:r>
      <w:r w:rsidRPr="00033E8A">
        <w:rPr>
          <w:rFonts w:ascii="Times New Roman" w:eastAsia="宋体" w:hAnsi="Times New Roman" w:cs="Times New Roman" w:hint="eastAsia"/>
        </w:rPr>
        <w:t>科技广场，</w:t>
      </w:r>
      <w:r w:rsidRPr="00033E8A">
        <w:rPr>
          <w:rFonts w:ascii="Times New Roman" w:eastAsia="宋体" w:hAnsi="Times New Roman" w:cs="Times New Roman" w:hint="eastAsia"/>
        </w:rPr>
        <w:t>2006(</w:t>
      </w:r>
      <w:r w:rsidRPr="00033E8A">
        <w:rPr>
          <w:rFonts w:ascii="Times New Roman" w:eastAsia="宋体" w:hAnsi="Times New Roman" w:cs="Times New Roman"/>
        </w:rPr>
        <w:t>11):60-62</w:t>
      </w:r>
    </w:p>
    <w:p w14:paraId="38CE3FB8" w14:textId="773857DC" w:rsidR="0047582B" w:rsidRPr="00033E8A" w:rsidRDefault="008B10E9" w:rsidP="008B10E9">
      <w:pPr>
        <w:pStyle w:val="a7"/>
        <w:numPr>
          <w:ilvl w:val="0"/>
          <w:numId w:val="13"/>
        </w:numPr>
        <w:ind w:firstLineChars="0"/>
        <w:rPr>
          <w:rFonts w:ascii="Times New Roman" w:eastAsia="宋体" w:hAnsi="Times New Roman" w:cs="Times New Roman"/>
        </w:rPr>
      </w:pPr>
      <w:r w:rsidRPr="008B10E9">
        <w:rPr>
          <w:rFonts w:ascii="Times New Roman" w:eastAsia="宋体" w:hAnsi="Times New Roman" w:cs="Times New Roman"/>
        </w:rPr>
        <w:t>Canny, John. A computational approach to edge detection. Readings in computer vision. Morgan Kaufmann, 1987. 184-203</w:t>
      </w:r>
    </w:p>
    <w:sectPr w:rsidR="0047582B" w:rsidRPr="00033E8A" w:rsidSect="005C4FCD">
      <w:headerReference w:type="default" r:id="rId74"/>
      <w:pgSz w:w="11906" w:h="16838"/>
      <w:pgMar w:top="1440" w:right="1800" w:bottom="1440" w:left="1800" w:header="851" w:footer="992" w:gutter="0"/>
      <w:pgNumType w:start="1"/>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98" w:author="慧 唐" w:date="2019-05-17T10:13:00Z" w:initials="慧">
    <w:p w14:paraId="5AD266AE" w14:textId="23ED27C1" w:rsidR="003A2E8A" w:rsidRDefault="003A2E8A">
      <w:pPr>
        <w:pStyle w:val="ad"/>
      </w:pPr>
      <w:r>
        <w:rPr>
          <w:rStyle w:val="ac"/>
        </w:rPr>
        <w:annotationRef/>
      </w:r>
      <w:r>
        <w:rPr>
          <w:rFonts w:hint="eastAsia"/>
        </w:rPr>
        <w:t>叠加怎么体现？这里没有说</w:t>
      </w:r>
    </w:p>
  </w:comment>
  <w:comment w:id="134" w:author="慧 唐" w:date="2019-05-17T10:16:00Z" w:initials="慧">
    <w:p w14:paraId="70237D52" w14:textId="73DB47BD" w:rsidR="003A2E8A" w:rsidRDefault="00A9446E">
      <w:pPr>
        <w:pStyle w:val="ad"/>
      </w:pPr>
      <w:r>
        <w:rPr>
          <w:rFonts w:hint="eastAsia"/>
        </w:rPr>
        <w:t xml:space="preserve"> </w:t>
      </w:r>
      <w:r w:rsidR="003A2E8A">
        <w:rPr>
          <w:rStyle w:val="ac"/>
        </w:rPr>
        <w:annotationRef/>
      </w:r>
      <w:r w:rsidR="003A2E8A">
        <w:rPr>
          <w:rFonts w:hint="eastAsia"/>
        </w:rPr>
        <w:t>这个图应该从上到下标号，或者在标题里说明从上到下依次是什么图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AD266AE" w15:done="0"/>
  <w15:commentEx w15:paraId="70237D52"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AD266AE" w16cid:durableId="208907B2"/>
  <w16cid:commentId w16cid:paraId="70237D52" w16cid:durableId="2089089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28924F" w14:textId="77777777" w:rsidR="00786EAB" w:rsidRDefault="00786EAB" w:rsidP="006A0B2A">
      <w:r>
        <w:separator/>
      </w:r>
    </w:p>
  </w:endnote>
  <w:endnote w:type="continuationSeparator" w:id="0">
    <w:p w14:paraId="155DE832" w14:textId="77777777" w:rsidR="00786EAB" w:rsidRDefault="00786EAB" w:rsidP="006A0B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MingLiU">
    <w:altName w:val="MingLiU"/>
    <w:panose1 w:val="02010609000101010101"/>
    <w:charset w:val="88"/>
    <w:family w:val="modern"/>
    <w:pitch w:val="fixed"/>
    <w:sig w:usb0="A00002FF" w:usb1="28CFFCFA" w:usb2="00000016" w:usb3="00000000" w:csb0="00100001" w:csb1="00000000"/>
  </w:font>
  <w:font w:name="楷体_GB2312">
    <w:altName w:val="楷体"/>
    <w:charset w:val="86"/>
    <w:family w:val="modern"/>
    <w:pitch w:val="default"/>
    <w:sig w:usb0="00000000"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0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64ABC4" w14:textId="77777777" w:rsidR="00786EAB" w:rsidRDefault="00786EAB" w:rsidP="006A0B2A">
      <w:r>
        <w:separator/>
      </w:r>
    </w:p>
  </w:footnote>
  <w:footnote w:type="continuationSeparator" w:id="0">
    <w:p w14:paraId="0B806B88" w14:textId="77777777" w:rsidR="00786EAB" w:rsidRDefault="00786EAB" w:rsidP="006A0B2A">
      <w:r>
        <w:continuationSeparator/>
      </w:r>
    </w:p>
  </w:footnote>
  <w:footnote w:id="1">
    <w:p w14:paraId="3FB7FAAD" w14:textId="0A1BE85D" w:rsidR="003A2E8A" w:rsidRPr="005F28EF" w:rsidRDefault="003A2E8A">
      <w:pPr>
        <w:pStyle w:val="af6"/>
        <w:rPr>
          <w:rFonts w:ascii="宋体" w:eastAsia="宋体" w:hAnsi="宋体"/>
          <w:sz w:val="21"/>
          <w:szCs w:val="21"/>
        </w:rPr>
      </w:pPr>
      <w:r w:rsidRPr="005F28EF">
        <w:rPr>
          <w:rStyle w:val="af8"/>
          <w:rFonts w:ascii="宋体" w:eastAsia="宋体" w:hAnsi="宋体"/>
          <w:sz w:val="21"/>
          <w:szCs w:val="21"/>
        </w:rPr>
        <w:footnoteRef/>
      </w:r>
      <w:r w:rsidRPr="005F28EF">
        <w:rPr>
          <w:rFonts w:ascii="宋体" w:eastAsia="宋体" w:hAnsi="宋体"/>
          <w:sz w:val="21"/>
          <w:szCs w:val="21"/>
        </w:rPr>
        <w:t>亨氏单位(Hounsfiled Unit, HU),用来衡量组织对X光的吸收率，规定水为0HU。</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6886B5" w14:textId="77777777" w:rsidR="003A2E8A" w:rsidRPr="00803BCE" w:rsidRDefault="003A2E8A" w:rsidP="005C4FCD">
    <w:pPr>
      <w:pStyle w:val="a3"/>
      <w:jc w:val="left"/>
      <w:rPr>
        <w:rFonts w:ascii="宋体" w:eastAsia="宋体" w:hAnsi="宋体"/>
      </w:rPr>
    </w:pPr>
    <w:r>
      <w:rPr>
        <w:rFonts w:ascii="宋体" w:eastAsia="宋体" w:hAnsi="宋体"/>
      </w:rPr>
      <w:tab/>
    </w:r>
    <w:r w:rsidRPr="00214203">
      <w:rPr>
        <w:rFonts w:ascii="宋体" w:eastAsia="宋体" w:hAnsi="宋体" w:hint="eastAsia"/>
      </w:rPr>
      <w:t>东南大学2019</w:t>
    </w:r>
    <w:r w:rsidRPr="00214203">
      <w:rPr>
        <w:rFonts w:ascii="宋体" w:eastAsia="宋体" w:hAnsi="宋体"/>
      </w:rPr>
      <w:t>届本科生毕业设计（论文）</w:t>
    </w:r>
    <w:r>
      <w:rPr>
        <w:rFonts w:ascii="宋体" w:eastAsia="宋体" w:hAnsi="宋体"/>
      </w:rPr>
      <w:t xml:space="preserve"> </w:t>
    </w:r>
    <w:r>
      <w:rPr>
        <w:rFonts w:ascii="宋体" w:eastAsia="宋体" w:hAnsi="宋体"/>
      </w:rPr>
      <w:tab/>
      <w:t>第</w:t>
    </w:r>
    <w:r>
      <w:rPr>
        <w:rFonts w:ascii="宋体" w:eastAsia="宋体" w:hAnsi="宋体"/>
      </w:rPr>
      <w:fldChar w:fldCharType="begin"/>
    </w:r>
    <w:r>
      <w:rPr>
        <w:rFonts w:ascii="宋体" w:eastAsia="宋体" w:hAnsi="宋体"/>
      </w:rPr>
      <w:instrText xml:space="preserve"> PAGE  \* Arabic  \* MERGEFORMAT </w:instrText>
    </w:r>
    <w:r>
      <w:rPr>
        <w:rFonts w:ascii="宋体" w:eastAsia="宋体" w:hAnsi="宋体"/>
      </w:rPr>
      <w:fldChar w:fldCharType="separate"/>
    </w:r>
    <w:r>
      <w:rPr>
        <w:rFonts w:ascii="宋体" w:eastAsia="宋体" w:hAnsi="宋体"/>
        <w:noProof/>
      </w:rPr>
      <w:t>6</w:t>
    </w:r>
    <w:r>
      <w:rPr>
        <w:rFonts w:ascii="宋体" w:eastAsia="宋体" w:hAnsi="宋体"/>
      </w:rPr>
      <w:fldChar w:fldCharType="end"/>
    </w:r>
    <w:r>
      <w:rPr>
        <w:rFonts w:ascii="宋体" w:eastAsia="宋体" w:hAnsi="宋体"/>
      </w:rPr>
      <w:t>页</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380F1B"/>
    <w:multiLevelType w:val="hybridMultilevel"/>
    <w:tmpl w:val="8626BE50"/>
    <w:lvl w:ilvl="0" w:tplc="3FBEE220">
      <w:start w:val="1"/>
      <w:numFmt w:val="japaneseCounting"/>
      <w:lvlText w:val="第%1章"/>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D7306E0"/>
    <w:multiLevelType w:val="multilevel"/>
    <w:tmpl w:val="08AE7A64"/>
    <w:lvl w:ilvl="0">
      <w:start w:val="1"/>
      <w:numFmt w:val="decimal"/>
      <w:lvlText w:val="%1."/>
      <w:lvlJc w:val="left"/>
      <w:pPr>
        <w:ind w:left="840" w:hanging="360"/>
      </w:pPr>
      <w:rPr>
        <w:rFonts w:hint="default"/>
      </w:rPr>
    </w:lvl>
    <w:lvl w:ilvl="1">
      <w:start w:val="2"/>
      <w:numFmt w:val="decimal"/>
      <w:isLgl/>
      <w:lvlText w:val="%1.%2"/>
      <w:lvlJc w:val="left"/>
      <w:pPr>
        <w:ind w:left="1200" w:hanging="72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2" w15:restartNumberingAfterBreak="0">
    <w:nsid w:val="3825166F"/>
    <w:multiLevelType w:val="hybridMultilevel"/>
    <w:tmpl w:val="AE92B53A"/>
    <w:lvl w:ilvl="0" w:tplc="06BC9D5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A9409D6"/>
    <w:multiLevelType w:val="hybridMultilevel"/>
    <w:tmpl w:val="2E8070A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3AD540A4"/>
    <w:multiLevelType w:val="hybridMultilevel"/>
    <w:tmpl w:val="139800B0"/>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45B73E79"/>
    <w:multiLevelType w:val="hybridMultilevel"/>
    <w:tmpl w:val="2E8070A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56C22079"/>
    <w:multiLevelType w:val="hybridMultilevel"/>
    <w:tmpl w:val="08F0412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599730FE"/>
    <w:multiLevelType w:val="hybridMultilevel"/>
    <w:tmpl w:val="71C8720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 w15:restartNumberingAfterBreak="0">
    <w:nsid w:val="5FD001EA"/>
    <w:multiLevelType w:val="hybridMultilevel"/>
    <w:tmpl w:val="2EC46DA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61A54517"/>
    <w:multiLevelType w:val="hybridMultilevel"/>
    <w:tmpl w:val="546A00F6"/>
    <w:lvl w:ilvl="0" w:tplc="689CAB7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64060C6B"/>
    <w:multiLevelType w:val="hybridMultilevel"/>
    <w:tmpl w:val="0220CD3C"/>
    <w:lvl w:ilvl="0" w:tplc="08DE99F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A1A3A4C"/>
    <w:multiLevelType w:val="hybridMultilevel"/>
    <w:tmpl w:val="8F7ADE1A"/>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6D302059"/>
    <w:multiLevelType w:val="hybridMultilevel"/>
    <w:tmpl w:val="774C4132"/>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7E821D1F"/>
    <w:multiLevelType w:val="hybridMultilevel"/>
    <w:tmpl w:val="546A00F6"/>
    <w:lvl w:ilvl="0" w:tplc="689CAB7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0"/>
  </w:num>
  <w:num w:numId="2">
    <w:abstractNumId w:val="9"/>
  </w:num>
  <w:num w:numId="3">
    <w:abstractNumId w:val="1"/>
  </w:num>
  <w:num w:numId="4">
    <w:abstractNumId w:val="4"/>
  </w:num>
  <w:num w:numId="5">
    <w:abstractNumId w:val="11"/>
  </w:num>
  <w:num w:numId="6">
    <w:abstractNumId w:val="7"/>
  </w:num>
  <w:num w:numId="7">
    <w:abstractNumId w:val="6"/>
  </w:num>
  <w:num w:numId="8">
    <w:abstractNumId w:val="8"/>
  </w:num>
  <w:num w:numId="9">
    <w:abstractNumId w:val="3"/>
  </w:num>
  <w:num w:numId="10">
    <w:abstractNumId w:val="12"/>
  </w:num>
  <w:num w:numId="11">
    <w:abstractNumId w:val="13"/>
  </w:num>
  <w:num w:numId="12">
    <w:abstractNumId w:val="2"/>
  </w:num>
  <w:num w:numId="13">
    <w:abstractNumId w:val="10"/>
  </w:num>
  <w:num w:numId="14">
    <w:abstractNumId w:val="5"/>
  </w:num>
  <w:num w:numId="1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e Jianan">
    <w15:presenceInfo w15:providerId="Windows Live" w15:userId="9214a3037d6eb4e8"/>
  </w15:person>
  <w15:person w15:author="慧 唐">
    <w15:presenceInfo w15:providerId="Windows Live" w15:userId="1d643ba037d514f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activeWritingStyle w:appName="MSWord" w:lang="zh-CN" w:vendorID="64" w:dllVersion="0" w:nlCheck="1" w:checkStyle="0"/>
  <w:activeWritingStyle w:appName="MSWord" w:lang="en-US" w:vendorID="64" w:dllVersion="0" w:nlCheck="1" w:checkStyle="0"/>
  <w:trackRevision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1CEA"/>
    <w:rsid w:val="00011230"/>
    <w:rsid w:val="00011A99"/>
    <w:rsid w:val="0001268A"/>
    <w:rsid w:val="0001356E"/>
    <w:rsid w:val="00013AFE"/>
    <w:rsid w:val="00014BA3"/>
    <w:rsid w:val="00020185"/>
    <w:rsid w:val="00033E8A"/>
    <w:rsid w:val="00034C05"/>
    <w:rsid w:val="00036C1B"/>
    <w:rsid w:val="00037D07"/>
    <w:rsid w:val="000567D2"/>
    <w:rsid w:val="00056864"/>
    <w:rsid w:val="00056A15"/>
    <w:rsid w:val="0007202F"/>
    <w:rsid w:val="00094230"/>
    <w:rsid w:val="000966DE"/>
    <w:rsid w:val="000A0160"/>
    <w:rsid w:val="000A179E"/>
    <w:rsid w:val="000A47D5"/>
    <w:rsid w:val="000B148D"/>
    <w:rsid w:val="000B2DE1"/>
    <w:rsid w:val="000B3360"/>
    <w:rsid w:val="000B762B"/>
    <w:rsid w:val="000C3654"/>
    <w:rsid w:val="000D336D"/>
    <w:rsid w:val="000D3CF5"/>
    <w:rsid w:val="000D4879"/>
    <w:rsid w:val="000E18E1"/>
    <w:rsid w:val="000E1D6E"/>
    <w:rsid w:val="000E3AD8"/>
    <w:rsid w:val="000E544A"/>
    <w:rsid w:val="000F31BD"/>
    <w:rsid w:val="00135FC8"/>
    <w:rsid w:val="001366DB"/>
    <w:rsid w:val="001520F0"/>
    <w:rsid w:val="00153FCD"/>
    <w:rsid w:val="001560F6"/>
    <w:rsid w:val="00171116"/>
    <w:rsid w:val="00172C2A"/>
    <w:rsid w:val="001938D1"/>
    <w:rsid w:val="001A0BD1"/>
    <w:rsid w:val="001A1EC0"/>
    <w:rsid w:val="001A2ED5"/>
    <w:rsid w:val="001A4621"/>
    <w:rsid w:val="001A5AD8"/>
    <w:rsid w:val="001C057D"/>
    <w:rsid w:val="001C4E33"/>
    <w:rsid w:val="001C4E35"/>
    <w:rsid w:val="001D673A"/>
    <w:rsid w:val="001E504B"/>
    <w:rsid w:val="001E5F69"/>
    <w:rsid w:val="001E61DD"/>
    <w:rsid w:val="001F3B8E"/>
    <w:rsid w:val="001F4A4E"/>
    <w:rsid w:val="001F4C85"/>
    <w:rsid w:val="00201DFF"/>
    <w:rsid w:val="00203CE1"/>
    <w:rsid w:val="0020442C"/>
    <w:rsid w:val="00205EB7"/>
    <w:rsid w:val="0020701F"/>
    <w:rsid w:val="00213014"/>
    <w:rsid w:val="00214203"/>
    <w:rsid w:val="00215972"/>
    <w:rsid w:val="0022571C"/>
    <w:rsid w:val="00232B40"/>
    <w:rsid w:val="0024015A"/>
    <w:rsid w:val="00244E4C"/>
    <w:rsid w:val="00245A99"/>
    <w:rsid w:val="00246A76"/>
    <w:rsid w:val="002548D5"/>
    <w:rsid w:val="00264936"/>
    <w:rsid w:val="00265CAA"/>
    <w:rsid w:val="00265D59"/>
    <w:rsid w:val="00276358"/>
    <w:rsid w:val="002765E3"/>
    <w:rsid w:val="002860FB"/>
    <w:rsid w:val="00286922"/>
    <w:rsid w:val="002904A2"/>
    <w:rsid w:val="00291E6F"/>
    <w:rsid w:val="002A2F7B"/>
    <w:rsid w:val="002A5E5B"/>
    <w:rsid w:val="002A6D3B"/>
    <w:rsid w:val="002B2C59"/>
    <w:rsid w:val="002B5566"/>
    <w:rsid w:val="002D151E"/>
    <w:rsid w:val="002D1A50"/>
    <w:rsid w:val="002D4477"/>
    <w:rsid w:val="002D4490"/>
    <w:rsid w:val="002D73A3"/>
    <w:rsid w:val="002E46CA"/>
    <w:rsid w:val="002E6F87"/>
    <w:rsid w:val="002F057C"/>
    <w:rsid w:val="002F0758"/>
    <w:rsid w:val="002F1638"/>
    <w:rsid w:val="002F231E"/>
    <w:rsid w:val="002F2CC8"/>
    <w:rsid w:val="002F7816"/>
    <w:rsid w:val="00305395"/>
    <w:rsid w:val="00311CB5"/>
    <w:rsid w:val="00315304"/>
    <w:rsid w:val="00315FC9"/>
    <w:rsid w:val="0032138B"/>
    <w:rsid w:val="00331EAC"/>
    <w:rsid w:val="00332AB3"/>
    <w:rsid w:val="00337548"/>
    <w:rsid w:val="00374AD2"/>
    <w:rsid w:val="0038210D"/>
    <w:rsid w:val="0038262C"/>
    <w:rsid w:val="003912E4"/>
    <w:rsid w:val="003A2E8A"/>
    <w:rsid w:val="003B3097"/>
    <w:rsid w:val="003B7953"/>
    <w:rsid w:val="003C751E"/>
    <w:rsid w:val="003D4831"/>
    <w:rsid w:val="003D5F86"/>
    <w:rsid w:val="003E65E8"/>
    <w:rsid w:val="003E6CF7"/>
    <w:rsid w:val="003E6F41"/>
    <w:rsid w:val="003F7803"/>
    <w:rsid w:val="003F7902"/>
    <w:rsid w:val="004052F7"/>
    <w:rsid w:val="0040555E"/>
    <w:rsid w:val="004115C2"/>
    <w:rsid w:val="00412D18"/>
    <w:rsid w:val="004139C7"/>
    <w:rsid w:val="004157E8"/>
    <w:rsid w:val="00421401"/>
    <w:rsid w:val="004222F8"/>
    <w:rsid w:val="0043184D"/>
    <w:rsid w:val="00431CA3"/>
    <w:rsid w:val="00433557"/>
    <w:rsid w:val="00436205"/>
    <w:rsid w:val="00444F01"/>
    <w:rsid w:val="00447DAE"/>
    <w:rsid w:val="00452D99"/>
    <w:rsid w:val="00453BC8"/>
    <w:rsid w:val="00456464"/>
    <w:rsid w:val="0045729E"/>
    <w:rsid w:val="00463718"/>
    <w:rsid w:val="0046380E"/>
    <w:rsid w:val="00467FED"/>
    <w:rsid w:val="004729A5"/>
    <w:rsid w:val="0047582B"/>
    <w:rsid w:val="004A1C54"/>
    <w:rsid w:val="004B54FE"/>
    <w:rsid w:val="004D53BB"/>
    <w:rsid w:val="004E0822"/>
    <w:rsid w:val="004F4573"/>
    <w:rsid w:val="00500C2A"/>
    <w:rsid w:val="0050241E"/>
    <w:rsid w:val="00506DB1"/>
    <w:rsid w:val="00521940"/>
    <w:rsid w:val="0052256C"/>
    <w:rsid w:val="00534045"/>
    <w:rsid w:val="00534EEB"/>
    <w:rsid w:val="00535D2C"/>
    <w:rsid w:val="005444E2"/>
    <w:rsid w:val="0055111B"/>
    <w:rsid w:val="00562A06"/>
    <w:rsid w:val="00562B12"/>
    <w:rsid w:val="00563B6A"/>
    <w:rsid w:val="00570BCF"/>
    <w:rsid w:val="005723A7"/>
    <w:rsid w:val="00574BBE"/>
    <w:rsid w:val="0058214A"/>
    <w:rsid w:val="0058398E"/>
    <w:rsid w:val="005A63A7"/>
    <w:rsid w:val="005B4473"/>
    <w:rsid w:val="005B4F6A"/>
    <w:rsid w:val="005C260C"/>
    <w:rsid w:val="005C4FCD"/>
    <w:rsid w:val="005C7141"/>
    <w:rsid w:val="005C7FF7"/>
    <w:rsid w:val="005D0256"/>
    <w:rsid w:val="005D4C15"/>
    <w:rsid w:val="005F26D5"/>
    <w:rsid w:val="005F28EF"/>
    <w:rsid w:val="005F7E19"/>
    <w:rsid w:val="00602190"/>
    <w:rsid w:val="0062518C"/>
    <w:rsid w:val="0063193D"/>
    <w:rsid w:val="00632EF4"/>
    <w:rsid w:val="0063346B"/>
    <w:rsid w:val="0064082D"/>
    <w:rsid w:val="0064162D"/>
    <w:rsid w:val="0064510F"/>
    <w:rsid w:val="0065295A"/>
    <w:rsid w:val="006545FE"/>
    <w:rsid w:val="00655B30"/>
    <w:rsid w:val="006566B6"/>
    <w:rsid w:val="006631A8"/>
    <w:rsid w:val="00663A00"/>
    <w:rsid w:val="006706B7"/>
    <w:rsid w:val="00670D7C"/>
    <w:rsid w:val="00682BC8"/>
    <w:rsid w:val="0069249A"/>
    <w:rsid w:val="0069592E"/>
    <w:rsid w:val="00697D63"/>
    <w:rsid w:val="006A0B2A"/>
    <w:rsid w:val="006A2B4B"/>
    <w:rsid w:val="006A3F0F"/>
    <w:rsid w:val="006A7529"/>
    <w:rsid w:val="006B1BAE"/>
    <w:rsid w:val="006C6DD4"/>
    <w:rsid w:val="006C764B"/>
    <w:rsid w:val="006D6DD5"/>
    <w:rsid w:val="006E04ED"/>
    <w:rsid w:val="006E187A"/>
    <w:rsid w:val="006E33A8"/>
    <w:rsid w:val="006F19D0"/>
    <w:rsid w:val="006F32B7"/>
    <w:rsid w:val="00712ECB"/>
    <w:rsid w:val="00720A96"/>
    <w:rsid w:val="007220C6"/>
    <w:rsid w:val="00723E68"/>
    <w:rsid w:val="007403AC"/>
    <w:rsid w:val="0075544B"/>
    <w:rsid w:val="007642FE"/>
    <w:rsid w:val="007643C9"/>
    <w:rsid w:val="0077619D"/>
    <w:rsid w:val="00786EAB"/>
    <w:rsid w:val="00791BDA"/>
    <w:rsid w:val="00791CEA"/>
    <w:rsid w:val="00794677"/>
    <w:rsid w:val="007A043A"/>
    <w:rsid w:val="007A2746"/>
    <w:rsid w:val="007A7382"/>
    <w:rsid w:val="007B28D9"/>
    <w:rsid w:val="007B2BF2"/>
    <w:rsid w:val="007B7475"/>
    <w:rsid w:val="007C4937"/>
    <w:rsid w:val="007C55F3"/>
    <w:rsid w:val="007C7049"/>
    <w:rsid w:val="007D4F5A"/>
    <w:rsid w:val="007D72B5"/>
    <w:rsid w:val="007E00A8"/>
    <w:rsid w:val="007E1C39"/>
    <w:rsid w:val="007F4189"/>
    <w:rsid w:val="007F588D"/>
    <w:rsid w:val="007F5DDF"/>
    <w:rsid w:val="007F5F10"/>
    <w:rsid w:val="0080255F"/>
    <w:rsid w:val="00802E70"/>
    <w:rsid w:val="00803BCE"/>
    <w:rsid w:val="00806F58"/>
    <w:rsid w:val="0080790C"/>
    <w:rsid w:val="00807F59"/>
    <w:rsid w:val="00820F76"/>
    <w:rsid w:val="008227BB"/>
    <w:rsid w:val="0082367B"/>
    <w:rsid w:val="00823930"/>
    <w:rsid w:val="00823B11"/>
    <w:rsid w:val="008269C3"/>
    <w:rsid w:val="00827484"/>
    <w:rsid w:val="00830E63"/>
    <w:rsid w:val="00844B6D"/>
    <w:rsid w:val="00847FDA"/>
    <w:rsid w:val="00852CEA"/>
    <w:rsid w:val="00855C31"/>
    <w:rsid w:val="0086568E"/>
    <w:rsid w:val="008662AB"/>
    <w:rsid w:val="00883C8B"/>
    <w:rsid w:val="008874AC"/>
    <w:rsid w:val="00887E53"/>
    <w:rsid w:val="00890282"/>
    <w:rsid w:val="00896336"/>
    <w:rsid w:val="008B10E9"/>
    <w:rsid w:val="008C4A4E"/>
    <w:rsid w:val="008D0CAB"/>
    <w:rsid w:val="008D2910"/>
    <w:rsid w:val="008D42B6"/>
    <w:rsid w:val="008F04F4"/>
    <w:rsid w:val="008F3C8E"/>
    <w:rsid w:val="009038C6"/>
    <w:rsid w:val="00917E61"/>
    <w:rsid w:val="00917FF0"/>
    <w:rsid w:val="00920327"/>
    <w:rsid w:val="0092153B"/>
    <w:rsid w:val="009250B0"/>
    <w:rsid w:val="009401A7"/>
    <w:rsid w:val="009655B8"/>
    <w:rsid w:val="00966EA5"/>
    <w:rsid w:val="009720AD"/>
    <w:rsid w:val="00977D0F"/>
    <w:rsid w:val="00980A0B"/>
    <w:rsid w:val="0098245D"/>
    <w:rsid w:val="00983961"/>
    <w:rsid w:val="00995CC1"/>
    <w:rsid w:val="009A19DC"/>
    <w:rsid w:val="009A6C81"/>
    <w:rsid w:val="009C0CE3"/>
    <w:rsid w:val="009C642A"/>
    <w:rsid w:val="009D3BC7"/>
    <w:rsid w:val="009E141D"/>
    <w:rsid w:val="009E1E14"/>
    <w:rsid w:val="009E2611"/>
    <w:rsid w:val="009F2795"/>
    <w:rsid w:val="009F653B"/>
    <w:rsid w:val="00A04BB4"/>
    <w:rsid w:val="00A10689"/>
    <w:rsid w:val="00A22B68"/>
    <w:rsid w:val="00A22E52"/>
    <w:rsid w:val="00A27827"/>
    <w:rsid w:val="00A32FDD"/>
    <w:rsid w:val="00A538B7"/>
    <w:rsid w:val="00A552CA"/>
    <w:rsid w:val="00A56C5A"/>
    <w:rsid w:val="00A56EBA"/>
    <w:rsid w:val="00A63ADA"/>
    <w:rsid w:val="00A7270E"/>
    <w:rsid w:val="00A75480"/>
    <w:rsid w:val="00A7712F"/>
    <w:rsid w:val="00A8016B"/>
    <w:rsid w:val="00A929BC"/>
    <w:rsid w:val="00A9446E"/>
    <w:rsid w:val="00A95F92"/>
    <w:rsid w:val="00AB0C37"/>
    <w:rsid w:val="00AB2A34"/>
    <w:rsid w:val="00AB38FB"/>
    <w:rsid w:val="00AC0E04"/>
    <w:rsid w:val="00AD254C"/>
    <w:rsid w:val="00AD4A5A"/>
    <w:rsid w:val="00AD54DB"/>
    <w:rsid w:val="00AD7F18"/>
    <w:rsid w:val="00AE1809"/>
    <w:rsid w:val="00AE3888"/>
    <w:rsid w:val="00AE602F"/>
    <w:rsid w:val="00AE6774"/>
    <w:rsid w:val="00AE7ED1"/>
    <w:rsid w:val="00B03FA8"/>
    <w:rsid w:val="00B07F25"/>
    <w:rsid w:val="00B11CAB"/>
    <w:rsid w:val="00B15FB8"/>
    <w:rsid w:val="00B264E5"/>
    <w:rsid w:val="00B27A97"/>
    <w:rsid w:val="00B320F2"/>
    <w:rsid w:val="00B345F7"/>
    <w:rsid w:val="00B372DE"/>
    <w:rsid w:val="00B4121D"/>
    <w:rsid w:val="00B4319F"/>
    <w:rsid w:val="00B46335"/>
    <w:rsid w:val="00B47C46"/>
    <w:rsid w:val="00B50744"/>
    <w:rsid w:val="00B50D76"/>
    <w:rsid w:val="00B53694"/>
    <w:rsid w:val="00B632F3"/>
    <w:rsid w:val="00B65790"/>
    <w:rsid w:val="00B706EB"/>
    <w:rsid w:val="00B7514B"/>
    <w:rsid w:val="00B826B4"/>
    <w:rsid w:val="00B83A81"/>
    <w:rsid w:val="00B9358E"/>
    <w:rsid w:val="00BA16E0"/>
    <w:rsid w:val="00BA5333"/>
    <w:rsid w:val="00BB07EF"/>
    <w:rsid w:val="00BB183A"/>
    <w:rsid w:val="00BB3219"/>
    <w:rsid w:val="00BB7136"/>
    <w:rsid w:val="00BC0D08"/>
    <w:rsid w:val="00BC0F07"/>
    <w:rsid w:val="00BC6D53"/>
    <w:rsid w:val="00BD1DB6"/>
    <w:rsid w:val="00BD6151"/>
    <w:rsid w:val="00BD652F"/>
    <w:rsid w:val="00BD66FF"/>
    <w:rsid w:val="00BD6C68"/>
    <w:rsid w:val="00BE13A8"/>
    <w:rsid w:val="00C03ACA"/>
    <w:rsid w:val="00C11894"/>
    <w:rsid w:val="00C1416A"/>
    <w:rsid w:val="00C16A9E"/>
    <w:rsid w:val="00C21BD0"/>
    <w:rsid w:val="00C232C4"/>
    <w:rsid w:val="00C24637"/>
    <w:rsid w:val="00C3418D"/>
    <w:rsid w:val="00C405D1"/>
    <w:rsid w:val="00C50223"/>
    <w:rsid w:val="00C53A20"/>
    <w:rsid w:val="00C575F7"/>
    <w:rsid w:val="00C608DB"/>
    <w:rsid w:val="00C63EF3"/>
    <w:rsid w:val="00C70438"/>
    <w:rsid w:val="00C7751F"/>
    <w:rsid w:val="00C86BC2"/>
    <w:rsid w:val="00C90D53"/>
    <w:rsid w:val="00C9358B"/>
    <w:rsid w:val="00C93876"/>
    <w:rsid w:val="00C9730E"/>
    <w:rsid w:val="00CA2CE0"/>
    <w:rsid w:val="00CB359B"/>
    <w:rsid w:val="00CC0FB1"/>
    <w:rsid w:val="00CC26B3"/>
    <w:rsid w:val="00CC7369"/>
    <w:rsid w:val="00CC74F3"/>
    <w:rsid w:val="00CD103D"/>
    <w:rsid w:val="00CE1A3F"/>
    <w:rsid w:val="00CE57F4"/>
    <w:rsid w:val="00CF1617"/>
    <w:rsid w:val="00CF565B"/>
    <w:rsid w:val="00D07531"/>
    <w:rsid w:val="00D11233"/>
    <w:rsid w:val="00D14733"/>
    <w:rsid w:val="00D1674C"/>
    <w:rsid w:val="00D2476C"/>
    <w:rsid w:val="00D4065C"/>
    <w:rsid w:val="00D47254"/>
    <w:rsid w:val="00D47EE1"/>
    <w:rsid w:val="00D526C8"/>
    <w:rsid w:val="00D56107"/>
    <w:rsid w:val="00D63A28"/>
    <w:rsid w:val="00D63D83"/>
    <w:rsid w:val="00D662F5"/>
    <w:rsid w:val="00D80794"/>
    <w:rsid w:val="00D80933"/>
    <w:rsid w:val="00D81D7E"/>
    <w:rsid w:val="00D83149"/>
    <w:rsid w:val="00D8325A"/>
    <w:rsid w:val="00D8650C"/>
    <w:rsid w:val="00D9030B"/>
    <w:rsid w:val="00D94FFD"/>
    <w:rsid w:val="00D96D6E"/>
    <w:rsid w:val="00DA152D"/>
    <w:rsid w:val="00DA1AEE"/>
    <w:rsid w:val="00DA3ABF"/>
    <w:rsid w:val="00DC4729"/>
    <w:rsid w:val="00DD62CB"/>
    <w:rsid w:val="00DE11C0"/>
    <w:rsid w:val="00DE51C4"/>
    <w:rsid w:val="00DF228F"/>
    <w:rsid w:val="00DF5950"/>
    <w:rsid w:val="00E008B0"/>
    <w:rsid w:val="00E10481"/>
    <w:rsid w:val="00E108D6"/>
    <w:rsid w:val="00E140F4"/>
    <w:rsid w:val="00E17CB6"/>
    <w:rsid w:val="00E206C9"/>
    <w:rsid w:val="00E263B2"/>
    <w:rsid w:val="00E30616"/>
    <w:rsid w:val="00E54B83"/>
    <w:rsid w:val="00E617EA"/>
    <w:rsid w:val="00E62305"/>
    <w:rsid w:val="00E63B38"/>
    <w:rsid w:val="00E70D60"/>
    <w:rsid w:val="00E7655D"/>
    <w:rsid w:val="00E7691A"/>
    <w:rsid w:val="00E842E6"/>
    <w:rsid w:val="00EA20E5"/>
    <w:rsid w:val="00EA5CB1"/>
    <w:rsid w:val="00EA6A21"/>
    <w:rsid w:val="00EB2C2B"/>
    <w:rsid w:val="00EB334D"/>
    <w:rsid w:val="00EB63C2"/>
    <w:rsid w:val="00EC1343"/>
    <w:rsid w:val="00EC5125"/>
    <w:rsid w:val="00ED4DA9"/>
    <w:rsid w:val="00ED626E"/>
    <w:rsid w:val="00ED7A1A"/>
    <w:rsid w:val="00EE594A"/>
    <w:rsid w:val="00EE7AA5"/>
    <w:rsid w:val="00EF0E86"/>
    <w:rsid w:val="00F00999"/>
    <w:rsid w:val="00F077BF"/>
    <w:rsid w:val="00F122ED"/>
    <w:rsid w:val="00F125D9"/>
    <w:rsid w:val="00F21095"/>
    <w:rsid w:val="00F22D36"/>
    <w:rsid w:val="00F24C04"/>
    <w:rsid w:val="00F24FE4"/>
    <w:rsid w:val="00F25955"/>
    <w:rsid w:val="00F31C2D"/>
    <w:rsid w:val="00F31FFC"/>
    <w:rsid w:val="00F32B81"/>
    <w:rsid w:val="00F406FE"/>
    <w:rsid w:val="00F43AF8"/>
    <w:rsid w:val="00F459C5"/>
    <w:rsid w:val="00F505A7"/>
    <w:rsid w:val="00F5348B"/>
    <w:rsid w:val="00F5663A"/>
    <w:rsid w:val="00F56B32"/>
    <w:rsid w:val="00F645BB"/>
    <w:rsid w:val="00F74DAC"/>
    <w:rsid w:val="00F8015D"/>
    <w:rsid w:val="00F812AE"/>
    <w:rsid w:val="00F82F49"/>
    <w:rsid w:val="00F83410"/>
    <w:rsid w:val="00F855E3"/>
    <w:rsid w:val="00F96E44"/>
    <w:rsid w:val="00FA1139"/>
    <w:rsid w:val="00FA34D1"/>
    <w:rsid w:val="00FA34E7"/>
    <w:rsid w:val="00FC0919"/>
    <w:rsid w:val="00FD44B0"/>
    <w:rsid w:val="00FD7A76"/>
    <w:rsid w:val="00FD7E93"/>
    <w:rsid w:val="00FE347E"/>
    <w:rsid w:val="00FE506C"/>
    <w:rsid w:val="00FE5765"/>
    <w:rsid w:val="00FF0E2F"/>
    <w:rsid w:val="00FF27EA"/>
    <w:rsid w:val="00FF73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F43761"/>
  <w15:chartTrackingRefBased/>
  <w15:docId w15:val="{C65EB1BD-087A-404A-9C69-1A4A9A47A4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6A0B2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7B2BF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AB0C37"/>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A0B2A"/>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A0B2A"/>
    <w:rPr>
      <w:sz w:val="18"/>
      <w:szCs w:val="18"/>
    </w:rPr>
  </w:style>
  <w:style w:type="paragraph" w:styleId="a5">
    <w:name w:val="footer"/>
    <w:basedOn w:val="a"/>
    <w:link w:val="a6"/>
    <w:uiPriority w:val="99"/>
    <w:unhideWhenUsed/>
    <w:rsid w:val="006A0B2A"/>
    <w:pPr>
      <w:tabs>
        <w:tab w:val="center" w:pos="4153"/>
        <w:tab w:val="right" w:pos="8306"/>
      </w:tabs>
      <w:snapToGrid w:val="0"/>
      <w:jc w:val="left"/>
    </w:pPr>
    <w:rPr>
      <w:sz w:val="18"/>
      <w:szCs w:val="18"/>
    </w:rPr>
  </w:style>
  <w:style w:type="character" w:customStyle="1" w:styleId="a6">
    <w:name w:val="页脚 字符"/>
    <w:basedOn w:val="a0"/>
    <w:link w:val="a5"/>
    <w:uiPriority w:val="99"/>
    <w:rsid w:val="006A0B2A"/>
    <w:rPr>
      <w:sz w:val="18"/>
      <w:szCs w:val="18"/>
    </w:rPr>
  </w:style>
  <w:style w:type="paragraph" w:styleId="a7">
    <w:name w:val="List Paragraph"/>
    <w:basedOn w:val="a"/>
    <w:uiPriority w:val="34"/>
    <w:qFormat/>
    <w:rsid w:val="006A0B2A"/>
    <w:pPr>
      <w:ind w:firstLineChars="200" w:firstLine="420"/>
    </w:pPr>
  </w:style>
  <w:style w:type="character" w:customStyle="1" w:styleId="10">
    <w:name w:val="标题 1 字符"/>
    <w:basedOn w:val="a0"/>
    <w:link w:val="1"/>
    <w:uiPriority w:val="9"/>
    <w:rsid w:val="006A0B2A"/>
    <w:rPr>
      <w:b/>
      <w:bCs/>
      <w:kern w:val="44"/>
      <w:sz w:val="44"/>
      <w:szCs w:val="44"/>
    </w:rPr>
  </w:style>
  <w:style w:type="paragraph" w:styleId="TOC">
    <w:name w:val="TOC Heading"/>
    <w:basedOn w:val="1"/>
    <w:next w:val="a"/>
    <w:uiPriority w:val="39"/>
    <w:unhideWhenUsed/>
    <w:qFormat/>
    <w:rsid w:val="006A0B2A"/>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a8">
    <w:name w:val="No Spacing"/>
    <w:uiPriority w:val="1"/>
    <w:qFormat/>
    <w:rsid w:val="006A0B2A"/>
    <w:pPr>
      <w:widowControl w:val="0"/>
      <w:jc w:val="both"/>
    </w:pPr>
  </w:style>
  <w:style w:type="paragraph" w:styleId="TOC1">
    <w:name w:val="toc 1"/>
    <w:basedOn w:val="a"/>
    <w:next w:val="a"/>
    <w:autoRedefine/>
    <w:uiPriority w:val="39"/>
    <w:unhideWhenUsed/>
    <w:rsid w:val="00A04BB4"/>
    <w:pPr>
      <w:tabs>
        <w:tab w:val="right" w:leader="dot" w:pos="9344"/>
      </w:tabs>
    </w:pPr>
    <w:rPr>
      <w:rFonts w:ascii="宋体" w:eastAsia="宋体" w:hAnsi="宋体" w:cs="Times New Roman"/>
      <w:noProof/>
      <w:szCs w:val="21"/>
    </w:rPr>
  </w:style>
  <w:style w:type="character" w:styleId="a9">
    <w:name w:val="Hyperlink"/>
    <w:basedOn w:val="a0"/>
    <w:uiPriority w:val="99"/>
    <w:unhideWhenUsed/>
    <w:rsid w:val="006A0B2A"/>
    <w:rPr>
      <w:color w:val="0563C1" w:themeColor="hyperlink"/>
      <w:u w:val="single"/>
    </w:rPr>
  </w:style>
  <w:style w:type="paragraph" w:styleId="aa">
    <w:name w:val="Title"/>
    <w:basedOn w:val="a"/>
    <w:next w:val="a"/>
    <w:link w:val="ab"/>
    <w:uiPriority w:val="10"/>
    <w:qFormat/>
    <w:rsid w:val="00214203"/>
    <w:pPr>
      <w:spacing w:before="240" w:after="60"/>
      <w:jc w:val="center"/>
      <w:outlineLvl w:val="0"/>
    </w:pPr>
    <w:rPr>
      <w:rFonts w:asciiTheme="majorHAnsi" w:eastAsiaTheme="majorEastAsia" w:hAnsiTheme="majorHAnsi" w:cstheme="majorBidi"/>
      <w:b/>
      <w:bCs/>
      <w:sz w:val="32"/>
      <w:szCs w:val="32"/>
    </w:rPr>
  </w:style>
  <w:style w:type="character" w:customStyle="1" w:styleId="ab">
    <w:name w:val="标题 字符"/>
    <w:basedOn w:val="a0"/>
    <w:link w:val="aa"/>
    <w:uiPriority w:val="10"/>
    <w:rsid w:val="00214203"/>
    <w:rPr>
      <w:rFonts w:asciiTheme="majorHAnsi" w:eastAsiaTheme="majorEastAsia" w:hAnsiTheme="majorHAnsi" w:cstheme="majorBidi"/>
      <w:b/>
      <w:bCs/>
      <w:sz w:val="32"/>
      <w:szCs w:val="32"/>
    </w:rPr>
  </w:style>
  <w:style w:type="character" w:customStyle="1" w:styleId="20">
    <w:name w:val="标题 2 字符"/>
    <w:basedOn w:val="a0"/>
    <w:link w:val="2"/>
    <w:uiPriority w:val="9"/>
    <w:rsid w:val="007B2BF2"/>
    <w:rPr>
      <w:rFonts w:asciiTheme="majorHAnsi" w:eastAsiaTheme="majorEastAsia" w:hAnsiTheme="majorHAnsi" w:cstheme="majorBidi"/>
      <w:b/>
      <w:bCs/>
      <w:sz w:val="32"/>
      <w:szCs w:val="32"/>
    </w:rPr>
  </w:style>
  <w:style w:type="paragraph" w:styleId="TOC2">
    <w:name w:val="toc 2"/>
    <w:basedOn w:val="a"/>
    <w:next w:val="a"/>
    <w:autoRedefine/>
    <w:uiPriority w:val="39"/>
    <w:unhideWhenUsed/>
    <w:rsid w:val="007B2BF2"/>
    <w:pPr>
      <w:ind w:leftChars="200" w:left="420"/>
    </w:pPr>
  </w:style>
  <w:style w:type="character" w:styleId="ac">
    <w:name w:val="annotation reference"/>
    <w:basedOn w:val="a0"/>
    <w:uiPriority w:val="99"/>
    <w:semiHidden/>
    <w:unhideWhenUsed/>
    <w:rsid w:val="0032138B"/>
    <w:rPr>
      <w:sz w:val="21"/>
      <w:szCs w:val="21"/>
    </w:rPr>
  </w:style>
  <w:style w:type="paragraph" w:styleId="ad">
    <w:name w:val="annotation text"/>
    <w:basedOn w:val="a"/>
    <w:link w:val="ae"/>
    <w:uiPriority w:val="99"/>
    <w:semiHidden/>
    <w:unhideWhenUsed/>
    <w:rsid w:val="0032138B"/>
    <w:pPr>
      <w:jc w:val="left"/>
    </w:pPr>
  </w:style>
  <w:style w:type="character" w:customStyle="1" w:styleId="ae">
    <w:name w:val="批注文字 字符"/>
    <w:basedOn w:val="a0"/>
    <w:link w:val="ad"/>
    <w:uiPriority w:val="99"/>
    <w:semiHidden/>
    <w:rsid w:val="0032138B"/>
  </w:style>
  <w:style w:type="paragraph" w:styleId="af">
    <w:name w:val="annotation subject"/>
    <w:basedOn w:val="ad"/>
    <w:next w:val="ad"/>
    <w:link w:val="af0"/>
    <w:uiPriority w:val="99"/>
    <w:semiHidden/>
    <w:unhideWhenUsed/>
    <w:rsid w:val="0032138B"/>
    <w:rPr>
      <w:b/>
      <w:bCs/>
    </w:rPr>
  </w:style>
  <w:style w:type="character" w:customStyle="1" w:styleId="af0">
    <w:name w:val="批注主题 字符"/>
    <w:basedOn w:val="ae"/>
    <w:link w:val="af"/>
    <w:uiPriority w:val="99"/>
    <w:semiHidden/>
    <w:rsid w:val="0032138B"/>
    <w:rPr>
      <w:b/>
      <w:bCs/>
    </w:rPr>
  </w:style>
  <w:style w:type="paragraph" w:styleId="af1">
    <w:name w:val="Balloon Text"/>
    <w:basedOn w:val="a"/>
    <w:link w:val="af2"/>
    <w:uiPriority w:val="99"/>
    <w:semiHidden/>
    <w:unhideWhenUsed/>
    <w:rsid w:val="0032138B"/>
    <w:rPr>
      <w:sz w:val="18"/>
      <w:szCs w:val="18"/>
    </w:rPr>
  </w:style>
  <w:style w:type="character" w:customStyle="1" w:styleId="af2">
    <w:name w:val="批注框文本 字符"/>
    <w:basedOn w:val="a0"/>
    <w:link w:val="af1"/>
    <w:uiPriority w:val="99"/>
    <w:semiHidden/>
    <w:rsid w:val="0032138B"/>
    <w:rPr>
      <w:sz w:val="18"/>
      <w:szCs w:val="18"/>
    </w:rPr>
  </w:style>
  <w:style w:type="paragraph" w:styleId="af3">
    <w:name w:val="caption"/>
    <w:basedOn w:val="a"/>
    <w:next w:val="a"/>
    <w:uiPriority w:val="35"/>
    <w:unhideWhenUsed/>
    <w:qFormat/>
    <w:rsid w:val="00433557"/>
    <w:rPr>
      <w:rFonts w:asciiTheme="majorHAnsi" w:eastAsia="黑体" w:hAnsiTheme="majorHAnsi" w:cstheme="majorBidi"/>
      <w:sz w:val="20"/>
      <w:szCs w:val="20"/>
    </w:rPr>
  </w:style>
  <w:style w:type="character" w:customStyle="1" w:styleId="30">
    <w:name w:val="标题 3 字符"/>
    <w:basedOn w:val="a0"/>
    <w:link w:val="3"/>
    <w:uiPriority w:val="9"/>
    <w:rsid w:val="00AB0C37"/>
    <w:rPr>
      <w:b/>
      <w:bCs/>
      <w:sz w:val="32"/>
      <w:szCs w:val="32"/>
    </w:rPr>
  </w:style>
  <w:style w:type="paragraph" w:styleId="TOC3">
    <w:name w:val="toc 3"/>
    <w:basedOn w:val="a"/>
    <w:next w:val="a"/>
    <w:autoRedefine/>
    <w:uiPriority w:val="39"/>
    <w:unhideWhenUsed/>
    <w:rsid w:val="00013AFE"/>
    <w:pPr>
      <w:ind w:leftChars="400" w:left="840"/>
    </w:pPr>
  </w:style>
  <w:style w:type="character" w:styleId="af4">
    <w:name w:val="Placeholder Text"/>
    <w:basedOn w:val="a0"/>
    <w:uiPriority w:val="99"/>
    <w:semiHidden/>
    <w:rsid w:val="0063346B"/>
    <w:rPr>
      <w:color w:val="808080"/>
    </w:rPr>
  </w:style>
  <w:style w:type="table" w:styleId="af5">
    <w:name w:val="Table Grid"/>
    <w:basedOn w:val="a1"/>
    <w:uiPriority w:val="39"/>
    <w:rsid w:val="0063346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footnote text"/>
    <w:basedOn w:val="a"/>
    <w:link w:val="af7"/>
    <w:uiPriority w:val="99"/>
    <w:semiHidden/>
    <w:unhideWhenUsed/>
    <w:rsid w:val="005F28EF"/>
    <w:pPr>
      <w:snapToGrid w:val="0"/>
      <w:jc w:val="left"/>
    </w:pPr>
    <w:rPr>
      <w:sz w:val="18"/>
      <w:szCs w:val="18"/>
    </w:rPr>
  </w:style>
  <w:style w:type="character" w:customStyle="1" w:styleId="af7">
    <w:name w:val="脚注文本 字符"/>
    <w:basedOn w:val="a0"/>
    <w:link w:val="af6"/>
    <w:uiPriority w:val="99"/>
    <w:semiHidden/>
    <w:rsid w:val="005F28EF"/>
    <w:rPr>
      <w:sz w:val="18"/>
      <w:szCs w:val="18"/>
    </w:rPr>
  </w:style>
  <w:style w:type="character" w:styleId="af8">
    <w:name w:val="footnote reference"/>
    <w:basedOn w:val="a0"/>
    <w:uiPriority w:val="99"/>
    <w:semiHidden/>
    <w:unhideWhenUsed/>
    <w:rsid w:val="005F28E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104442">
      <w:bodyDiv w:val="1"/>
      <w:marLeft w:val="0"/>
      <w:marRight w:val="0"/>
      <w:marTop w:val="0"/>
      <w:marBottom w:val="0"/>
      <w:divBdr>
        <w:top w:val="none" w:sz="0" w:space="0" w:color="auto"/>
        <w:left w:val="none" w:sz="0" w:space="0" w:color="auto"/>
        <w:bottom w:val="none" w:sz="0" w:space="0" w:color="auto"/>
        <w:right w:val="none" w:sz="0" w:space="0" w:color="auto"/>
      </w:divBdr>
    </w:div>
    <w:div w:id="96213841">
      <w:bodyDiv w:val="1"/>
      <w:marLeft w:val="0"/>
      <w:marRight w:val="0"/>
      <w:marTop w:val="0"/>
      <w:marBottom w:val="0"/>
      <w:divBdr>
        <w:top w:val="none" w:sz="0" w:space="0" w:color="auto"/>
        <w:left w:val="none" w:sz="0" w:space="0" w:color="auto"/>
        <w:bottom w:val="none" w:sz="0" w:space="0" w:color="auto"/>
        <w:right w:val="none" w:sz="0" w:space="0" w:color="auto"/>
      </w:divBdr>
    </w:div>
    <w:div w:id="165945640">
      <w:bodyDiv w:val="1"/>
      <w:marLeft w:val="0"/>
      <w:marRight w:val="0"/>
      <w:marTop w:val="0"/>
      <w:marBottom w:val="0"/>
      <w:divBdr>
        <w:top w:val="none" w:sz="0" w:space="0" w:color="auto"/>
        <w:left w:val="none" w:sz="0" w:space="0" w:color="auto"/>
        <w:bottom w:val="none" w:sz="0" w:space="0" w:color="auto"/>
        <w:right w:val="none" w:sz="0" w:space="0" w:color="auto"/>
      </w:divBdr>
    </w:div>
    <w:div w:id="475995206">
      <w:bodyDiv w:val="1"/>
      <w:marLeft w:val="0"/>
      <w:marRight w:val="0"/>
      <w:marTop w:val="0"/>
      <w:marBottom w:val="0"/>
      <w:divBdr>
        <w:top w:val="none" w:sz="0" w:space="0" w:color="auto"/>
        <w:left w:val="none" w:sz="0" w:space="0" w:color="auto"/>
        <w:bottom w:val="none" w:sz="0" w:space="0" w:color="auto"/>
        <w:right w:val="none" w:sz="0" w:space="0" w:color="auto"/>
      </w:divBdr>
    </w:div>
    <w:div w:id="525287607">
      <w:bodyDiv w:val="1"/>
      <w:marLeft w:val="0"/>
      <w:marRight w:val="0"/>
      <w:marTop w:val="0"/>
      <w:marBottom w:val="0"/>
      <w:divBdr>
        <w:top w:val="none" w:sz="0" w:space="0" w:color="auto"/>
        <w:left w:val="none" w:sz="0" w:space="0" w:color="auto"/>
        <w:bottom w:val="none" w:sz="0" w:space="0" w:color="auto"/>
        <w:right w:val="none" w:sz="0" w:space="0" w:color="auto"/>
      </w:divBdr>
    </w:div>
    <w:div w:id="542644852">
      <w:bodyDiv w:val="1"/>
      <w:marLeft w:val="0"/>
      <w:marRight w:val="0"/>
      <w:marTop w:val="0"/>
      <w:marBottom w:val="0"/>
      <w:divBdr>
        <w:top w:val="none" w:sz="0" w:space="0" w:color="auto"/>
        <w:left w:val="none" w:sz="0" w:space="0" w:color="auto"/>
        <w:bottom w:val="none" w:sz="0" w:space="0" w:color="auto"/>
        <w:right w:val="none" w:sz="0" w:space="0" w:color="auto"/>
      </w:divBdr>
    </w:div>
    <w:div w:id="796065923">
      <w:bodyDiv w:val="1"/>
      <w:marLeft w:val="0"/>
      <w:marRight w:val="0"/>
      <w:marTop w:val="0"/>
      <w:marBottom w:val="0"/>
      <w:divBdr>
        <w:top w:val="none" w:sz="0" w:space="0" w:color="auto"/>
        <w:left w:val="none" w:sz="0" w:space="0" w:color="auto"/>
        <w:bottom w:val="none" w:sz="0" w:space="0" w:color="auto"/>
        <w:right w:val="none" w:sz="0" w:space="0" w:color="auto"/>
      </w:divBdr>
    </w:div>
    <w:div w:id="1144468412">
      <w:bodyDiv w:val="1"/>
      <w:marLeft w:val="0"/>
      <w:marRight w:val="0"/>
      <w:marTop w:val="0"/>
      <w:marBottom w:val="0"/>
      <w:divBdr>
        <w:top w:val="none" w:sz="0" w:space="0" w:color="auto"/>
        <w:left w:val="none" w:sz="0" w:space="0" w:color="auto"/>
        <w:bottom w:val="none" w:sz="0" w:space="0" w:color="auto"/>
        <w:right w:val="none" w:sz="0" w:space="0" w:color="auto"/>
      </w:divBdr>
    </w:div>
    <w:div w:id="1238324511">
      <w:bodyDiv w:val="1"/>
      <w:marLeft w:val="0"/>
      <w:marRight w:val="0"/>
      <w:marTop w:val="0"/>
      <w:marBottom w:val="0"/>
      <w:divBdr>
        <w:top w:val="none" w:sz="0" w:space="0" w:color="auto"/>
        <w:left w:val="none" w:sz="0" w:space="0" w:color="auto"/>
        <w:bottom w:val="none" w:sz="0" w:space="0" w:color="auto"/>
        <w:right w:val="none" w:sz="0" w:space="0" w:color="auto"/>
      </w:divBdr>
    </w:div>
    <w:div w:id="1273125708">
      <w:bodyDiv w:val="1"/>
      <w:marLeft w:val="0"/>
      <w:marRight w:val="0"/>
      <w:marTop w:val="0"/>
      <w:marBottom w:val="0"/>
      <w:divBdr>
        <w:top w:val="none" w:sz="0" w:space="0" w:color="auto"/>
        <w:left w:val="none" w:sz="0" w:space="0" w:color="auto"/>
        <w:bottom w:val="none" w:sz="0" w:space="0" w:color="auto"/>
        <w:right w:val="none" w:sz="0" w:space="0" w:color="auto"/>
      </w:divBdr>
    </w:div>
    <w:div w:id="1475218156">
      <w:bodyDiv w:val="1"/>
      <w:marLeft w:val="0"/>
      <w:marRight w:val="0"/>
      <w:marTop w:val="0"/>
      <w:marBottom w:val="0"/>
      <w:divBdr>
        <w:top w:val="none" w:sz="0" w:space="0" w:color="auto"/>
        <w:left w:val="none" w:sz="0" w:space="0" w:color="auto"/>
        <w:bottom w:val="none" w:sz="0" w:space="0" w:color="auto"/>
        <w:right w:val="none" w:sz="0" w:space="0" w:color="auto"/>
      </w:divBdr>
    </w:div>
    <w:div w:id="1541819226">
      <w:bodyDiv w:val="1"/>
      <w:marLeft w:val="0"/>
      <w:marRight w:val="0"/>
      <w:marTop w:val="0"/>
      <w:marBottom w:val="0"/>
      <w:divBdr>
        <w:top w:val="none" w:sz="0" w:space="0" w:color="auto"/>
        <w:left w:val="none" w:sz="0" w:space="0" w:color="auto"/>
        <w:bottom w:val="none" w:sz="0" w:space="0" w:color="auto"/>
        <w:right w:val="none" w:sz="0" w:space="0" w:color="auto"/>
      </w:divBdr>
    </w:div>
    <w:div w:id="1587959262">
      <w:bodyDiv w:val="1"/>
      <w:marLeft w:val="0"/>
      <w:marRight w:val="0"/>
      <w:marTop w:val="0"/>
      <w:marBottom w:val="0"/>
      <w:divBdr>
        <w:top w:val="none" w:sz="0" w:space="0" w:color="auto"/>
        <w:left w:val="none" w:sz="0" w:space="0" w:color="auto"/>
        <w:bottom w:val="none" w:sz="0" w:space="0" w:color="auto"/>
        <w:right w:val="none" w:sz="0" w:space="0" w:color="auto"/>
      </w:divBdr>
    </w:div>
    <w:div w:id="1691489176">
      <w:bodyDiv w:val="1"/>
      <w:marLeft w:val="0"/>
      <w:marRight w:val="0"/>
      <w:marTop w:val="0"/>
      <w:marBottom w:val="0"/>
      <w:divBdr>
        <w:top w:val="none" w:sz="0" w:space="0" w:color="auto"/>
        <w:left w:val="none" w:sz="0" w:space="0" w:color="auto"/>
        <w:bottom w:val="none" w:sz="0" w:space="0" w:color="auto"/>
        <w:right w:val="none" w:sz="0" w:space="0" w:color="auto"/>
      </w:divBdr>
    </w:div>
    <w:div w:id="1863128797">
      <w:bodyDiv w:val="1"/>
      <w:marLeft w:val="0"/>
      <w:marRight w:val="0"/>
      <w:marTop w:val="0"/>
      <w:marBottom w:val="0"/>
      <w:divBdr>
        <w:top w:val="none" w:sz="0" w:space="0" w:color="auto"/>
        <w:left w:val="none" w:sz="0" w:space="0" w:color="auto"/>
        <w:bottom w:val="none" w:sz="0" w:space="0" w:color="auto"/>
        <w:right w:val="none" w:sz="0" w:space="0" w:color="auto"/>
      </w:divBdr>
    </w:div>
    <w:div w:id="1974674654">
      <w:bodyDiv w:val="1"/>
      <w:marLeft w:val="0"/>
      <w:marRight w:val="0"/>
      <w:marTop w:val="0"/>
      <w:marBottom w:val="0"/>
      <w:divBdr>
        <w:top w:val="none" w:sz="0" w:space="0" w:color="auto"/>
        <w:left w:val="none" w:sz="0" w:space="0" w:color="auto"/>
        <w:bottom w:val="none" w:sz="0" w:space="0" w:color="auto"/>
        <w:right w:val="none" w:sz="0" w:space="0" w:color="auto"/>
      </w:divBdr>
    </w:div>
    <w:div w:id="2029796179">
      <w:bodyDiv w:val="1"/>
      <w:marLeft w:val="0"/>
      <w:marRight w:val="0"/>
      <w:marTop w:val="0"/>
      <w:marBottom w:val="0"/>
      <w:divBdr>
        <w:top w:val="none" w:sz="0" w:space="0" w:color="auto"/>
        <w:left w:val="none" w:sz="0" w:space="0" w:color="auto"/>
        <w:bottom w:val="none" w:sz="0" w:space="0" w:color="auto"/>
        <w:right w:val="none" w:sz="0" w:space="0" w:color="auto"/>
      </w:divBdr>
    </w:div>
    <w:div w:id="21370637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8.png"/><Relationship Id="rId21" Type="http://schemas.openxmlformats.org/officeDocument/2006/relationships/image" Target="media/image13.png"/><Relationship Id="rId34" Type="http://schemas.microsoft.com/office/2016/09/relationships/commentsIds" Target="commentsIds.xml"/><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comments" Target="comments.xm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theme" Target="theme/theme1.xml"/><Relationship Id="rId8" Type="http://schemas.openxmlformats.org/officeDocument/2006/relationships/image" Target="media/image1.wmf"/><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microsoft.com/office/2011/relationships/commentsExtended" Target="commentsExtended.xml"/><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E63E7C-A6C9-4EB9-82C5-C60657194B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8225</TotalTime>
  <Pages>48</Pages>
  <Words>5185</Words>
  <Characters>29559</Characters>
  <Application>Microsoft Office Word</Application>
  <DocSecurity>0</DocSecurity>
  <Lines>246</Lines>
  <Paragraphs>69</Paragraphs>
  <ScaleCrop>false</ScaleCrop>
  <Company/>
  <LinksUpToDate>false</LinksUpToDate>
  <CharactersWithSpaces>34675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 Jianan</dc:creator>
  <cp:keywords/>
  <dc:description/>
  <cp:lastModifiedBy>He Jianan</cp:lastModifiedBy>
  <cp:revision>46</cp:revision>
  <cp:lastPrinted>2019-05-09T08:28:00Z</cp:lastPrinted>
  <dcterms:created xsi:type="dcterms:W3CDTF">2019-04-25T08:37:00Z</dcterms:created>
  <dcterms:modified xsi:type="dcterms:W3CDTF">2019-05-17T11:44:00Z</dcterms:modified>
</cp:coreProperties>
</file>