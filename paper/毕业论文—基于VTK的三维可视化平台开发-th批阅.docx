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C8DB2C" w14:textId="77777777" w:rsidR="00791CEA" w:rsidRPr="00791CEA" w:rsidRDefault="00791CEA" w:rsidP="00791CEA">
      <w:pPr>
        <w:rPr>
          <w:rFonts w:ascii="Times New Roman" w:eastAsia="宋体" w:hAnsi="Times New Roman" w:cs="Times New Roman"/>
          <w:szCs w:val="20"/>
        </w:rPr>
      </w:pPr>
    </w:p>
    <w:p w14:paraId="5D8CF129" w14:textId="77777777" w:rsidR="00791CEA" w:rsidRPr="00791CEA" w:rsidRDefault="00791CEA" w:rsidP="00791CEA">
      <w:pPr>
        <w:rPr>
          <w:rFonts w:ascii="Times New Roman" w:eastAsia="宋体" w:hAnsi="Times New Roman" w:cs="Times New Roman"/>
          <w:szCs w:val="20"/>
        </w:rPr>
      </w:pPr>
    </w:p>
    <w:p w14:paraId="030CAB5B" w14:textId="77777777" w:rsidR="00791CEA" w:rsidRPr="00791CEA" w:rsidRDefault="00791CEA" w:rsidP="00791CEA">
      <w:pPr>
        <w:jc w:val="left"/>
        <w:rPr>
          <w:rFonts w:ascii="宋体" w:eastAsia="宋体" w:hAnsi="宋体" w:cs="Times New Roman"/>
          <w:b/>
          <w:bCs/>
          <w:sz w:val="24"/>
          <w:szCs w:val="24"/>
        </w:rPr>
      </w:pPr>
    </w:p>
    <w:bookmarkStart w:id="0" w:name="_Toc72324813"/>
    <w:bookmarkStart w:id="1" w:name="_Toc72325727"/>
    <w:bookmarkStart w:id="2" w:name="_Toc72326081"/>
    <w:bookmarkStart w:id="3" w:name="_Toc72552926"/>
    <w:bookmarkStart w:id="4" w:name="_Toc73366742"/>
    <w:bookmarkStart w:id="5" w:name="_Toc73367175"/>
    <w:bookmarkStart w:id="6" w:name="_Toc74301511"/>
    <w:bookmarkStart w:id="7" w:name="_Toc74367034"/>
    <w:bookmarkStart w:id="8" w:name="_Toc74398179"/>
    <w:bookmarkStart w:id="9" w:name="_Toc74457222"/>
    <w:bookmarkStart w:id="10" w:name="_Toc74733152"/>
    <w:bookmarkStart w:id="11" w:name="_Toc74921405"/>
    <w:p w14:paraId="18168665" w14:textId="77777777" w:rsidR="00791CEA" w:rsidRPr="00791CEA" w:rsidRDefault="00791CEA" w:rsidP="00791CEA">
      <w:pPr>
        <w:jc w:val="center"/>
        <w:rPr>
          <w:rFonts w:ascii="Times New Roman" w:eastAsia="宋体" w:hAnsi="Times New Roman" w:cs="Times New Roman"/>
          <w:szCs w:val="20"/>
        </w:rPr>
      </w:pPr>
      <w:r w:rsidRPr="00791CEA">
        <w:rPr>
          <w:rFonts w:ascii="Times New Roman" w:eastAsia="宋体" w:hAnsi="Times New Roman" w:cs="Times New Roman"/>
          <w:szCs w:val="20"/>
        </w:rPr>
        <w:object w:dxaOrig="5883" w:dyaOrig="1828" w14:anchorId="367D59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309.6pt;height:109.2pt;mso-position-horizontal-relative:page;mso-position-vertical-relative:page" o:ole="">
            <v:imagedata r:id="rId8" o:title="" croptop="3017f" cropbottom="7861f" cropright="2998f"/>
          </v:shape>
          <o:OLEObject Type="Embed" ProgID="Word.Picture.8" ShapeID="对象 1" DrawAspect="Content" ObjectID="_1619857967" r:id="rId9"/>
        </w:object>
      </w:r>
      <w:bookmarkEnd w:id="0"/>
      <w:bookmarkEnd w:id="1"/>
      <w:bookmarkEnd w:id="2"/>
      <w:bookmarkEnd w:id="3"/>
      <w:bookmarkEnd w:id="4"/>
      <w:bookmarkEnd w:id="5"/>
      <w:bookmarkEnd w:id="6"/>
      <w:bookmarkEnd w:id="7"/>
      <w:bookmarkEnd w:id="8"/>
      <w:bookmarkEnd w:id="9"/>
      <w:bookmarkEnd w:id="10"/>
      <w:bookmarkEnd w:id="11"/>
    </w:p>
    <w:p w14:paraId="332E9D59" w14:textId="77777777" w:rsidR="00791CEA" w:rsidRPr="00791CEA" w:rsidRDefault="00791CEA" w:rsidP="00791CEA">
      <w:pPr>
        <w:jc w:val="center"/>
        <w:rPr>
          <w:rFonts w:ascii="Times New Roman" w:eastAsia="MingLiU" w:hAnsi="Times New Roman" w:cs="Times New Roman"/>
          <w:sz w:val="52"/>
          <w:szCs w:val="20"/>
        </w:rPr>
      </w:pPr>
    </w:p>
    <w:p w14:paraId="1E5722D8" w14:textId="4E6F358B" w:rsidR="00791CEA" w:rsidRPr="00791CEA" w:rsidDel="0073263F" w:rsidRDefault="007B28D9" w:rsidP="0073263F">
      <w:pPr>
        <w:spacing w:line="920" w:lineRule="exact"/>
        <w:ind w:firstLineChars="300" w:firstLine="960"/>
        <w:rPr>
          <w:del w:id="12" w:author="He Jianan" w:date="2019-05-20T10:51:00Z"/>
          <w:rFonts w:ascii="Times New Roman" w:hAnsi="Times New Roman" w:cs="Times New Roman"/>
          <w:sz w:val="32"/>
          <w:szCs w:val="20"/>
        </w:rPr>
        <w:pPrChange w:id="13" w:author="He Jianan" w:date="2019-05-20T10:51:00Z">
          <w:pPr>
            <w:spacing w:line="920" w:lineRule="exact"/>
            <w:ind w:firstLineChars="300" w:firstLine="960"/>
          </w:pPr>
        </w:pPrChange>
      </w:pPr>
      <w:r w:rsidRPr="007B28D9">
        <w:rPr>
          <w:rFonts w:ascii="Times New Roman" w:eastAsia="MingLiU" w:hAnsi="Times New Roman" w:cs="Times New Roman" w:hint="eastAsia"/>
          <w:sz w:val="32"/>
          <w:szCs w:val="20"/>
        </w:rPr>
        <w:t>题</w:t>
      </w:r>
      <w:r>
        <w:rPr>
          <w:rFonts w:ascii="Times New Roman" w:eastAsia="MingLiU" w:hAnsi="Times New Roman" w:cs="Times New Roman"/>
          <w:sz w:val="32"/>
          <w:szCs w:val="20"/>
        </w:rPr>
        <w:t xml:space="preserve">  </w:t>
      </w:r>
      <w:r w:rsidRPr="007B28D9">
        <w:rPr>
          <w:rFonts w:ascii="Times New Roman" w:eastAsia="MingLiU" w:hAnsi="Times New Roman" w:cs="Times New Roman"/>
          <w:sz w:val="32"/>
          <w:szCs w:val="20"/>
        </w:rPr>
        <w:t>目</w:t>
      </w:r>
      <w:r w:rsidR="001F4A4E">
        <w:rPr>
          <w:rFonts w:ascii="Times New Roman" w:eastAsia="MingLiU" w:hAnsi="Times New Roman" w:cs="Times New Roman"/>
          <w:sz w:val="32"/>
          <w:szCs w:val="20"/>
          <w:u w:val="single"/>
        </w:rPr>
        <w:t xml:space="preserve">  </w:t>
      </w:r>
      <w:ins w:id="14" w:author="He Jianan" w:date="2019-05-20T10:53:00Z">
        <w:r w:rsidR="0073263F">
          <w:rPr>
            <w:rFonts w:ascii="Times New Roman" w:eastAsia="MingLiU" w:hAnsi="Times New Roman" w:cs="Times New Roman"/>
            <w:sz w:val="32"/>
            <w:szCs w:val="20"/>
            <w:u w:val="single"/>
          </w:rPr>
          <w:t xml:space="preserve"> </w:t>
        </w:r>
      </w:ins>
      <w:r w:rsidR="001F4A4E" w:rsidRPr="000D4879">
        <w:rPr>
          <w:rFonts w:ascii="Times New Roman" w:eastAsia="MingLiU" w:hAnsi="Times New Roman" w:cs="Times New Roman"/>
          <w:sz w:val="32"/>
          <w:szCs w:val="20"/>
          <w:u w:val="single"/>
        </w:rPr>
        <w:t>基于</w:t>
      </w:r>
      <w:r w:rsidR="001F4A4E" w:rsidRPr="000D4879">
        <w:rPr>
          <w:rFonts w:ascii="Times New Roman" w:eastAsia="MingLiU" w:hAnsi="Times New Roman" w:cs="Times New Roman"/>
          <w:sz w:val="32"/>
          <w:szCs w:val="20"/>
          <w:u w:val="single"/>
        </w:rPr>
        <w:t>VTK</w:t>
      </w:r>
      <w:r w:rsidR="001F4A4E" w:rsidRPr="000D4879">
        <w:rPr>
          <w:rFonts w:ascii="Times New Roman" w:eastAsia="MingLiU" w:hAnsi="Times New Roman" w:cs="Times New Roman"/>
          <w:sz w:val="32"/>
          <w:szCs w:val="20"/>
          <w:u w:val="single"/>
        </w:rPr>
        <w:t>的三维可视化平台开发</w:t>
      </w:r>
      <w:r w:rsidR="001F4A4E">
        <w:rPr>
          <w:rFonts w:ascii="MingLiU" w:hAnsi="MingLiU" w:cs="Times New Roman"/>
          <w:sz w:val="32"/>
          <w:szCs w:val="20"/>
          <w:u w:val="single"/>
        </w:rPr>
        <w:t xml:space="preserve"> </w:t>
      </w:r>
      <w:r>
        <w:rPr>
          <w:rFonts w:ascii="MingLiU" w:hAnsi="MingLiU" w:cs="Times New Roman"/>
          <w:sz w:val="32"/>
          <w:szCs w:val="20"/>
          <w:u w:val="single"/>
        </w:rPr>
        <w:t xml:space="preserve"> </w:t>
      </w:r>
      <w:ins w:id="15" w:author="He Jianan" w:date="2019-05-20T10:53:00Z">
        <w:r w:rsidR="0073263F">
          <w:rPr>
            <w:rFonts w:ascii="MingLiU" w:hAnsi="MingLiU" w:cs="Times New Roman"/>
            <w:sz w:val="32"/>
            <w:szCs w:val="20"/>
            <w:u w:val="single"/>
          </w:rPr>
          <w:t xml:space="preserve"> </w:t>
        </w:r>
      </w:ins>
    </w:p>
    <w:p w14:paraId="0FE08533" w14:textId="2B75D008" w:rsidR="00791CEA" w:rsidRPr="00791CEA" w:rsidRDefault="00791CEA" w:rsidP="0073263F">
      <w:pPr>
        <w:spacing w:line="920" w:lineRule="exact"/>
        <w:ind w:firstLineChars="300" w:firstLine="960"/>
        <w:rPr>
          <w:rFonts w:ascii="Times New Roman" w:eastAsia="MingLiU" w:hAnsi="Times New Roman" w:cs="Times New Roman"/>
          <w:sz w:val="32"/>
          <w:szCs w:val="20"/>
        </w:rPr>
        <w:pPrChange w:id="16" w:author="He Jianan" w:date="2019-05-20T10:51:00Z">
          <w:pPr>
            <w:spacing w:line="920" w:lineRule="exact"/>
            <w:ind w:firstLineChars="450" w:firstLine="1440"/>
          </w:pPr>
        </w:pPrChange>
      </w:pPr>
      <w:del w:id="17" w:author="He Jianan" w:date="2019-05-20T10:51:00Z">
        <w:r w:rsidRPr="00791CEA" w:rsidDel="0073263F">
          <w:rPr>
            <w:rFonts w:ascii="Times New Roman" w:eastAsia="MingLiU" w:hAnsi="Times New Roman" w:cs="Times New Roman" w:hint="eastAsia"/>
            <w:sz w:val="32"/>
            <w:szCs w:val="20"/>
          </w:rPr>
          <w:delText>____________________________________</w:delText>
        </w:r>
      </w:del>
    </w:p>
    <w:p w14:paraId="3362A901" w14:textId="77777777" w:rsidR="00791CEA" w:rsidRPr="00791CEA" w:rsidRDefault="000D4879" w:rsidP="00791CEA">
      <w:pPr>
        <w:spacing w:line="920" w:lineRule="exact"/>
        <w:ind w:firstLineChars="225" w:firstLine="720"/>
        <w:rPr>
          <w:rFonts w:ascii="Times New Roman" w:eastAsia="MingLiU" w:hAnsi="Times New Roman" w:cs="Times New Roman"/>
          <w:sz w:val="32"/>
          <w:szCs w:val="20"/>
        </w:rPr>
      </w:pPr>
      <w:r w:rsidRPr="000D4879">
        <w:rPr>
          <w:rFonts w:ascii="MingLiU" w:eastAsia="MingLiU" w:hAnsi="MingLiU" w:cs="Times New Roman"/>
          <w:sz w:val="32"/>
          <w:szCs w:val="20"/>
          <w:u w:val="single"/>
        </w:rPr>
        <w:t>计算机</w:t>
      </w:r>
      <w:r w:rsidRPr="000D4879">
        <w:rPr>
          <w:rFonts w:ascii="MingLiU" w:eastAsia="MingLiU" w:hAnsi="MingLiU" w:cs="Times New Roman" w:hint="eastAsia"/>
          <w:sz w:val="32"/>
          <w:szCs w:val="20"/>
          <w:u w:val="single"/>
        </w:rPr>
        <w:t>科学与工程</w:t>
      </w:r>
      <w:r w:rsidR="00791CEA" w:rsidRPr="00791CEA">
        <w:rPr>
          <w:rFonts w:ascii="Times New Roman" w:eastAsia="MingLiU" w:hAnsi="Times New Roman" w:cs="Times New Roman" w:hint="eastAsia"/>
          <w:sz w:val="32"/>
          <w:szCs w:val="20"/>
        </w:rPr>
        <w:t>院（系）</w:t>
      </w:r>
      <w:r w:rsidRPr="000D4879">
        <w:rPr>
          <w:rFonts w:ascii="MingLiU" w:eastAsia="MingLiU" w:hAnsi="MingLiU" w:cs="Times New Roman" w:hint="eastAsia"/>
          <w:sz w:val="32"/>
          <w:szCs w:val="20"/>
          <w:u w:val="single"/>
        </w:rPr>
        <w:t>计算机科学与技术</w:t>
      </w:r>
      <w:r w:rsidR="00791CEA" w:rsidRPr="00791CEA">
        <w:rPr>
          <w:rFonts w:ascii="Times New Roman" w:eastAsia="MingLiU" w:hAnsi="Times New Roman" w:cs="Times New Roman" w:hint="eastAsia"/>
          <w:sz w:val="32"/>
          <w:szCs w:val="20"/>
        </w:rPr>
        <w:t>专业</w:t>
      </w:r>
    </w:p>
    <w:p w14:paraId="6AFA5D08" w14:textId="714608EB" w:rsidR="00791CEA" w:rsidRPr="000D4879" w:rsidRDefault="00791CEA" w:rsidP="00791CEA">
      <w:pPr>
        <w:spacing w:line="920" w:lineRule="exact"/>
        <w:ind w:firstLineChars="225" w:firstLine="720"/>
        <w:rPr>
          <w:rFonts w:ascii="Times New Roman" w:eastAsia="MingLiU" w:hAnsi="Times New Roman" w:cs="Times New Roman"/>
          <w:sz w:val="32"/>
          <w:szCs w:val="20"/>
          <w:u w:val="single"/>
        </w:rPr>
      </w:pPr>
      <w:r w:rsidRPr="00791CEA">
        <w:rPr>
          <w:rFonts w:ascii="Times New Roman" w:eastAsia="MingLiU" w:hAnsi="Times New Roman" w:cs="Times New Roman" w:hint="eastAsia"/>
          <w:sz w:val="32"/>
          <w:szCs w:val="20"/>
        </w:rPr>
        <w:t>学</w:t>
      </w:r>
      <w:r w:rsidRPr="00791CEA">
        <w:rPr>
          <w:rFonts w:ascii="Times New Roman" w:eastAsia="MingLiU" w:hAnsi="Times New Roman" w:cs="Times New Roman" w:hint="eastAsia"/>
          <w:sz w:val="32"/>
          <w:szCs w:val="20"/>
        </w:rPr>
        <w:t xml:space="preserve">    </w:t>
      </w:r>
      <w:r w:rsidRPr="00791CEA">
        <w:rPr>
          <w:rFonts w:ascii="Times New Roman" w:eastAsia="MingLiU" w:hAnsi="Times New Roman" w:cs="Times New Roman" w:hint="eastAsia"/>
          <w:sz w:val="32"/>
          <w:szCs w:val="20"/>
        </w:rPr>
        <w:t>号</w:t>
      </w:r>
      <w:r w:rsidR="000D4879" w:rsidRPr="000D4879">
        <w:rPr>
          <w:rFonts w:ascii="Times New Roman" w:eastAsia="MingLiU" w:hAnsi="Times New Roman" w:cs="Times New Roman"/>
          <w:sz w:val="32"/>
          <w:szCs w:val="20"/>
          <w:u w:val="single"/>
        </w:rPr>
        <w:t xml:space="preserve">        </w:t>
      </w:r>
      <w:ins w:id="18" w:author="He Jianan" w:date="2019-05-20T10:53:00Z">
        <w:r w:rsidR="0073263F">
          <w:rPr>
            <w:rFonts w:ascii="Times New Roman" w:eastAsia="MingLiU" w:hAnsi="Times New Roman" w:cs="Times New Roman"/>
            <w:sz w:val="32"/>
            <w:szCs w:val="20"/>
            <w:u w:val="single"/>
          </w:rPr>
          <w:t xml:space="preserve"> </w:t>
        </w:r>
      </w:ins>
      <w:r w:rsidR="000D4879" w:rsidRPr="000D4879">
        <w:rPr>
          <w:rFonts w:ascii="Times New Roman" w:eastAsia="MingLiU" w:hAnsi="Times New Roman" w:cs="Times New Roman"/>
          <w:sz w:val="32"/>
          <w:szCs w:val="20"/>
          <w:u w:val="single"/>
        </w:rPr>
        <w:t xml:space="preserve"> </w:t>
      </w:r>
      <w:del w:id="19" w:author="He Jianan" w:date="2019-05-20T10:55:00Z">
        <w:r w:rsidR="000D4879" w:rsidRPr="000D4879" w:rsidDel="0073263F">
          <w:rPr>
            <w:rFonts w:ascii="Times New Roman" w:eastAsia="MingLiU" w:hAnsi="Times New Roman" w:cs="Times New Roman"/>
            <w:sz w:val="32"/>
            <w:szCs w:val="20"/>
            <w:u w:val="single"/>
          </w:rPr>
          <w:delText xml:space="preserve"> </w:delText>
        </w:r>
      </w:del>
      <w:r w:rsidR="000D4879">
        <w:rPr>
          <w:rFonts w:ascii="Times New Roman" w:eastAsia="MingLiU" w:hAnsi="Times New Roman" w:cs="Times New Roman"/>
          <w:sz w:val="32"/>
          <w:szCs w:val="20"/>
          <w:u w:val="single"/>
        </w:rPr>
        <w:t xml:space="preserve">  </w:t>
      </w:r>
      <w:r w:rsidR="000D4879" w:rsidRPr="000D4879">
        <w:rPr>
          <w:rFonts w:ascii="Times New Roman" w:hAnsi="Times New Roman" w:cs="Times New Roman"/>
          <w:sz w:val="32"/>
          <w:szCs w:val="20"/>
          <w:u w:val="single"/>
        </w:rPr>
        <w:t>09015322</w:t>
      </w:r>
      <w:r w:rsidR="000D4879" w:rsidRPr="000D4879">
        <w:rPr>
          <w:rFonts w:ascii="Times New Roman" w:eastAsia="MingLiU" w:hAnsi="Times New Roman" w:cs="Times New Roman"/>
          <w:sz w:val="32"/>
          <w:szCs w:val="20"/>
          <w:u w:val="single"/>
        </w:rPr>
        <w:t xml:space="preserve">   </w:t>
      </w:r>
      <w:ins w:id="20" w:author="He Jianan" w:date="2019-05-20T10:53:00Z">
        <w:r w:rsidR="0073263F">
          <w:rPr>
            <w:rFonts w:ascii="Times New Roman" w:eastAsia="MingLiU" w:hAnsi="Times New Roman" w:cs="Times New Roman"/>
            <w:sz w:val="32"/>
            <w:szCs w:val="20"/>
            <w:u w:val="single"/>
          </w:rPr>
          <w:t xml:space="preserve"> </w:t>
        </w:r>
      </w:ins>
      <w:ins w:id="21" w:author="He Jianan" w:date="2019-05-20T10:55:00Z">
        <w:r w:rsidR="0073263F">
          <w:rPr>
            <w:rFonts w:ascii="Times New Roman" w:eastAsia="MingLiU" w:hAnsi="Times New Roman" w:cs="Times New Roman"/>
            <w:sz w:val="32"/>
            <w:szCs w:val="20"/>
            <w:u w:val="single"/>
          </w:rPr>
          <w:t xml:space="preserve"> </w:t>
        </w:r>
      </w:ins>
      <w:r w:rsidR="000D4879" w:rsidRPr="000D4879">
        <w:rPr>
          <w:rFonts w:ascii="Times New Roman" w:eastAsia="MingLiU" w:hAnsi="Times New Roman" w:cs="Times New Roman"/>
          <w:sz w:val="32"/>
          <w:szCs w:val="20"/>
          <w:u w:val="single"/>
        </w:rPr>
        <w:t xml:space="preserve">      </w:t>
      </w:r>
      <w:ins w:id="22" w:author="He Jianan" w:date="2019-05-20T10:53:00Z">
        <w:r w:rsidR="0073263F">
          <w:rPr>
            <w:rFonts w:ascii="Times New Roman" w:eastAsia="MingLiU" w:hAnsi="Times New Roman" w:cs="Times New Roman"/>
            <w:sz w:val="32"/>
            <w:szCs w:val="20"/>
            <w:u w:val="single"/>
          </w:rPr>
          <w:t xml:space="preserve"> </w:t>
        </w:r>
      </w:ins>
      <w:r w:rsidR="000D4879" w:rsidRPr="000D4879">
        <w:rPr>
          <w:rFonts w:ascii="Times New Roman" w:eastAsia="MingLiU" w:hAnsi="Times New Roman" w:cs="Times New Roman"/>
          <w:sz w:val="32"/>
          <w:szCs w:val="20"/>
          <w:u w:val="single"/>
        </w:rPr>
        <w:t xml:space="preserve">   </w:t>
      </w:r>
    </w:p>
    <w:p w14:paraId="21CFFBA9" w14:textId="7EA3EA6E" w:rsidR="00791CEA" w:rsidRPr="000D4879" w:rsidRDefault="00791CEA" w:rsidP="00791CEA">
      <w:pPr>
        <w:spacing w:line="920" w:lineRule="exact"/>
        <w:ind w:firstLineChars="225" w:firstLine="720"/>
        <w:rPr>
          <w:rFonts w:ascii="Times New Roman" w:eastAsia="MingLiU" w:hAnsi="Times New Roman" w:cs="Times New Roman"/>
          <w:sz w:val="32"/>
          <w:szCs w:val="20"/>
          <w:u w:val="single"/>
        </w:rPr>
      </w:pPr>
      <w:r w:rsidRPr="00791CEA">
        <w:rPr>
          <w:rFonts w:ascii="Times New Roman" w:eastAsia="MingLiU" w:hAnsi="Times New Roman" w:cs="Times New Roman" w:hint="eastAsia"/>
          <w:sz w:val="32"/>
          <w:szCs w:val="20"/>
        </w:rPr>
        <w:t>学生姓名</w:t>
      </w:r>
      <w:r w:rsidR="000D4879" w:rsidRPr="000D4879">
        <w:rPr>
          <w:rFonts w:ascii="Times New Roman" w:eastAsia="MingLiU" w:hAnsi="Times New Roman" w:cs="Times New Roman"/>
          <w:sz w:val="32"/>
          <w:szCs w:val="20"/>
          <w:u w:val="single"/>
        </w:rPr>
        <w:t xml:space="preserve">             </w:t>
      </w:r>
      <w:r w:rsidR="000D4879" w:rsidRPr="000D4879">
        <w:rPr>
          <w:rFonts w:ascii="MingLiU" w:eastAsia="MingLiU" w:hAnsi="MingLiU" w:cs="Times New Roman" w:hint="eastAsia"/>
          <w:sz w:val="32"/>
          <w:szCs w:val="20"/>
          <w:u w:val="single"/>
        </w:rPr>
        <w:t>贺建安</w:t>
      </w:r>
      <w:r w:rsidR="000D4879" w:rsidRPr="000D4879">
        <w:rPr>
          <w:rFonts w:ascii="Times New Roman" w:eastAsia="MingLiU" w:hAnsi="Times New Roman" w:cs="Times New Roman"/>
          <w:sz w:val="32"/>
          <w:szCs w:val="20"/>
          <w:u w:val="single"/>
        </w:rPr>
        <w:t xml:space="preserve">   </w:t>
      </w:r>
      <w:ins w:id="23" w:author="He Jianan" w:date="2019-05-20T10:53:00Z">
        <w:r w:rsidR="0073263F">
          <w:rPr>
            <w:rFonts w:ascii="Times New Roman" w:eastAsia="MingLiU" w:hAnsi="Times New Roman" w:cs="Times New Roman"/>
            <w:sz w:val="32"/>
            <w:szCs w:val="20"/>
            <w:u w:val="single"/>
          </w:rPr>
          <w:t xml:space="preserve"> </w:t>
        </w:r>
      </w:ins>
      <w:ins w:id="24" w:author="He Jianan" w:date="2019-05-20T10:55:00Z">
        <w:r w:rsidR="0073263F">
          <w:rPr>
            <w:rFonts w:ascii="Times New Roman" w:eastAsia="MingLiU" w:hAnsi="Times New Roman" w:cs="Times New Roman"/>
            <w:sz w:val="32"/>
            <w:szCs w:val="20"/>
            <w:u w:val="single"/>
          </w:rPr>
          <w:t xml:space="preserve">  </w:t>
        </w:r>
      </w:ins>
      <w:r w:rsidR="000D4879" w:rsidRPr="000D4879">
        <w:rPr>
          <w:rFonts w:ascii="Times New Roman" w:eastAsia="MingLiU" w:hAnsi="Times New Roman" w:cs="Times New Roman"/>
          <w:sz w:val="32"/>
          <w:szCs w:val="20"/>
          <w:u w:val="single"/>
        </w:rPr>
        <w:t xml:space="preserve">          </w:t>
      </w:r>
    </w:p>
    <w:p w14:paraId="42F650B2" w14:textId="5AEB625B" w:rsidR="00791CEA" w:rsidRPr="000D4879" w:rsidRDefault="00791CEA" w:rsidP="00791CEA">
      <w:pPr>
        <w:spacing w:line="920" w:lineRule="exact"/>
        <w:ind w:firstLineChars="225" w:firstLine="720"/>
        <w:rPr>
          <w:rFonts w:ascii="Times New Roman" w:eastAsia="MingLiU" w:hAnsi="Times New Roman" w:cs="Times New Roman"/>
          <w:sz w:val="32"/>
          <w:szCs w:val="20"/>
          <w:u w:val="single"/>
        </w:rPr>
      </w:pPr>
      <w:r w:rsidRPr="00791CEA">
        <w:rPr>
          <w:rFonts w:ascii="Times New Roman" w:eastAsia="MingLiU" w:hAnsi="Times New Roman" w:cs="Times New Roman" w:hint="eastAsia"/>
          <w:sz w:val="32"/>
          <w:szCs w:val="20"/>
        </w:rPr>
        <w:t>指导教师</w:t>
      </w:r>
      <w:r w:rsidR="000D4879" w:rsidRPr="000D4879">
        <w:rPr>
          <w:rFonts w:ascii="Times New Roman" w:eastAsia="MingLiU" w:hAnsi="Times New Roman" w:cs="Times New Roman"/>
          <w:sz w:val="32"/>
          <w:szCs w:val="20"/>
          <w:u w:val="single"/>
        </w:rPr>
        <w:t xml:space="preserve">          </w:t>
      </w:r>
      <w:ins w:id="25" w:author="He Jianan" w:date="2019-05-20T10:53:00Z">
        <w:r w:rsidR="0073263F">
          <w:rPr>
            <w:rFonts w:ascii="Times New Roman" w:eastAsia="MingLiU" w:hAnsi="Times New Roman" w:cs="Times New Roman"/>
            <w:sz w:val="32"/>
            <w:szCs w:val="20"/>
            <w:u w:val="single"/>
          </w:rPr>
          <w:t xml:space="preserve">  </w:t>
        </w:r>
      </w:ins>
      <w:r w:rsidR="000D4879" w:rsidRPr="000D4879">
        <w:rPr>
          <w:rFonts w:ascii="Times New Roman" w:eastAsia="MingLiU" w:hAnsi="Times New Roman" w:cs="Times New Roman"/>
          <w:sz w:val="32"/>
          <w:szCs w:val="20"/>
          <w:u w:val="single"/>
        </w:rPr>
        <w:t xml:space="preserve"> </w:t>
      </w:r>
      <w:del w:id="26" w:author="He Jianan" w:date="2019-05-20T10:55:00Z">
        <w:r w:rsidR="000D4879" w:rsidRPr="000D4879" w:rsidDel="0073263F">
          <w:rPr>
            <w:rFonts w:ascii="Times New Roman" w:eastAsia="MingLiU" w:hAnsi="Times New Roman" w:cs="Times New Roman"/>
            <w:sz w:val="32"/>
            <w:szCs w:val="20"/>
            <w:u w:val="single"/>
          </w:rPr>
          <w:delText xml:space="preserve">  </w:delText>
        </w:r>
      </w:del>
      <w:r w:rsidR="000D4879" w:rsidRPr="000D4879">
        <w:rPr>
          <w:rFonts w:ascii="Times New Roman" w:eastAsia="MingLiU" w:hAnsi="Times New Roman" w:cs="Times New Roman"/>
          <w:sz w:val="32"/>
          <w:szCs w:val="20"/>
          <w:u w:val="single"/>
        </w:rPr>
        <w:t xml:space="preserve"> </w:t>
      </w:r>
      <w:r w:rsidR="000D4879" w:rsidRPr="000D4879">
        <w:rPr>
          <w:rFonts w:ascii="MingLiU" w:eastAsia="MingLiU" w:hAnsi="MingLiU" w:cs="Times New Roman" w:hint="eastAsia"/>
          <w:sz w:val="32"/>
          <w:szCs w:val="20"/>
          <w:u w:val="single"/>
        </w:rPr>
        <w:t>唐慧</w:t>
      </w:r>
      <w:r w:rsidR="000D4879">
        <w:rPr>
          <w:rFonts w:ascii="MingLiU" w:hAnsi="MingLiU" w:cs="Times New Roman" w:hint="eastAsia"/>
          <w:sz w:val="32"/>
          <w:szCs w:val="20"/>
          <w:u w:val="single"/>
        </w:rPr>
        <w:t xml:space="preserve"> </w:t>
      </w:r>
      <w:r w:rsidR="000D4879" w:rsidRPr="000D4879">
        <w:rPr>
          <w:rFonts w:ascii="Times New Roman" w:eastAsia="MingLiU" w:hAnsi="Times New Roman" w:cs="Times New Roman"/>
          <w:sz w:val="32"/>
          <w:szCs w:val="20"/>
          <w:u w:val="single"/>
        </w:rPr>
        <w:t xml:space="preserve">    </w:t>
      </w:r>
      <w:ins w:id="27" w:author="He Jianan" w:date="2019-05-20T10:53:00Z">
        <w:r w:rsidR="0073263F">
          <w:rPr>
            <w:rFonts w:ascii="Times New Roman" w:eastAsia="MingLiU" w:hAnsi="Times New Roman" w:cs="Times New Roman"/>
            <w:sz w:val="32"/>
            <w:szCs w:val="20"/>
            <w:u w:val="single"/>
          </w:rPr>
          <w:t xml:space="preserve"> </w:t>
        </w:r>
      </w:ins>
      <w:r w:rsidR="000D4879" w:rsidRPr="000D4879">
        <w:rPr>
          <w:rFonts w:ascii="Times New Roman" w:eastAsia="MingLiU" w:hAnsi="Times New Roman" w:cs="Times New Roman"/>
          <w:sz w:val="32"/>
          <w:szCs w:val="20"/>
          <w:u w:val="single"/>
        </w:rPr>
        <w:t xml:space="preserve"> </w:t>
      </w:r>
      <w:ins w:id="28" w:author="He Jianan" w:date="2019-05-20T10:55:00Z">
        <w:r w:rsidR="0073263F">
          <w:rPr>
            <w:rFonts w:ascii="Times New Roman" w:eastAsia="MingLiU" w:hAnsi="Times New Roman" w:cs="Times New Roman"/>
            <w:sz w:val="32"/>
            <w:szCs w:val="20"/>
            <w:u w:val="single"/>
          </w:rPr>
          <w:t xml:space="preserve">  </w:t>
        </w:r>
      </w:ins>
      <w:r w:rsidR="000D4879" w:rsidRPr="000D4879">
        <w:rPr>
          <w:rFonts w:ascii="Times New Roman" w:eastAsia="MingLiU" w:hAnsi="Times New Roman" w:cs="Times New Roman"/>
          <w:sz w:val="32"/>
          <w:szCs w:val="20"/>
          <w:u w:val="single"/>
        </w:rPr>
        <w:t xml:space="preserve">        </w:t>
      </w:r>
    </w:p>
    <w:p w14:paraId="7E828F62" w14:textId="13291A7F" w:rsidR="00791CEA" w:rsidRPr="004B54FE" w:rsidRDefault="00791CEA" w:rsidP="00791CEA">
      <w:pPr>
        <w:spacing w:line="920" w:lineRule="exact"/>
        <w:ind w:firstLineChars="225" w:firstLine="720"/>
        <w:rPr>
          <w:rFonts w:ascii="Times New Roman" w:hAnsi="Times New Roman" w:cs="Times New Roman"/>
          <w:sz w:val="32"/>
          <w:szCs w:val="20"/>
        </w:rPr>
      </w:pPr>
      <w:r w:rsidRPr="00791CEA">
        <w:rPr>
          <w:rFonts w:ascii="Times New Roman" w:eastAsia="MingLiU" w:hAnsi="Times New Roman" w:cs="Times New Roman" w:hint="eastAsia"/>
          <w:sz w:val="32"/>
          <w:szCs w:val="20"/>
        </w:rPr>
        <w:t>起</w:t>
      </w:r>
      <w:r w:rsidRPr="00791CEA">
        <w:rPr>
          <w:rFonts w:ascii="Times New Roman" w:eastAsia="宋体" w:hAnsi="Times New Roman" w:cs="Times New Roman" w:hint="eastAsia"/>
          <w:sz w:val="32"/>
          <w:szCs w:val="20"/>
        </w:rPr>
        <w:t>止</w:t>
      </w:r>
      <w:r w:rsidRPr="00791CEA">
        <w:rPr>
          <w:rFonts w:ascii="Times New Roman" w:eastAsia="MingLiU" w:hAnsi="Times New Roman" w:cs="Times New Roman" w:hint="eastAsia"/>
          <w:sz w:val="32"/>
          <w:szCs w:val="20"/>
        </w:rPr>
        <w:t>日期</w:t>
      </w:r>
      <w:r w:rsidR="000D4879" w:rsidRPr="004B54FE">
        <w:rPr>
          <w:rFonts w:ascii="Times New Roman" w:eastAsia="MingLiU" w:hAnsi="Times New Roman" w:cs="Times New Roman"/>
          <w:sz w:val="32"/>
          <w:szCs w:val="20"/>
          <w:u w:val="single"/>
        </w:rPr>
        <w:t xml:space="preserve">  </w:t>
      </w:r>
      <w:r w:rsidR="004B54FE" w:rsidRPr="004B54FE">
        <w:rPr>
          <w:rFonts w:ascii="Times New Roman" w:eastAsia="MingLiU" w:hAnsi="Times New Roman" w:cs="Times New Roman"/>
          <w:sz w:val="32"/>
          <w:szCs w:val="20"/>
          <w:u w:val="single"/>
        </w:rPr>
        <w:t xml:space="preserve"> </w:t>
      </w:r>
      <w:ins w:id="29" w:author="He Jianan" w:date="2019-05-20T10:54:00Z">
        <w:r w:rsidR="0073263F">
          <w:rPr>
            <w:rFonts w:ascii="Times New Roman" w:eastAsia="MingLiU" w:hAnsi="Times New Roman" w:cs="Times New Roman"/>
            <w:sz w:val="32"/>
            <w:szCs w:val="20"/>
            <w:u w:val="single"/>
          </w:rPr>
          <w:t xml:space="preserve">  </w:t>
        </w:r>
      </w:ins>
      <w:del w:id="30" w:author="He Jianan" w:date="2019-05-20T10:55:00Z">
        <w:r w:rsidR="006566B6" w:rsidDel="0073263F">
          <w:rPr>
            <w:rFonts w:ascii="Times New Roman" w:eastAsia="MingLiU" w:hAnsi="Times New Roman" w:cs="Times New Roman"/>
            <w:sz w:val="32"/>
            <w:szCs w:val="20"/>
            <w:u w:val="single"/>
          </w:rPr>
          <w:delText xml:space="preserve"> </w:delText>
        </w:r>
      </w:del>
      <w:r w:rsidR="000D4879" w:rsidRPr="004B54FE">
        <w:rPr>
          <w:rFonts w:ascii="Times New Roman" w:hAnsi="Times New Roman" w:cs="Times New Roman"/>
          <w:sz w:val="32"/>
          <w:szCs w:val="20"/>
          <w:u w:val="single"/>
        </w:rPr>
        <w:t>2019</w:t>
      </w:r>
      <w:r w:rsidR="000D4879" w:rsidRPr="004B54FE">
        <w:rPr>
          <w:rFonts w:ascii="MingLiU" w:eastAsia="MingLiU" w:hAnsi="MingLiU" w:cs="Times New Roman"/>
          <w:sz w:val="32"/>
          <w:szCs w:val="20"/>
          <w:u w:val="single"/>
        </w:rPr>
        <w:t>年</w:t>
      </w:r>
      <w:ins w:id="31" w:author="He Jianan" w:date="2019-05-17T16:02:00Z">
        <w:r w:rsidR="003A2E8A">
          <w:rPr>
            <w:rFonts w:ascii="Times New Roman" w:hAnsi="Times New Roman" w:cs="Times New Roman" w:hint="eastAsia"/>
            <w:sz w:val="32"/>
            <w:szCs w:val="20"/>
            <w:u w:val="single"/>
          </w:rPr>
          <w:t>1</w:t>
        </w:r>
      </w:ins>
      <w:del w:id="32" w:author="He Jianan" w:date="2019-05-17T16:02:00Z">
        <w:r w:rsidR="000D4879" w:rsidRPr="004B54FE" w:rsidDel="003A2E8A">
          <w:rPr>
            <w:rFonts w:ascii="Times New Roman" w:hAnsi="Times New Roman" w:cs="Times New Roman"/>
            <w:sz w:val="32"/>
            <w:szCs w:val="20"/>
            <w:u w:val="single"/>
          </w:rPr>
          <w:delText>2</w:delText>
        </w:r>
      </w:del>
      <w:r w:rsidR="000D4879" w:rsidRPr="004B54FE">
        <w:rPr>
          <w:rFonts w:ascii="MingLiU" w:eastAsia="MingLiU" w:hAnsi="MingLiU" w:cs="Times New Roman"/>
          <w:sz w:val="32"/>
          <w:szCs w:val="20"/>
          <w:u w:val="single"/>
        </w:rPr>
        <w:t>月</w:t>
      </w:r>
      <w:r w:rsidR="004B54FE">
        <w:rPr>
          <w:rFonts w:ascii="MingLiU" w:hAnsi="MingLiU" w:cs="Times New Roman" w:hint="eastAsia"/>
          <w:sz w:val="32"/>
          <w:szCs w:val="20"/>
          <w:u w:val="single"/>
        </w:rPr>
        <w:t xml:space="preserve"> </w:t>
      </w:r>
      <w:r w:rsidR="000D4879" w:rsidRPr="004B54FE">
        <w:rPr>
          <w:rFonts w:ascii="MingLiU" w:eastAsia="MingLiU" w:hAnsi="MingLiU" w:cs="Times New Roman"/>
          <w:sz w:val="32"/>
          <w:szCs w:val="20"/>
          <w:u w:val="single"/>
        </w:rPr>
        <w:t xml:space="preserve">至 </w:t>
      </w:r>
      <w:r w:rsidR="000D4879" w:rsidRPr="004B54FE">
        <w:rPr>
          <w:rFonts w:ascii="Times New Roman" w:hAnsi="Times New Roman" w:cs="Times New Roman"/>
          <w:sz w:val="32"/>
          <w:szCs w:val="20"/>
          <w:u w:val="single"/>
        </w:rPr>
        <w:t>2019</w:t>
      </w:r>
      <w:r w:rsidR="000D4879" w:rsidRPr="004B54FE">
        <w:rPr>
          <w:rFonts w:ascii="MingLiU" w:eastAsia="MingLiU" w:hAnsi="MingLiU" w:cs="Times New Roman"/>
          <w:sz w:val="32"/>
          <w:szCs w:val="20"/>
          <w:u w:val="single"/>
        </w:rPr>
        <w:t>年</w:t>
      </w:r>
      <w:ins w:id="33" w:author="He Jianan" w:date="2019-05-17T16:02:00Z">
        <w:r w:rsidR="003A2E8A">
          <w:rPr>
            <w:rFonts w:ascii="Times New Roman" w:hAnsi="Times New Roman" w:cs="Times New Roman" w:hint="eastAsia"/>
            <w:sz w:val="32"/>
            <w:szCs w:val="20"/>
            <w:u w:val="single"/>
          </w:rPr>
          <w:t>6</w:t>
        </w:r>
      </w:ins>
      <w:del w:id="34" w:author="He Jianan" w:date="2019-05-17T16:02:00Z">
        <w:r w:rsidR="000D4879" w:rsidRPr="004B54FE" w:rsidDel="003A2E8A">
          <w:rPr>
            <w:rFonts w:ascii="Times New Roman" w:hAnsi="Times New Roman" w:cs="Times New Roman"/>
            <w:sz w:val="32"/>
            <w:szCs w:val="20"/>
            <w:u w:val="single"/>
          </w:rPr>
          <w:delText>5</w:delText>
        </w:r>
      </w:del>
      <w:r w:rsidR="000D4879" w:rsidRPr="004B54FE">
        <w:rPr>
          <w:rFonts w:ascii="MingLiU" w:eastAsia="MingLiU" w:hAnsi="MingLiU" w:cs="Times New Roman"/>
          <w:sz w:val="32"/>
          <w:szCs w:val="20"/>
          <w:u w:val="single"/>
        </w:rPr>
        <w:t>月</w:t>
      </w:r>
      <w:r w:rsidR="004B54FE" w:rsidRPr="004B54FE">
        <w:rPr>
          <w:rFonts w:ascii="MingLiU" w:hAnsi="MingLiU" w:cs="Times New Roman"/>
          <w:sz w:val="32"/>
          <w:szCs w:val="20"/>
          <w:u w:val="single"/>
        </w:rPr>
        <w:t xml:space="preserve"> </w:t>
      </w:r>
      <w:ins w:id="35" w:author="He Jianan" w:date="2019-05-20T10:55:00Z">
        <w:r w:rsidR="0073263F">
          <w:rPr>
            <w:rFonts w:ascii="MingLiU" w:hAnsi="MingLiU" w:cs="Times New Roman"/>
            <w:sz w:val="32"/>
            <w:szCs w:val="20"/>
            <w:u w:val="single"/>
          </w:rPr>
          <w:t xml:space="preserve"> </w:t>
        </w:r>
      </w:ins>
      <w:ins w:id="36" w:author="He Jianan" w:date="2019-05-20T10:54:00Z">
        <w:r w:rsidR="0073263F">
          <w:rPr>
            <w:rFonts w:ascii="MingLiU" w:hAnsi="MingLiU" w:cs="Times New Roman"/>
            <w:sz w:val="32"/>
            <w:szCs w:val="20"/>
            <w:u w:val="single"/>
          </w:rPr>
          <w:t xml:space="preserve">  </w:t>
        </w:r>
      </w:ins>
      <w:del w:id="37" w:author="He Jianan" w:date="2019-05-20T10:54:00Z">
        <w:r w:rsidR="004B54FE" w:rsidDel="0073263F">
          <w:rPr>
            <w:rFonts w:ascii="MingLiU" w:hAnsi="MingLiU" w:cs="Times New Roman"/>
            <w:sz w:val="32"/>
            <w:szCs w:val="20"/>
            <w:u w:val="single"/>
          </w:rPr>
          <w:delText xml:space="preserve"> </w:delText>
        </w:r>
      </w:del>
      <w:r w:rsidR="004B54FE" w:rsidRPr="004B54FE">
        <w:rPr>
          <w:rFonts w:ascii="MingLiU" w:hAnsi="MingLiU" w:cs="Times New Roman"/>
          <w:sz w:val="32"/>
          <w:szCs w:val="20"/>
          <w:u w:val="single"/>
        </w:rPr>
        <w:t xml:space="preserve"> </w:t>
      </w:r>
    </w:p>
    <w:p w14:paraId="71C390D2" w14:textId="2AEA4105" w:rsidR="00791CEA" w:rsidRPr="004B54FE" w:rsidRDefault="00791CEA" w:rsidP="00791CEA">
      <w:pPr>
        <w:spacing w:line="920" w:lineRule="exact"/>
        <w:ind w:firstLineChars="225" w:firstLine="720"/>
        <w:rPr>
          <w:rFonts w:ascii="Times New Roman" w:hAnsi="Times New Roman" w:cs="Times New Roman"/>
          <w:sz w:val="32"/>
          <w:szCs w:val="20"/>
        </w:rPr>
      </w:pPr>
      <w:r w:rsidRPr="00791CEA">
        <w:rPr>
          <w:rFonts w:ascii="Times New Roman" w:eastAsia="MingLiU" w:hAnsi="Times New Roman" w:cs="Times New Roman" w:hint="eastAsia"/>
          <w:sz w:val="32"/>
          <w:szCs w:val="20"/>
        </w:rPr>
        <w:t>设计地点</w:t>
      </w:r>
      <w:r w:rsidR="004B54FE" w:rsidRPr="004B54FE">
        <w:rPr>
          <w:rFonts w:ascii="Times New Roman" w:hAnsi="Times New Roman" w:cs="Times New Roman" w:hint="eastAsia"/>
          <w:sz w:val="32"/>
          <w:szCs w:val="20"/>
          <w:u w:val="single"/>
        </w:rPr>
        <w:t xml:space="preserve"> </w:t>
      </w:r>
      <w:r w:rsidR="004B54FE" w:rsidRPr="004B54FE">
        <w:rPr>
          <w:rFonts w:ascii="Times New Roman" w:hAnsi="Times New Roman" w:cs="Times New Roman"/>
          <w:sz w:val="32"/>
          <w:szCs w:val="20"/>
          <w:u w:val="single"/>
        </w:rPr>
        <w:t xml:space="preserve">  </w:t>
      </w:r>
      <w:ins w:id="38" w:author="He Jianan" w:date="2019-05-20T10:54:00Z">
        <w:r w:rsidR="0073263F">
          <w:rPr>
            <w:rFonts w:ascii="Times New Roman" w:hAnsi="Times New Roman" w:cs="Times New Roman"/>
            <w:sz w:val="32"/>
            <w:szCs w:val="20"/>
            <w:u w:val="single"/>
          </w:rPr>
          <w:t xml:space="preserve">  </w:t>
        </w:r>
      </w:ins>
      <w:del w:id="39" w:author="He Jianan" w:date="2019-05-20T10:56:00Z">
        <w:r w:rsidR="004B54FE" w:rsidRPr="004B54FE" w:rsidDel="0073263F">
          <w:rPr>
            <w:rFonts w:ascii="Times New Roman" w:hAnsi="Times New Roman" w:cs="Times New Roman"/>
            <w:sz w:val="32"/>
            <w:szCs w:val="20"/>
            <w:u w:val="single"/>
          </w:rPr>
          <w:delText xml:space="preserve"> </w:delText>
        </w:r>
      </w:del>
      <w:del w:id="40" w:author="He Jianan" w:date="2019-05-20T10:20:00Z">
        <w:r w:rsidR="004B54FE" w:rsidRPr="0009074D" w:rsidDel="0009074D">
          <w:rPr>
            <w:rFonts w:ascii="MingLiU" w:eastAsia="MingLiU" w:hAnsi="MingLiU" w:cs="Times New Roman"/>
            <w:sz w:val="32"/>
            <w:szCs w:val="20"/>
            <w:u w:val="single"/>
            <w:rPrChange w:id="41" w:author="He Jianan" w:date="2019-05-20T10:22:00Z">
              <w:rPr>
                <w:rFonts w:ascii="Times New Roman" w:hAnsi="Times New Roman" w:cs="Times New Roman"/>
                <w:sz w:val="32"/>
                <w:szCs w:val="20"/>
                <w:u w:val="single"/>
              </w:rPr>
            </w:rPrChange>
          </w:rPr>
          <w:delText xml:space="preserve">   </w:delText>
        </w:r>
        <w:r w:rsidR="004B54FE" w:rsidRPr="0009074D" w:rsidDel="0009074D">
          <w:rPr>
            <w:rFonts w:ascii="MingLiU" w:eastAsia="MingLiU" w:hAnsi="MingLiU" w:cs="Times New Roman" w:hint="eastAsia"/>
            <w:sz w:val="32"/>
            <w:szCs w:val="20"/>
            <w:u w:val="single"/>
            <w:rPrChange w:id="42" w:author="He Jianan" w:date="2019-05-20T10:22:00Z">
              <w:rPr>
                <w:rFonts w:asciiTheme="minorEastAsia" w:hAnsiTheme="minorEastAsia" w:cs="Times New Roman" w:hint="eastAsia"/>
                <w:sz w:val="32"/>
                <w:szCs w:val="20"/>
                <w:u w:val="single"/>
              </w:rPr>
            </w:rPrChange>
          </w:rPr>
          <w:delText>东南大学九龙湖校区</w:delText>
        </w:r>
      </w:del>
      <w:ins w:id="43" w:author="He Jianan" w:date="2019-05-20T10:20:00Z">
        <w:r w:rsidR="0009074D" w:rsidRPr="0009074D">
          <w:rPr>
            <w:rFonts w:ascii="MingLiU" w:eastAsia="MingLiU" w:hAnsi="MingLiU" w:cs="Times New Roman" w:hint="eastAsia"/>
            <w:sz w:val="32"/>
            <w:szCs w:val="20"/>
            <w:u w:val="single"/>
            <w:rPrChange w:id="44" w:author="He Jianan" w:date="2019-05-20T10:22:00Z">
              <w:rPr>
                <w:rFonts w:asciiTheme="minorEastAsia" w:hAnsiTheme="minorEastAsia" w:cs="Times New Roman" w:hint="eastAsia"/>
                <w:sz w:val="32"/>
                <w:szCs w:val="20"/>
                <w:u w:val="single"/>
              </w:rPr>
            </w:rPrChange>
          </w:rPr>
          <w:t>江苏世轩科技股份有限公司</w:t>
        </w:r>
      </w:ins>
      <w:ins w:id="45" w:author="He Jianan" w:date="2019-05-20T10:54:00Z">
        <w:r w:rsidR="0073263F">
          <w:rPr>
            <w:rFonts w:ascii="MingLiU" w:hAnsi="MingLiU" w:cs="Times New Roman" w:hint="eastAsia"/>
            <w:sz w:val="32"/>
            <w:szCs w:val="20"/>
            <w:u w:val="single"/>
          </w:rPr>
          <w:t xml:space="preserve"> </w:t>
        </w:r>
      </w:ins>
      <w:r w:rsidR="004B54FE">
        <w:rPr>
          <w:rFonts w:ascii="MingLiU" w:hAnsi="MingLiU" w:cs="Times New Roman" w:hint="eastAsia"/>
          <w:sz w:val="32"/>
          <w:szCs w:val="20"/>
          <w:u w:val="single"/>
        </w:rPr>
        <w:t xml:space="preserve"> </w:t>
      </w:r>
      <w:del w:id="46" w:author="He Jianan" w:date="2019-05-20T10:20:00Z">
        <w:r w:rsidR="004B54FE" w:rsidDel="0009074D">
          <w:rPr>
            <w:rFonts w:ascii="MingLiU" w:hAnsi="MingLiU" w:cs="Times New Roman"/>
            <w:sz w:val="32"/>
            <w:szCs w:val="20"/>
            <w:u w:val="single"/>
          </w:rPr>
          <w:delText xml:space="preserve">  </w:delText>
        </w:r>
      </w:del>
      <w:r w:rsidR="004B54FE">
        <w:rPr>
          <w:rFonts w:ascii="MingLiU" w:hAnsi="MingLiU" w:cs="Times New Roman"/>
          <w:sz w:val="32"/>
          <w:szCs w:val="20"/>
          <w:u w:val="single"/>
        </w:rPr>
        <w:t xml:space="preserve"> </w:t>
      </w:r>
      <w:ins w:id="47" w:author="He Jianan" w:date="2019-05-20T10:56:00Z">
        <w:r w:rsidR="0073263F">
          <w:rPr>
            <w:rFonts w:ascii="MingLiU" w:hAnsi="MingLiU" w:cs="Times New Roman"/>
            <w:sz w:val="32"/>
            <w:szCs w:val="20"/>
            <w:u w:val="single"/>
          </w:rPr>
          <w:t xml:space="preserve"> </w:t>
        </w:r>
      </w:ins>
      <w:del w:id="48" w:author="He Jianan" w:date="2019-05-20T10:20:00Z">
        <w:r w:rsidR="004B54FE" w:rsidDel="0009074D">
          <w:rPr>
            <w:rFonts w:ascii="MingLiU" w:hAnsi="MingLiU" w:cs="Times New Roman"/>
            <w:sz w:val="32"/>
            <w:szCs w:val="20"/>
            <w:u w:val="single"/>
          </w:rPr>
          <w:delText xml:space="preserve"> </w:delText>
        </w:r>
      </w:del>
      <w:r w:rsidR="004B54FE">
        <w:rPr>
          <w:rFonts w:ascii="MingLiU" w:hAnsi="MingLiU" w:cs="Times New Roman"/>
          <w:sz w:val="32"/>
          <w:szCs w:val="20"/>
          <w:u w:val="single"/>
        </w:rPr>
        <w:t xml:space="preserve">  </w:t>
      </w:r>
    </w:p>
    <w:p w14:paraId="7697A99E" w14:textId="77777777" w:rsidR="00791CEA" w:rsidRPr="00791CEA" w:rsidRDefault="00791CEA" w:rsidP="00791CEA">
      <w:pPr>
        <w:rPr>
          <w:rFonts w:ascii="Times New Roman" w:eastAsia="宋体" w:hAnsi="Times New Roman" w:cs="Times New Roman"/>
          <w:b/>
          <w:bCs/>
          <w:sz w:val="24"/>
          <w:szCs w:val="20"/>
        </w:rPr>
      </w:pPr>
    </w:p>
    <w:p w14:paraId="335310CE" w14:textId="77777777" w:rsidR="00791CEA" w:rsidRPr="00791CEA" w:rsidRDefault="00791CEA" w:rsidP="00791CEA">
      <w:pPr>
        <w:rPr>
          <w:rFonts w:ascii="Times New Roman" w:eastAsia="宋体" w:hAnsi="Times New Roman" w:cs="Times New Roman"/>
          <w:b/>
          <w:bCs/>
          <w:sz w:val="24"/>
          <w:szCs w:val="20"/>
        </w:rPr>
      </w:pPr>
    </w:p>
    <w:p w14:paraId="14B872CD" w14:textId="77777777" w:rsidR="00791CEA" w:rsidRPr="00791CEA" w:rsidRDefault="00791CEA" w:rsidP="00791CEA">
      <w:pPr>
        <w:rPr>
          <w:rFonts w:ascii="Times New Roman" w:eastAsia="宋体" w:hAnsi="Times New Roman" w:cs="Times New Roman"/>
          <w:b/>
          <w:bCs/>
          <w:sz w:val="24"/>
          <w:szCs w:val="20"/>
        </w:rPr>
      </w:pPr>
    </w:p>
    <w:p w14:paraId="0318CC49" w14:textId="77777777" w:rsidR="00791CEA" w:rsidRDefault="00791CEA" w:rsidP="00791CEA">
      <w:pPr>
        <w:rPr>
          <w:rFonts w:ascii="Times New Roman" w:eastAsia="宋体" w:hAnsi="Times New Roman" w:cs="Times New Roman"/>
          <w:b/>
          <w:bCs/>
          <w:sz w:val="24"/>
          <w:szCs w:val="20"/>
        </w:rPr>
      </w:pPr>
    </w:p>
    <w:p w14:paraId="6961CDA1" w14:textId="77777777" w:rsidR="00201DFF" w:rsidRDefault="00201DFF" w:rsidP="00791CEA">
      <w:pPr>
        <w:rPr>
          <w:rFonts w:ascii="Times New Roman" w:eastAsia="宋体" w:hAnsi="Times New Roman" w:cs="Times New Roman"/>
          <w:b/>
          <w:bCs/>
          <w:sz w:val="24"/>
          <w:szCs w:val="20"/>
        </w:rPr>
      </w:pPr>
    </w:p>
    <w:p w14:paraId="681A93C5" w14:textId="77777777" w:rsidR="00201DFF" w:rsidRDefault="00201DFF" w:rsidP="00791CEA">
      <w:pPr>
        <w:rPr>
          <w:rFonts w:ascii="Times New Roman" w:eastAsia="宋体" w:hAnsi="Times New Roman" w:cs="Times New Roman"/>
          <w:b/>
          <w:bCs/>
          <w:sz w:val="24"/>
          <w:szCs w:val="20"/>
        </w:rPr>
      </w:pPr>
    </w:p>
    <w:p w14:paraId="5EA3EE31" w14:textId="77777777" w:rsidR="00201DFF" w:rsidRPr="00791CEA" w:rsidRDefault="00201DFF" w:rsidP="00791CEA">
      <w:pPr>
        <w:rPr>
          <w:rFonts w:ascii="Times New Roman" w:eastAsia="宋体" w:hAnsi="Times New Roman" w:cs="Times New Roman"/>
          <w:b/>
          <w:bCs/>
          <w:sz w:val="24"/>
          <w:szCs w:val="20"/>
        </w:rPr>
      </w:pPr>
    </w:p>
    <w:p w14:paraId="51F5B0C8" w14:textId="77777777" w:rsidR="00791CEA" w:rsidRPr="00791CEA" w:rsidRDefault="00791CEA" w:rsidP="00791CEA">
      <w:pPr>
        <w:rPr>
          <w:rFonts w:ascii="Times New Roman" w:eastAsia="宋体" w:hAnsi="Times New Roman" w:cs="Times New Roman"/>
          <w:b/>
          <w:bCs/>
          <w:sz w:val="24"/>
          <w:szCs w:val="20"/>
        </w:rPr>
      </w:pPr>
    </w:p>
    <w:p w14:paraId="598BC079" w14:textId="77777777" w:rsidR="009C642A" w:rsidRPr="009C642A" w:rsidRDefault="009C642A" w:rsidP="009C642A">
      <w:pPr>
        <w:rPr>
          <w:rFonts w:ascii="宋体" w:eastAsia="宋体" w:hAnsi="宋体" w:cs="Times New Roman"/>
          <w:b/>
          <w:bCs/>
          <w:sz w:val="24"/>
          <w:szCs w:val="24"/>
        </w:rPr>
      </w:pPr>
    </w:p>
    <w:p w14:paraId="6163B74C" w14:textId="77CD3035" w:rsidR="00214203" w:rsidRDefault="00214203" w:rsidP="00214203">
      <w:pPr>
        <w:rPr>
          <w:ins w:id="49" w:author="He Jianan" w:date="2019-05-20T10:57:00Z"/>
        </w:rPr>
      </w:pPr>
    </w:p>
    <w:p w14:paraId="15BF67D4" w14:textId="77777777" w:rsidR="0073263F" w:rsidRDefault="0073263F" w:rsidP="00214203">
      <w:pPr>
        <w:rPr>
          <w:rFonts w:hint="eastAsia"/>
        </w:rPr>
      </w:pPr>
    </w:p>
    <w:p w14:paraId="36A461BE" w14:textId="77777777" w:rsidR="00AD7F18" w:rsidRDefault="00AD7F18" w:rsidP="00AD7F18"/>
    <w:p w14:paraId="497BDA8A" w14:textId="59C35BC4" w:rsidR="009C642A" w:rsidRPr="00214203" w:rsidRDefault="009C642A" w:rsidP="00214203">
      <w:pPr>
        <w:pStyle w:val="aa"/>
        <w:rPr>
          <w:rFonts w:ascii="宋体" w:eastAsia="宋体" w:hAnsi="宋体"/>
          <w:b w:val="0"/>
          <w:sz w:val="36"/>
        </w:rPr>
      </w:pPr>
      <w:bookmarkStart w:id="50" w:name="_Toc9243792"/>
      <w:r w:rsidRPr="00214203">
        <w:rPr>
          <w:rFonts w:ascii="宋体" w:eastAsia="宋体" w:hAnsi="宋体" w:hint="eastAsia"/>
          <w:b w:val="0"/>
          <w:sz w:val="36"/>
        </w:rPr>
        <w:lastRenderedPageBreak/>
        <w:t>摘  要</w:t>
      </w:r>
      <w:bookmarkEnd w:id="50"/>
    </w:p>
    <w:p w14:paraId="2F7BCA9B" w14:textId="77777777" w:rsidR="009C642A" w:rsidRPr="009C642A" w:rsidRDefault="009C642A" w:rsidP="009C642A">
      <w:pPr>
        <w:rPr>
          <w:rFonts w:ascii="楷体_GB2312" w:eastAsia="楷体_GB2312" w:hAnsi="Times New Roman" w:cs="Times New Roman"/>
          <w:szCs w:val="20"/>
        </w:rPr>
      </w:pPr>
    </w:p>
    <w:p w14:paraId="59BDADA2" w14:textId="07E987A4" w:rsidR="00447DAE" w:rsidRDefault="00F459C5" w:rsidP="00056864">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传递函数</w:t>
      </w:r>
      <w:r w:rsidR="002E46CA">
        <w:rPr>
          <w:rFonts w:ascii="宋体" w:eastAsia="宋体" w:hAnsi="宋体" w:cs="Times New Roman" w:hint="eastAsia"/>
          <w:sz w:val="24"/>
          <w:szCs w:val="24"/>
        </w:rPr>
        <w:t>设计</w:t>
      </w:r>
      <w:r w:rsidR="003C751E">
        <w:rPr>
          <w:rFonts w:ascii="宋体" w:eastAsia="宋体" w:hAnsi="宋体" w:cs="Times New Roman" w:hint="eastAsia"/>
          <w:sz w:val="24"/>
          <w:szCs w:val="24"/>
        </w:rPr>
        <w:t>是直接体绘制的核心</w:t>
      </w:r>
      <w:r w:rsidR="00056864">
        <w:rPr>
          <w:rFonts w:ascii="宋体" w:eastAsia="宋体" w:hAnsi="宋体" w:cs="Times New Roman" w:hint="eastAsia"/>
          <w:sz w:val="24"/>
          <w:szCs w:val="24"/>
        </w:rPr>
        <w:t>，它</w:t>
      </w:r>
      <w:r w:rsidR="00890282">
        <w:rPr>
          <w:rFonts w:ascii="宋体" w:eastAsia="宋体" w:hAnsi="宋体" w:cs="Times New Roman" w:hint="eastAsia"/>
          <w:sz w:val="24"/>
          <w:szCs w:val="24"/>
        </w:rPr>
        <w:t>决定着最终的绘制效果</w:t>
      </w:r>
      <w:r w:rsidR="00056864">
        <w:rPr>
          <w:rFonts w:ascii="宋体" w:eastAsia="宋体" w:hAnsi="宋体" w:cs="Times New Roman" w:hint="eastAsia"/>
          <w:sz w:val="24"/>
          <w:szCs w:val="24"/>
        </w:rPr>
        <w:t>。传统的</w:t>
      </w:r>
      <w:r w:rsidR="00883C8B">
        <w:rPr>
          <w:rFonts w:ascii="宋体" w:eastAsia="宋体" w:hAnsi="宋体" w:cs="Times New Roman" w:hint="eastAsia"/>
          <w:sz w:val="24"/>
          <w:szCs w:val="24"/>
        </w:rPr>
        <w:t>以用户为中心的交互式传递函数</w:t>
      </w:r>
      <w:r w:rsidR="00EE7AA5">
        <w:rPr>
          <w:rFonts w:ascii="宋体" w:eastAsia="宋体" w:hAnsi="宋体" w:cs="Times New Roman" w:hint="eastAsia"/>
          <w:sz w:val="24"/>
          <w:szCs w:val="24"/>
        </w:rPr>
        <w:t>设计</w:t>
      </w:r>
      <w:r w:rsidR="00883C8B">
        <w:rPr>
          <w:rFonts w:ascii="宋体" w:eastAsia="宋体" w:hAnsi="宋体" w:cs="Times New Roman" w:hint="eastAsia"/>
          <w:sz w:val="24"/>
          <w:szCs w:val="24"/>
        </w:rPr>
        <w:t>是一个不断试验的过程，存在一定的盲目性</w:t>
      </w:r>
      <w:r w:rsidR="00056864">
        <w:rPr>
          <w:rFonts w:ascii="宋体" w:eastAsia="宋体" w:hAnsi="宋体" w:cs="Times New Roman" w:hint="eastAsia"/>
          <w:sz w:val="24"/>
          <w:szCs w:val="24"/>
        </w:rPr>
        <w:t>，</w:t>
      </w:r>
      <w:r w:rsidR="008269C3">
        <w:rPr>
          <w:rFonts w:ascii="宋体" w:eastAsia="宋体" w:hAnsi="宋体" w:cs="Times New Roman" w:hint="eastAsia"/>
          <w:sz w:val="24"/>
          <w:szCs w:val="24"/>
        </w:rPr>
        <w:t>且难以设计出以不同样式来绘制不同</w:t>
      </w:r>
      <w:r w:rsidR="001520F0">
        <w:rPr>
          <w:rFonts w:ascii="宋体" w:eastAsia="宋体" w:hAnsi="宋体" w:cs="Times New Roman" w:hint="eastAsia"/>
          <w:sz w:val="24"/>
          <w:szCs w:val="24"/>
        </w:rPr>
        <w:t>区域</w:t>
      </w:r>
      <w:r w:rsidR="008269C3">
        <w:rPr>
          <w:rFonts w:ascii="宋体" w:eastAsia="宋体" w:hAnsi="宋体" w:cs="Times New Roman" w:hint="eastAsia"/>
          <w:sz w:val="24"/>
          <w:szCs w:val="24"/>
        </w:rPr>
        <w:t>的传递函数</w:t>
      </w:r>
      <w:r w:rsidR="00056864">
        <w:rPr>
          <w:rFonts w:ascii="宋体" w:eastAsia="宋体" w:hAnsi="宋体" w:cs="Times New Roman" w:hint="eastAsia"/>
          <w:sz w:val="24"/>
          <w:szCs w:val="24"/>
        </w:rPr>
        <w:t>。</w:t>
      </w:r>
      <w:r w:rsidR="0058214A">
        <w:rPr>
          <w:rFonts w:ascii="宋体" w:eastAsia="宋体" w:hAnsi="宋体" w:cs="Times New Roman" w:hint="eastAsia"/>
          <w:sz w:val="24"/>
          <w:szCs w:val="24"/>
        </w:rPr>
        <w:t>本文</w:t>
      </w:r>
      <w:r w:rsidR="008269C3">
        <w:rPr>
          <w:rFonts w:ascii="宋体" w:eastAsia="宋体" w:hAnsi="宋体" w:cs="Times New Roman" w:hint="eastAsia"/>
          <w:sz w:val="24"/>
          <w:szCs w:val="24"/>
        </w:rPr>
        <w:t>基于VTK与Qt设计了一个三维可视化平台，</w:t>
      </w:r>
      <w:r w:rsidR="009C0CE3">
        <w:rPr>
          <w:rFonts w:ascii="宋体" w:eastAsia="宋体" w:hAnsi="宋体" w:cs="Times New Roman" w:hint="eastAsia"/>
          <w:sz w:val="24"/>
          <w:szCs w:val="24"/>
        </w:rPr>
        <w:t>平台主要从以下两个方面来优化传递函数的设计过程：</w:t>
      </w:r>
    </w:p>
    <w:p w14:paraId="79D25DE7" w14:textId="06E87673" w:rsidR="004729A5" w:rsidRDefault="004729A5" w:rsidP="00056864">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其一是提供增量绘制功能。</w:t>
      </w:r>
      <w:r>
        <w:rPr>
          <w:rFonts w:ascii="宋体" w:eastAsia="宋体" w:hAnsi="宋体" w:hint="eastAsia"/>
          <w:sz w:val="24"/>
        </w:rPr>
        <w:t>该功能能够</w:t>
      </w:r>
      <w:r w:rsidR="0007202F">
        <w:rPr>
          <w:rFonts w:ascii="宋体" w:eastAsia="宋体" w:hAnsi="宋体" w:hint="eastAsia"/>
          <w:sz w:val="24"/>
        </w:rPr>
        <w:t>将</w:t>
      </w:r>
      <w:r>
        <w:rPr>
          <w:rFonts w:ascii="宋体" w:eastAsia="宋体" w:hAnsi="宋体" w:hint="eastAsia"/>
          <w:sz w:val="24"/>
        </w:rPr>
        <w:t>同一体数据的不同区域，或者多个体数据的体绘制图进行叠加，且叠加后不会改变每个区域的可视化效果</w:t>
      </w:r>
      <w:r w:rsidR="0007202F">
        <w:rPr>
          <w:rFonts w:ascii="宋体" w:eastAsia="宋体" w:hAnsi="宋体" w:hint="eastAsia"/>
          <w:sz w:val="24"/>
        </w:rPr>
        <w:t>与</w:t>
      </w:r>
      <w:r>
        <w:rPr>
          <w:rFonts w:ascii="宋体" w:eastAsia="宋体" w:hAnsi="宋体" w:hint="eastAsia"/>
          <w:sz w:val="24"/>
        </w:rPr>
        <w:t>区域之间的</w:t>
      </w:r>
      <w:r w:rsidR="00C90D53">
        <w:rPr>
          <w:rFonts w:ascii="宋体" w:eastAsia="宋体" w:hAnsi="宋体" w:hint="eastAsia"/>
          <w:sz w:val="24"/>
        </w:rPr>
        <w:t>相对</w:t>
      </w:r>
      <w:r>
        <w:rPr>
          <w:rFonts w:ascii="宋体" w:eastAsia="宋体" w:hAnsi="宋体" w:hint="eastAsia"/>
          <w:sz w:val="24"/>
        </w:rPr>
        <w:t>空间位置。</w:t>
      </w:r>
      <w:r>
        <w:rPr>
          <w:rFonts w:ascii="宋体" w:eastAsia="宋体" w:hAnsi="宋体" w:cs="Times New Roman" w:hint="eastAsia"/>
          <w:sz w:val="24"/>
          <w:szCs w:val="24"/>
        </w:rPr>
        <w:t>增量绘制功能使得传递函数的设计每次只需要针对一个区域来进行，当用户的感兴趣区域是体数据中的多个区域时，该功能能够</w:t>
      </w:r>
      <w:r w:rsidR="0007202F">
        <w:rPr>
          <w:rFonts w:ascii="宋体" w:eastAsia="宋体" w:hAnsi="宋体" w:cs="Times New Roman" w:hint="eastAsia"/>
          <w:sz w:val="24"/>
          <w:szCs w:val="24"/>
        </w:rPr>
        <w:t>有效</w:t>
      </w:r>
      <w:r>
        <w:rPr>
          <w:rFonts w:ascii="宋体" w:eastAsia="宋体" w:hAnsi="宋体" w:cs="Times New Roman" w:hint="eastAsia"/>
          <w:sz w:val="24"/>
          <w:szCs w:val="24"/>
        </w:rPr>
        <w:t>降低传递函数设计的复杂度。</w:t>
      </w:r>
    </w:p>
    <w:p w14:paraId="3D4AF27A" w14:textId="312E56C4" w:rsidR="00AD254C" w:rsidRPr="00AD254C" w:rsidRDefault="00C90D53" w:rsidP="00AD7F18">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其二是交互式传递函数设计方式与半自动化传递函数设计方式的结合。</w:t>
      </w:r>
      <w:r>
        <w:rPr>
          <w:rFonts w:ascii="宋体" w:eastAsia="宋体" w:hAnsi="宋体" w:hint="eastAsia"/>
          <w:sz w:val="24"/>
        </w:rPr>
        <w:t>本平台提供多种友好且具有指导性的交互功能，且对传递函数的调整可以实时地反馈在体绘制图上，使得用户可以直观且高效地进行传递函数设计；本平台还提供</w:t>
      </w:r>
      <w:r w:rsidR="00AD7F18">
        <w:rPr>
          <w:rFonts w:ascii="宋体" w:eastAsia="宋体" w:hAnsi="宋体" w:hint="eastAsia"/>
          <w:sz w:val="24"/>
        </w:rPr>
        <w:t>基于</w:t>
      </w:r>
      <w:r>
        <w:rPr>
          <w:rFonts w:ascii="宋体" w:eastAsia="宋体" w:hAnsi="宋体" w:hint="eastAsia"/>
          <w:sz w:val="24"/>
        </w:rPr>
        <w:t>3D</w:t>
      </w:r>
      <w:r w:rsidR="00AD7F18">
        <w:rPr>
          <w:rFonts w:ascii="宋体" w:eastAsia="宋体" w:hAnsi="宋体" w:hint="eastAsia"/>
          <w:sz w:val="24"/>
        </w:rPr>
        <w:t>边缘检测与K</w:t>
      </w:r>
      <w:r w:rsidR="00AD7F18">
        <w:rPr>
          <w:rFonts w:ascii="宋体" w:eastAsia="宋体" w:hAnsi="宋体"/>
          <w:sz w:val="24"/>
        </w:rPr>
        <w:t>-Means</w:t>
      </w:r>
      <w:r w:rsidR="00AD7F18">
        <w:rPr>
          <w:rFonts w:ascii="宋体" w:eastAsia="宋体" w:hAnsi="宋体" w:hint="eastAsia"/>
          <w:sz w:val="24"/>
        </w:rPr>
        <w:t>聚类的体数据分析方法，根据分析结果能够自动生成不透明度传递函数，能够从数据的标量值与梯度幅值两个维度对体数据的可视化做出更精细的调整。</w:t>
      </w:r>
    </w:p>
    <w:p w14:paraId="7F4515E5" w14:textId="77777777" w:rsidR="009C642A" w:rsidRPr="009C642A" w:rsidRDefault="009C642A" w:rsidP="009A19DC">
      <w:pPr>
        <w:rPr>
          <w:rFonts w:ascii="宋体" w:eastAsia="宋体" w:hAnsi="宋体" w:cs="Times New Roman"/>
          <w:sz w:val="24"/>
          <w:szCs w:val="24"/>
        </w:rPr>
      </w:pPr>
    </w:p>
    <w:p w14:paraId="186601C2" w14:textId="35623727" w:rsidR="006A0B2A" w:rsidRDefault="009C642A" w:rsidP="009C642A">
      <w:pPr>
        <w:rPr>
          <w:rFonts w:ascii="宋体" w:eastAsia="宋体" w:hAnsi="宋体" w:cs="Times New Roman"/>
          <w:sz w:val="24"/>
          <w:szCs w:val="24"/>
        </w:rPr>
      </w:pPr>
      <w:r w:rsidRPr="009C642A">
        <w:rPr>
          <w:rFonts w:ascii="宋体" w:eastAsia="宋体" w:hAnsi="宋体" w:cs="Times New Roman" w:hint="eastAsia"/>
          <w:sz w:val="24"/>
          <w:szCs w:val="24"/>
        </w:rPr>
        <w:t>关键词：</w:t>
      </w:r>
      <w:r w:rsidR="00C63EF3">
        <w:rPr>
          <w:rFonts w:ascii="宋体" w:eastAsia="宋体" w:hAnsi="宋体" w:cs="Times New Roman" w:hint="eastAsia"/>
          <w:sz w:val="24"/>
          <w:szCs w:val="24"/>
        </w:rPr>
        <w:t>直接</w:t>
      </w:r>
      <w:r w:rsidR="009A19DC">
        <w:rPr>
          <w:rFonts w:ascii="宋体" w:eastAsia="宋体" w:hAnsi="宋体" w:cs="Times New Roman" w:hint="eastAsia"/>
          <w:sz w:val="24"/>
          <w:szCs w:val="24"/>
        </w:rPr>
        <w:t>体绘制，传递函数，</w:t>
      </w:r>
      <w:r w:rsidR="009C0CE3">
        <w:rPr>
          <w:rFonts w:ascii="宋体" w:eastAsia="宋体" w:hAnsi="宋体" w:cs="Times New Roman" w:hint="eastAsia"/>
          <w:sz w:val="24"/>
          <w:szCs w:val="24"/>
        </w:rPr>
        <w:t>VTK</w:t>
      </w:r>
    </w:p>
    <w:p w14:paraId="62923AC2" w14:textId="6CE46E16" w:rsidR="00214203" w:rsidRPr="00214203" w:rsidRDefault="00214203" w:rsidP="002E46CA">
      <w:pPr>
        <w:widowControl/>
        <w:jc w:val="left"/>
        <w:rPr>
          <w:rFonts w:ascii="宋体" w:eastAsia="宋体" w:hAnsi="宋体" w:cs="Times New Roman"/>
          <w:sz w:val="24"/>
          <w:szCs w:val="24"/>
        </w:rPr>
      </w:pPr>
      <w:r>
        <w:rPr>
          <w:rFonts w:ascii="宋体" w:eastAsia="宋体" w:hAnsi="宋体" w:cs="Times New Roman"/>
          <w:sz w:val="24"/>
          <w:szCs w:val="24"/>
        </w:rPr>
        <w:br w:type="page"/>
      </w:r>
    </w:p>
    <w:p w14:paraId="1EE51924" w14:textId="77777777" w:rsidR="009C642A" w:rsidRPr="00214203" w:rsidRDefault="009C642A" w:rsidP="00214203">
      <w:pPr>
        <w:pStyle w:val="aa"/>
        <w:rPr>
          <w:rFonts w:ascii="Times New Roman" w:hAnsi="Times New Roman" w:cs="Times New Roman"/>
          <w:b w:val="0"/>
          <w:sz w:val="24"/>
        </w:rPr>
      </w:pPr>
      <w:bookmarkStart w:id="51" w:name="_Toc9243793"/>
      <w:r w:rsidRPr="00214203">
        <w:rPr>
          <w:rFonts w:ascii="Times New Roman" w:hAnsi="Times New Roman" w:cs="Times New Roman"/>
          <w:b w:val="0"/>
          <w:sz w:val="24"/>
        </w:rPr>
        <w:lastRenderedPageBreak/>
        <w:t>Abstract</w:t>
      </w:r>
      <w:bookmarkEnd w:id="51"/>
    </w:p>
    <w:p w14:paraId="56024CCC" w14:textId="77777777" w:rsidR="009C642A" w:rsidRPr="009C642A" w:rsidRDefault="009C642A" w:rsidP="009C642A">
      <w:pPr>
        <w:rPr>
          <w:rFonts w:ascii="Times New Roman" w:eastAsia="宋体" w:hAnsi="Times New Roman" w:cs="Times New Roman"/>
          <w:sz w:val="22"/>
          <w:szCs w:val="20"/>
        </w:rPr>
      </w:pPr>
    </w:p>
    <w:p w14:paraId="4D2E7280" w14:textId="31A641ED" w:rsidR="009C642A" w:rsidRDefault="002E46CA" w:rsidP="001520F0">
      <w:pPr>
        <w:ind w:firstLineChars="200" w:firstLine="480"/>
        <w:rPr>
          <w:rFonts w:ascii="Times New Roman" w:eastAsia="宋体" w:hAnsi="Times New Roman" w:cs="Times New Roman"/>
          <w:sz w:val="24"/>
          <w:szCs w:val="20"/>
        </w:rPr>
      </w:pPr>
      <w:r w:rsidRPr="002E46CA">
        <w:rPr>
          <w:rFonts w:ascii="Times New Roman" w:eastAsia="宋体" w:hAnsi="Times New Roman" w:cs="Times New Roman" w:hint="eastAsia"/>
          <w:sz w:val="24"/>
          <w:szCs w:val="20"/>
        </w:rPr>
        <w:t>Trans</w:t>
      </w:r>
      <w:r w:rsidRPr="002E46CA">
        <w:rPr>
          <w:rFonts w:ascii="Times New Roman" w:eastAsia="宋体" w:hAnsi="Times New Roman" w:cs="Times New Roman"/>
          <w:sz w:val="24"/>
          <w:szCs w:val="20"/>
        </w:rPr>
        <w:t>fer</w:t>
      </w:r>
      <w:r>
        <w:rPr>
          <w:rFonts w:ascii="Times New Roman" w:eastAsia="宋体" w:hAnsi="Times New Roman" w:cs="Times New Roman"/>
          <w:sz w:val="24"/>
          <w:szCs w:val="20"/>
        </w:rPr>
        <w:t xml:space="preserve"> function design is the core of direct volume rendering, which </w:t>
      </w:r>
      <w:r>
        <w:rPr>
          <w:rFonts w:ascii="Times New Roman" w:eastAsia="宋体" w:hAnsi="Times New Roman" w:cs="Times New Roman" w:hint="eastAsia"/>
          <w:sz w:val="24"/>
          <w:szCs w:val="20"/>
        </w:rPr>
        <w:t>determines</w:t>
      </w:r>
      <w:r>
        <w:rPr>
          <w:rFonts w:ascii="Times New Roman" w:eastAsia="宋体" w:hAnsi="Times New Roman" w:cs="Times New Roman"/>
          <w:sz w:val="24"/>
          <w:szCs w:val="20"/>
        </w:rPr>
        <w:t xml:space="preserve"> the final rendering result. The traditional user-centric transfer function design is a </w:t>
      </w:r>
      <w:r w:rsidRPr="002E46CA">
        <w:rPr>
          <w:rFonts w:ascii="Times New Roman" w:eastAsia="宋体" w:hAnsi="Times New Roman" w:cs="Times New Roman"/>
          <w:sz w:val="24"/>
          <w:szCs w:val="20"/>
        </w:rPr>
        <w:t>trial-and-error mode of interaction</w:t>
      </w:r>
      <w:r w:rsidR="001520F0">
        <w:rPr>
          <w:rFonts w:ascii="Times New Roman" w:eastAsia="宋体" w:hAnsi="Times New Roman" w:cs="Times New Roman"/>
          <w:sz w:val="24"/>
          <w:szCs w:val="20"/>
        </w:rPr>
        <w:t xml:space="preserve">, which has some </w:t>
      </w:r>
      <w:r w:rsidR="001520F0" w:rsidRPr="001520F0">
        <w:rPr>
          <w:rFonts w:ascii="Times New Roman" w:eastAsia="宋体" w:hAnsi="Times New Roman" w:cs="Times New Roman"/>
          <w:sz w:val="24"/>
          <w:szCs w:val="20"/>
        </w:rPr>
        <w:t>blindness</w:t>
      </w:r>
      <w:r w:rsidR="001520F0">
        <w:rPr>
          <w:rFonts w:ascii="Times New Roman" w:eastAsia="宋体" w:hAnsi="Times New Roman" w:cs="Times New Roman"/>
          <w:sz w:val="24"/>
          <w:szCs w:val="20"/>
        </w:rPr>
        <w:t xml:space="preserve">, and it is hard to design a transfer function to render different </w:t>
      </w:r>
      <w:r w:rsidR="001560F6">
        <w:rPr>
          <w:rFonts w:ascii="Times New Roman" w:eastAsia="宋体" w:hAnsi="Times New Roman" w:cs="Times New Roman"/>
          <w:sz w:val="24"/>
          <w:szCs w:val="20"/>
        </w:rPr>
        <w:t xml:space="preserve">regions with different styles. This paper design a 3D </w:t>
      </w:r>
      <w:r w:rsidR="001560F6">
        <w:rPr>
          <w:rFonts w:ascii="Times New Roman" w:eastAsia="宋体" w:hAnsi="Times New Roman" w:cs="Times New Roman" w:hint="eastAsia"/>
          <w:sz w:val="24"/>
          <w:szCs w:val="20"/>
        </w:rPr>
        <w:t>visualization</w:t>
      </w:r>
      <w:r w:rsidR="001560F6">
        <w:rPr>
          <w:rFonts w:ascii="Times New Roman" w:eastAsia="宋体" w:hAnsi="Times New Roman" w:cs="Times New Roman"/>
          <w:sz w:val="24"/>
          <w:szCs w:val="20"/>
        </w:rPr>
        <w:t xml:space="preserve"> </w:t>
      </w:r>
      <w:r w:rsidR="001560F6">
        <w:rPr>
          <w:rFonts w:ascii="Times New Roman" w:eastAsia="宋体" w:hAnsi="Times New Roman" w:cs="Times New Roman" w:hint="eastAsia"/>
          <w:sz w:val="24"/>
          <w:szCs w:val="20"/>
        </w:rPr>
        <w:t>platform</w:t>
      </w:r>
      <w:r w:rsidR="001560F6">
        <w:rPr>
          <w:rFonts w:ascii="Times New Roman" w:eastAsia="宋体" w:hAnsi="Times New Roman" w:cs="Times New Roman"/>
          <w:sz w:val="24"/>
          <w:szCs w:val="20"/>
        </w:rPr>
        <w:t xml:space="preserve"> based on VTK and Qt. The platform optimizes the process of transfer function design </w:t>
      </w:r>
      <w:r w:rsidR="001560F6" w:rsidRPr="001560F6">
        <w:rPr>
          <w:rFonts w:ascii="Times New Roman" w:eastAsia="宋体" w:hAnsi="Times New Roman" w:cs="Times New Roman"/>
          <w:sz w:val="24"/>
          <w:szCs w:val="20"/>
        </w:rPr>
        <w:t>from the following two aspects</w:t>
      </w:r>
      <w:r w:rsidR="001560F6">
        <w:rPr>
          <w:rFonts w:ascii="Times New Roman" w:eastAsia="宋体" w:hAnsi="Times New Roman" w:cs="Times New Roman" w:hint="eastAsia"/>
          <w:sz w:val="24"/>
          <w:szCs w:val="20"/>
        </w:rPr>
        <w:t>:</w:t>
      </w:r>
    </w:p>
    <w:p w14:paraId="7A91CBCD" w14:textId="08A76216" w:rsidR="001560F6" w:rsidRDefault="001560F6" w:rsidP="001520F0">
      <w:pPr>
        <w:ind w:firstLineChars="200" w:firstLine="480"/>
        <w:rPr>
          <w:rFonts w:ascii="Times New Roman" w:eastAsia="宋体" w:hAnsi="Times New Roman" w:cs="Times New Roman"/>
          <w:sz w:val="24"/>
          <w:szCs w:val="20"/>
        </w:rPr>
      </w:pPr>
      <w:r>
        <w:rPr>
          <w:rFonts w:ascii="Times New Roman" w:eastAsia="宋体" w:hAnsi="Times New Roman" w:cs="Times New Roman" w:hint="eastAsia"/>
          <w:sz w:val="24"/>
          <w:szCs w:val="20"/>
        </w:rPr>
        <w:t>F</w:t>
      </w:r>
      <w:r>
        <w:rPr>
          <w:rFonts w:ascii="Times New Roman" w:eastAsia="宋体" w:hAnsi="Times New Roman" w:cs="Times New Roman"/>
          <w:sz w:val="24"/>
          <w:szCs w:val="20"/>
        </w:rPr>
        <w:t xml:space="preserve">irstly, </w:t>
      </w:r>
      <w:r w:rsidR="00456464">
        <w:rPr>
          <w:rFonts w:ascii="Times New Roman" w:eastAsia="宋体" w:hAnsi="Times New Roman" w:cs="Times New Roman"/>
          <w:sz w:val="24"/>
          <w:szCs w:val="20"/>
        </w:rPr>
        <w:t>t</w:t>
      </w:r>
      <w:r>
        <w:rPr>
          <w:rFonts w:ascii="Times New Roman" w:eastAsia="宋体" w:hAnsi="Times New Roman" w:cs="Times New Roman"/>
          <w:sz w:val="24"/>
          <w:szCs w:val="20"/>
        </w:rPr>
        <w:t>he platform provides i</w:t>
      </w:r>
      <w:r w:rsidRPr="001560F6">
        <w:rPr>
          <w:rFonts w:ascii="Times New Roman" w:eastAsia="宋体" w:hAnsi="Times New Roman" w:cs="Times New Roman"/>
          <w:sz w:val="24"/>
          <w:szCs w:val="20"/>
        </w:rPr>
        <w:t>ncremental rendering</w:t>
      </w:r>
      <w:r>
        <w:rPr>
          <w:rFonts w:ascii="Times New Roman" w:eastAsia="宋体" w:hAnsi="Times New Roman" w:cs="Times New Roman"/>
          <w:sz w:val="24"/>
          <w:szCs w:val="20"/>
        </w:rPr>
        <w:t xml:space="preserve"> function. This function can </w:t>
      </w:r>
      <w:r w:rsidRPr="001560F6">
        <w:rPr>
          <w:rFonts w:ascii="Times New Roman" w:eastAsia="宋体" w:hAnsi="Times New Roman" w:cs="Times New Roman"/>
          <w:sz w:val="24"/>
          <w:szCs w:val="20"/>
        </w:rPr>
        <w:t>superimpose</w:t>
      </w:r>
      <w:r>
        <w:rPr>
          <w:rFonts w:ascii="Times New Roman" w:eastAsia="宋体" w:hAnsi="Times New Roman" w:cs="Times New Roman"/>
          <w:sz w:val="24"/>
          <w:szCs w:val="20"/>
        </w:rPr>
        <w:t xml:space="preserve"> multiple </w:t>
      </w:r>
      <w:r w:rsidRPr="001560F6">
        <w:rPr>
          <w:rFonts w:ascii="Times New Roman" w:eastAsia="宋体" w:hAnsi="Times New Roman" w:cs="Times New Roman"/>
          <w:sz w:val="24"/>
          <w:szCs w:val="20"/>
        </w:rPr>
        <w:t>volume rendering diagrams</w:t>
      </w:r>
      <w:r>
        <w:rPr>
          <w:rFonts w:ascii="Times New Roman" w:eastAsia="宋体" w:hAnsi="Times New Roman" w:cs="Times New Roman"/>
          <w:sz w:val="24"/>
          <w:szCs w:val="20"/>
        </w:rPr>
        <w:t xml:space="preserve"> of different regions of </w:t>
      </w:r>
      <w:r w:rsidR="00456464">
        <w:rPr>
          <w:rFonts w:ascii="Times New Roman" w:eastAsia="宋体" w:hAnsi="Times New Roman" w:cs="Times New Roman"/>
          <w:sz w:val="24"/>
          <w:szCs w:val="20"/>
        </w:rPr>
        <w:t>the same</w:t>
      </w:r>
      <w:r>
        <w:rPr>
          <w:rFonts w:ascii="Times New Roman" w:eastAsia="宋体" w:hAnsi="Times New Roman" w:cs="Times New Roman"/>
          <w:sz w:val="24"/>
          <w:szCs w:val="20"/>
        </w:rPr>
        <w:t xml:space="preserve"> volume</w:t>
      </w:r>
      <w:r w:rsidR="00456464">
        <w:rPr>
          <w:rFonts w:ascii="Times New Roman" w:eastAsia="宋体" w:hAnsi="Times New Roman" w:cs="Times New Roman"/>
          <w:sz w:val="24"/>
          <w:szCs w:val="20"/>
        </w:rPr>
        <w:t>,</w:t>
      </w:r>
      <w:r>
        <w:rPr>
          <w:rFonts w:ascii="Times New Roman" w:eastAsia="宋体" w:hAnsi="Times New Roman" w:cs="Times New Roman"/>
          <w:sz w:val="24"/>
          <w:szCs w:val="20"/>
        </w:rPr>
        <w:t xml:space="preserve"> or multipe volumes</w:t>
      </w:r>
      <w:r w:rsidR="00456464">
        <w:rPr>
          <w:rFonts w:ascii="Times New Roman" w:eastAsia="宋体" w:hAnsi="Times New Roman" w:cs="Times New Roman"/>
          <w:sz w:val="24"/>
          <w:szCs w:val="20"/>
        </w:rPr>
        <w:t xml:space="preserve">. The </w:t>
      </w:r>
      <w:r w:rsidR="00456464" w:rsidRPr="00456464">
        <w:rPr>
          <w:rFonts w:ascii="Times New Roman" w:eastAsia="宋体" w:hAnsi="Times New Roman" w:cs="Times New Roman"/>
          <w:sz w:val="24"/>
          <w:szCs w:val="20"/>
        </w:rPr>
        <w:t>superposition</w:t>
      </w:r>
      <w:r w:rsidR="00456464">
        <w:rPr>
          <w:rFonts w:ascii="Times New Roman" w:eastAsia="宋体" w:hAnsi="Times New Roman" w:cs="Times New Roman"/>
          <w:sz w:val="24"/>
          <w:szCs w:val="20"/>
        </w:rPr>
        <w:t xml:space="preserve"> will keep the rendering style and the relative spatial position of multiple </w:t>
      </w:r>
      <w:r w:rsidR="00456464" w:rsidRPr="001560F6">
        <w:rPr>
          <w:rFonts w:ascii="Times New Roman" w:eastAsia="宋体" w:hAnsi="Times New Roman" w:cs="Times New Roman"/>
          <w:sz w:val="24"/>
          <w:szCs w:val="20"/>
        </w:rPr>
        <w:t>volume rendering diagrams</w:t>
      </w:r>
      <w:r w:rsidR="00456464">
        <w:rPr>
          <w:rFonts w:ascii="Times New Roman" w:eastAsia="宋体" w:hAnsi="Times New Roman" w:cs="Times New Roman"/>
          <w:sz w:val="24"/>
          <w:szCs w:val="20"/>
        </w:rPr>
        <w:t xml:space="preserve">. </w:t>
      </w:r>
      <w:r w:rsidR="00456464" w:rsidRPr="00456464">
        <w:rPr>
          <w:rFonts w:ascii="Times New Roman" w:eastAsia="宋体" w:hAnsi="Times New Roman" w:cs="Times New Roman"/>
          <w:sz w:val="24"/>
          <w:szCs w:val="20"/>
        </w:rPr>
        <w:t>Th</w:t>
      </w:r>
      <w:r w:rsidR="00456464">
        <w:rPr>
          <w:rFonts w:ascii="Times New Roman" w:eastAsia="宋体" w:hAnsi="Times New Roman" w:cs="Times New Roman"/>
          <w:sz w:val="24"/>
          <w:szCs w:val="20"/>
        </w:rPr>
        <w:t>is</w:t>
      </w:r>
      <w:r w:rsidR="00456464" w:rsidRPr="00456464">
        <w:rPr>
          <w:rFonts w:ascii="Times New Roman" w:eastAsia="宋体" w:hAnsi="Times New Roman" w:cs="Times New Roman"/>
          <w:sz w:val="24"/>
          <w:szCs w:val="20"/>
        </w:rPr>
        <w:t xml:space="preserve"> function makes the design of the transfer function only need to be carried out for one region at a time.</w:t>
      </w:r>
      <w:r w:rsidR="00456464">
        <w:rPr>
          <w:rFonts w:ascii="Times New Roman" w:eastAsia="宋体" w:hAnsi="Times New Roman" w:cs="Times New Roman"/>
          <w:sz w:val="24"/>
          <w:szCs w:val="20"/>
        </w:rPr>
        <w:t xml:space="preserve"> </w:t>
      </w:r>
      <w:r w:rsidR="00456464" w:rsidRPr="00456464">
        <w:rPr>
          <w:rFonts w:ascii="Times New Roman" w:eastAsia="宋体" w:hAnsi="Times New Roman" w:cs="Times New Roman"/>
          <w:sz w:val="24"/>
          <w:szCs w:val="20"/>
        </w:rPr>
        <w:t xml:space="preserve">When the user's area of interest is multiple regions in </w:t>
      </w:r>
      <w:r w:rsidR="0007202F">
        <w:rPr>
          <w:rFonts w:ascii="Times New Roman" w:eastAsia="宋体" w:hAnsi="Times New Roman" w:cs="Times New Roman" w:hint="eastAsia"/>
          <w:sz w:val="24"/>
          <w:szCs w:val="20"/>
        </w:rPr>
        <w:t>a</w:t>
      </w:r>
      <w:r w:rsidR="00456464" w:rsidRPr="00456464">
        <w:rPr>
          <w:rFonts w:ascii="Times New Roman" w:eastAsia="宋体" w:hAnsi="Times New Roman" w:cs="Times New Roman"/>
          <w:sz w:val="24"/>
          <w:szCs w:val="20"/>
        </w:rPr>
        <w:t xml:space="preserve"> volume data, this function can reduce the complexity of the transfer function design.</w:t>
      </w:r>
    </w:p>
    <w:p w14:paraId="37FAF9B7" w14:textId="2995C1C9" w:rsidR="00456464" w:rsidRPr="002E46CA" w:rsidRDefault="00456464" w:rsidP="001520F0">
      <w:pPr>
        <w:ind w:firstLineChars="200" w:firstLine="480"/>
        <w:rPr>
          <w:rFonts w:ascii="Times New Roman" w:eastAsia="宋体" w:hAnsi="Times New Roman" w:cs="Times New Roman"/>
          <w:sz w:val="24"/>
          <w:szCs w:val="20"/>
        </w:rPr>
      </w:pPr>
      <w:r>
        <w:rPr>
          <w:rFonts w:ascii="Times New Roman" w:eastAsia="宋体" w:hAnsi="Times New Roman" w:cs="Times New Roman" w:hint="eastAsia"/>
          <w:sz w:val="24"/>
          <w:szCs w:val="20"/>
        </w:rPr>
        <w:t>S</w:t>
      </w:r>
      <w:r>
        <w:rPr>
          <w:rFonts w:ascii="Times New Roman" w:eastAsia="宋体" w:hAnsi="Times New Roman" w:cs="Times New Roman"/>
          <w:sz w:val="24"/>
          <w:szCs w:val="20"/>
        </w:rPr>
        <w:t xml:space="preserve">econdly, the platform combinates the interactive design and </w:t>
      </w:r>
      <w:r w:rsidRPr="00456464">
        <w:rPr>
          <w:rFonts w:ascii="Times New Roman" w:eastAsia="宋体" w:hAnsi="Times New Roman" w:cs="Times New Roman"/>
          <w:sz w:val="24"/>
          <w:szCs w:val="20"/>
        </w:rPr>
        <w:t>semi-automatic</w:t>
      </w:r>
      <w:r>
        <w:rPr>
          <w:rFonts w:ascii="Times New Roman" w:eastAsia="宋体" w:hAnsi="Times New Roman" w:cs="Times New Roman"/>
          <w:sz w:val="24"/>
          <w:szCs w:val="20"/>
        </w:rPr>
        <w:t xml:space="preserve"> design for transfer funtion. </w:t>
      </w:r>
      <w:r w:rsidRPr="00456464">
        <w:rPr>
          <w:rFonts w:ascii="Times New Roman" w:eastAsia="宋体" w:hAnsi="Times New Roman" w:cs="Times New Roman"/>
          <w:sz w:val="24"/>
          <w:szCs w:val="20"/>
        </w:rPr>
        <w:t xml:space="preserve">The platform provides a variety of friendly and instructive interactive functions, and the adjustment of the transfer function can be real-time feedback on the volume </w:t>
      </w:r>
      <w:r w:rsidRPr="001560F6">
        <w:rPr>
          <w:rFonts w:ascii="Times New Roman" w:eastAsia="宋体" w:hAnsi="Times New Roman" w:cs="Times New Roman"/>
          <w:sz w:val="24"/>
          <w:szCs w:val="20"/>
        </w:rPr>
        <w:t>rendering diagrams</w:t>
      </w:r>
      <w:r w:rsidRPr="00456464">
        <w:rPr>
          <w:rFonts w:ascii="Times New Roman" w:eastAsia="宋体" w:hAnsi="Times New Roman" w:cs="Times New Roman"/>
          <w:sz w:val="24"/>
          <w:szCs w:val="20"/>
        </w:rPr>
        <w:t>, so that users can intuitively and efficiently carry out the transfer function design</w:t>
      </w:r>
      <w:r>
        <w:rPr>
          <w:rFonts w:ascii="Times New Roman" w:eastAsia="宋体" w:hAnsi="Times New Roman" w:cs="Times New Roman"/>
          <w:sz w:val="24"/>
          <w:szCs w:val="20"/>
        </w:rPr>
        <w:t>.</w:t>
      </w:r>
      <w:r w:rsidRPr="00456464">
        <w:t xml:space="preserve"> </w:t>
      </w:r>
      <w:r w:rsidRPr="00456464">
        <w:rPr>
          <w:rFonts w:ascii="Times New Roman" w:eastAsia="宋体" w:hAnsi="Times New Roman" w:cs="Times New Roman"/>
          <w:sz w:val="24"/>
          <w:szCs w:val="20"/>
        </w:rPr>
        <w:t xml:space="preserve">The platform also provides the volume data analysis method based on 3D edge detection and </w:t>
      </w:r>
      <w:r>
        <w:rPr>
          <w:rFonts w:ascii="Times New Roman" w:eastAsia="宋体" w:hAnsi="Times New Roman" w:cs="Times New Roman"/>
          <w:sz w:val="24"/>
          <w:szCs w:val="20"/>
        </w:rPr>
        <w:t>K</w:t>
      </w:r>
      <w:r w:rsidRPr="00456464">
        <w:rPr>
          <w:rFonts w:ascii="Times New Roman" w:eastAsia="宋体" w:hAnsi="Times New Roman" w:cs="Times New Roman"/>
          <w:sz w:val="24"/>
          <w:szCs w:val="20"/>
        </w:rPr>
        <w:t>-means clustering. According to the analysis results, the opacity transfer function</w:t>
      </w:r>
      <w:r>
        <w:rPr>
          <w:rFonts w:ascii="Times New Roman" w:eastAsia="宋体" w:hAnsi="Times New Roman" w:cs="Times New Roman"/>
          <w:sz w:val="24"/>
          <w:szCs w:val="20"/>
        </w:rPr>
        <w:t>s</w:t>
      </w:r>
      <w:r w:rsidRPr="00456464">
        <w:rPr>
          <w:rFonts w:ascii="Times New Roman" w:eastAsia="宋体" w:hAnsi="Times New Roman" w:cs="Times New Roman"/>
          <w:sz w:val="24"/>
          <w:szCs w:val="20"/>
        </w:rPr>
        <w:t xml:space="preserve"> can be generated</w:t>
      </w:r>
      <w:r>
        <w:rPr>
          <w:rFonts w:ascii="Times New Roman" w:eastAsia="宋体" w:hAnsi="Times New Roman" w:cs="Times New Roman"/>
          <w:sz w:val="24"/>
          <w:szCs w:val="20"/>
        </w:rPr>
        <w:t xml:space="preserve"> </w:t>
      </w:r>
      <w:r w:rsidRPr="00456464">
        <w:rPr>
          <w:rFonts w:ascii="Times New Roman" w:eastAsia="宋体" w:hAnsi="Times New Roman" w:cs="Times New Roman"/>
          <w:sz w:val="24"/>
          <w:szCs w:val="20"/>
        </w:rPr>
        <w:t>automatically,</w:t>
      </w:r>
      <w:r>
        <w:rPr>
          <w:rFonts w:ascii="Times New Roman" w:eastAsia="宋体" w:hAnsi="Times New Roman" w:cs="Times New Roman"/>
          <w:sz w:val="24"/>
          <w:szCs w:val="20"/>
        </w:rPr>
        <w:t xml:space="preserve"> </w:t>
      </w:r>
      <w:r>
        <w:rPr>
          <w:rFonts w:ascii="Times New Roman" w:eastAsia="宋体" w:hAnsi="Times New Roman" w:cs="Times New Roman" w:hint="eastAsia"/>
          <w:sz w:val="24"/>
          <w:szCs w:val="20"/>
        </w:rPr>
        <w:t>which</w:t>
      </w:r>
      <w:r>
        <w:rPr>
          <w:rFonts w:ascii="Times New Roman" w:eastAsia="宋体" w:hAnsi="Times New Roman" w:cs="Times New Roman"/>
          <w:sz w:val="24"/>
          <w:szCs w:val="20"/>
        </w:rPr>
        <w:t xml:space="preserve"> </w:t>
      </w:r>
      <w:r w:rsidR="00C63EF3">
        <w:rPr>
          <w:rFonts w:ascii="Times New Roman" w:eastAsia="宋体" w:hAnsi="Times New Roman" w:cs="Times New Roman"/>
          <w:sz w:val="24"/>
          <w:szCs w:val="20"/>
        </w:rPr>
        <w:t>control</w:t>
      </w:r>
      <w:r>
        <w:rPr>
          <w:rFonts w:ascii="Times New Roman" w:eastAsia="宋体" w:hAnsi="Times New Roman" w:cs="Times New Roman"/>
          <w:sz w:val="24"/>
          <w:szCs w:val="20"/>
        </w:rPr>
        <w:t xml:space="preserve"> the volume visualization </w:t>
      </w:r>
      <w:r w:rsidR="00C63EF3" w:rsidRPr="00C63EF3">
        <w:rPr>
          <w:rFonts w:ascii="Times New Roman" w:eastAsia="宋体" w:hAnsi="Times New Roman" w:cs="Times New Roman"/>
          <w:sz w:val="24"/>
          <w:szCs w:val="20"/>
        </w:rPr>
        <w:t xml:space="preserve">more finely </w:t>
      </w:r>
      <w:r>
        <w:rPr>
          <w:rFonts w:ascii="Times New Roman" w:eastAsia="宋体" w:hAnsi="Times New Roman" w:cs="Times New Roman"/>
          <w:sz w:val="24"/>
          <w:szCs w:val="20"/>
        </w:rPr>
        <w:t xml:space="preserve">from </w:t>
      </w:r>
      <w:r w:rsidR="00C63EF3">
        <w:rPr>
          <w:rFonts w:ascii="Times New Roman" w:eastAsia="宋体" w:hAnsi="Times New Roman" w:cs="Times New Roman"/>
          <w:sz w:val="24"/>
          <w:szCs w:val="20"/>
        </w:rPr>
        <w:t>two dimensions of scalar value and gradient magnitude.</w:t>
      </w:r>
    </w:p>
    <w:p w14:paraId="0DA53A48" w14:textId="77777777" w:rsidR="002E46CA" w:rsidRPr="009C642A" w:rsidRDefault="002E46CA" w:rsidP="009C642A">
      <w:pPr>
        <w:rPr>
          <w:rFonts w:ascii="Times New Roman" w:eastAsia="宋体" w:hAnsi="Times New Roman" w:cs="Times New Roman"/>
          <w:sz w:val="22"/>
          <w:szCs w:val="20"/>
        </w:rPr>
      </w:pPr>
    </w:p>
    <w:p w14:paraId="09EB6574" w14:textId="72F28AF4" w:rsidR="009C642A" w:rsidRPr="009C642A" w:rsidRDefault="009C642A" w:rsidP="009C642A">
      <w:pPr>
        <w:rPr>
          <w:rFonts w:ascii="Times New Roman" w:eastAsia="宋体" w:hAnsi="Times New Roman" w:cs="Times New Roman"/>
          <w:sz w:val="24"/>
          <w:szCs w:val="24"/>
        </w:rPr>
      </w:pPr>
      <w:r w:rsidRPr="009C642A">
        <w:rPr>
          <w:rFonts w:ascii="Times New Roman" w:eastAsia="宋体" w:hAnsi="Times New Roman" w:cs="Times New Roman" w:hint="eastAsia"/>
          <w:sz w:val="24"/>
          <w:szCs w:val="24"/>
        </w:rPr>
        <w:t xml:space="preserve">KEY WORDS: </w:t>
      </w:r>
      <w:r w:rsidR="00C63EF3">
        <w:rPr>
          <w:rFonts w:ascii="Times New Roman" w:eastAsia="宋体" w:hAnsi="Times New Roman" w:cs="Times New Roman" w:hint="eastAsia"/>
          <w:sz w:val="24"/>
          <w:szCs w:val="24"/>
        </w:rPr>
        <w:t>direct</w:t>
      </w:r>
      <w:r w:rsidR="00C63EF3">
        <w:rPr>
          <w:rFonts w:ascii="Times New Roman" w:eastAsia="宋体" w:hAnsi="Times New Roman" w:cs="Times New Roman"/>
          <w:sz w:val="24"/>
          <w:szCs w:val="24"/>
        </w:rPr>
        <w:t xml:space="preserve"> volume render, transfer function, VTK</w:t>
      </w:r>
    </w:p>
    <w:p w14:paraId="269FDB86" w14:textId="77777777" w:rsidR="009C642A" w:rsidRPr="009C642A" w:rsidRDefault="009C642A" w:rsidP="009C642A">
      <w:pPr>
        <w:rPr>
          <w:rFonts w:ascii="Times New Roman" w:eastAsia="宋体" w:hAnsi="Times New Roman" w:cs="Times New Roman"/>
          <w:szCs w:val="20"/>
        </w:rPr>
      </w:pPr>
    </w:p>
    <w:p w14:paraId="3AFAB89A" w14:textId="69E975C9" w:rsidR="006A0B2A" w:rsidRDefault="00C63EF3" w:rsidP="006A0B2A">
      <w:r>
        <w:br w:type="page"/>
      </w:r>
    </w:p>
    <w:bookmarkStart w:id="52" w:name="_Toc7549261" w:displacedByCustomXml="next"/>
    <w:sdt>
      <w:sdtPr>
        <w:rPr>
          <w:rFonts w:asciiTheme="minorHAnsi" w:eastAsiaTheme="minorEastAsia" w:hAnsiTheme="minorHAnsi" w:cstheme="minorBidi"/>
          <w:color w:val="auto"/>
          <w:kern w:val="2"/>
          <w:sz w:val="21"/>
          <w:szCs w:val="22"/>
          <w:lang w:val="zh-CN"/>
        </w:rPr>
        <w:id w:val="-1853719312"/>
        <w:docPartObj>
          <w:docPartGallery w:val="Table of Contents"/>
          <w:docPartUnique/>
        </w:docPartObj>
      </w:sdtPr>
      <w:sdtEndPr>
        <w:rPr>
          <w:rFonts w:ascii="宋体" w:eastAsia="宋体" w:hAnsi="宋体"/>
          <w:b/>
          <w:bCs/>
          <w:sz w:val="24"/>
          <w:szCs w:val="24"/>
          <w:rPrChange w:id="53" w:author="He Jianan" w:date="2019-05-20T10:22:00Z">
            <w:rPr/>
          </w:rPrChange>
        </w:rPr>
      </w:sdtEndPr>
      <w:sdtContent>
        <w:p w14:paraId="5CD579B6" w14:textId="36881278" w:rsidR="007B2BF2" w:rsidRPr="0039554C" w:rsidRDefault="007B2BF2" w:rsidP="0007202F">
          <w:pPr>
            <w:pStyle w:val="TOC"/>
            <w:jc w:val="center"/>
            <w:rPr>
              <w:rFonts w:ascii="黑体" w:eastAsia="黑体" w:hAnsi="黑体"/>
              <w:color w:val="000000" w:themeColor="text1"/>
              <w:rPrChange w:id="54" w:author="He Jianan" w:date="2019-05-20T11:21:00Z">
                <w:rPr>
                  <w:rFonts w:ascii="黑体" w:eastAsia="黑体" w:hAnsi="黑体"/>
                  <w:color w:val="000000" w:themeColor="text1"/>
                </w:rPr>
              </w:rPrChange>
            </w:rPr>
          </w:pPr>
          <w:r w:rsidRPr="0039554C">
            <w:rPr>
              <w:rFonts w:ascii="黑体" w:eastAsia="黑体" w:hAnsi="黑体"/>
              <w:color w:val="000000" w:themeColor="text1"/>
              <w:lang w:val="zh-CN"/>
              <w:rPrChange w:id="55" w:author="He Jianan" w:date="2019-05-20T11:21:00Z">
                <w:rPr>
                  <w:rFonts w:ascii="黑体" w:eastAsia="黑体" w:hAnsi="黑体"/>
                  <w:color w:val="000000" w:themeColor="text1"/>
                  <w:lang w:val="zh-CN"/>
                </w:rPr>
              </w:rPrChange>
            </w:rPr>
            <w:t>目</w:t>
          </w:r>
          <w:r w:rsidR="0007202F" w:rsidRPr="0039554C">
            <w:rPr>
              <w:rFonts w:ascii="黑体" w:eastAsia="黑体" w:hAnsi="黑体" w:hint="eastAsia"/>
              <w:color w:val="000000" w:themeColor="text1"/>
              <w:lang w:val="zh-CN"/>
              <w:rPrChange w:id="56" w:author="He Jianan" w:date="2019-05-20T11:21:00Z">
                <w:rPr>
                  <w:rFonts w:ascii="黑体" w:eastAsia="黑体" w:hAnsi="黑体" w:hint="eastAsia"/>
                  <w:color w:val="000000" w:themeColor="text1"/>
                  <w:lang w:val="zh-CN"/>
                </w:rPr>
              </w:rPrChange>
            </w:rPr>
            <w:t xml:space="preserve"> </w:t>
          </w:r>
          <w:r w:rsidR="0007202F" w:rsidRPr="0039554C">
            <w:rPr>
              <w:rFonts w:ascii="黑体" w:eastAsia="黑体" w:hAnsi="黑体"/>
              <w:color w:val="000000" w:themeColor="text1"/>
              <w:lang w:val="zh-CN"/>
              <w:rPrChange w:id="57" w:author="He Jianan" w:date="2019-05-20T11:21:00Z">
                <w:rPr>
                  <w:rFonts w:ascii="黑体" w:eastAsia="黑体" w:hAnsi="黑体"/>
                  <w:color w:val="000000" w:themeColor="text1"/>
                  <w:lang w:val="zh-CN"/>
                </w:rPr>
              </w:rPrChange>
            </w:rPr>
            <w:t xml:space="preserve">   </w:t>
          </w:r>
          <w:r w:rsidRPr="0039554C">
            <w:rPr>
              <w:rFonts w:ascii="黑体" w:eastAsia="黑体" w:hAnsi="黑体"/>
              <w:color w:val="000000" w:themeColor="text1"/>
              <w:lang w:val="zh-CN"/>
              <w:rPrChange w:id="58" w:author="He Jianan" w:date="2019-05-20T11:21:00Z">
                <w:rPr>
                  <w:rFonts w:ascii="黑体" w:eastAsia="黑体" w:hAnsi="黑体"/>
                  <w:color w:val="000000" w:themeColor="text1"/>
                  <w:lang w:val="zh-CN"/>
                </w:rPr>
              </w:rPrChange>
            </w:rPr>
            <w:t>录</w:t>
          </w:r>
        </w:p>
        <w:p w14:paraId="339685E6" w14:textId="262C5EC5" w:rsidR="009F4243" w:rsidRPr="009F4243" w:rsidRDefault="007B2BF2">
          <w:pPr>
            <w:pStyle w:val="TOC1"/>
            <w:rPr>
              <w:ins w:id="59" w:author="He Jianan" w:date="2019-05-20T11:22:00Z"/>
              <w:rFonts w:cstheme="minorBidi"/>
              <w:sz w:val="24"/>
              <w:szCs w:val="24"/>
              <w:rPrChange w:id="60" w:author="He Jianan" w:date="2019-05-20T11:23:00Z">
                <w:rPr>
                  <w:ins w:id="61" w:author="He Jianan" w:date="2019-05-20T11:22:00Z"/>
                  <w:rFonts w:asciiTheme="minorHAnsi" w:eastAsiaTheme="minorEastAsia" w:hAnsiTheme="minorHAnsi" w:cstheme="minorBidi"/>
                  <w:szCs w:val="22"/>
                </w:rPr>
              </w:rPrChange>
            </w:rPr>
          </w:pPr>
          <w:r w:rsidRPr="009F4243">
            <w:rPr>
              <w:sz w:val="24"/>
              <w:szCs w:val="24"/>
              <w:rPrChange w:id="62" w:author="He Jianan" w:date="2019-05-20T11:23:00Z">
                <w:rPr>
                  <w:sz w:val="24"/>
                  <w:szCs w:val="24"/>
                </w:rPr>
              </w:rPrChange>
            </w:rPr>
            <w:fldChar w:fldCharType="begin"/>
          </w:r>
          <w:r w:rsidRPr="009F4243">
            <w:rPr>
              <w:sz w:val="24"/>
              <w:szCs w:val="24"/>
              <w:rPrChange w:id="63" w:author="He Jianan" w:date="2019-05-20T11:23:00Z">
                <w:rPr>
                  <w:sz w:val="24"/>
                  <w:szCs w:val="24"/>
                </w:rPr>
              </w:rPrChange>
            </w:rPr>
            <w:instrText xml:space="preserve"> TOC \o "1-3" \h \z \u </w:instrText>
          </w:r>
          <w:r w:rsidRPr="009F4243">
            <w:rPr>
              <w:sz w:val="24"/>
              <w:szCs w:val="24"/>
              <w:rPrChange w:id="64" w:author="He Jianan" w:date="2019-05-20T11:23:00Z">
                <w:rPr>
                  <w:sz w:val="24"/>
                  <w:szCs w:val="24"/>
                </w:rPr>
              </w:rPrChange>
            </w:rPr>
            <w:fldChar w:fldCharType="separate"/>
          </w:r>
          <w:ins w:id="65" w:author="He Jianan" w:date="2019-05-20T11:22:00Z">
            <w:r w:rsidR="009F4243" w:rsidRPr="009F4243">
              <w:rPr>
                <w:rStyle w:val="a9"/>
                <w:sz w:val="24"/>
                <w:szCs w:val="24"/>
                <w:rPrChange w:id="66" w:author="He Jianan" w:date="2019-05-20T11:23:00Z">
                  <w:rPr>
                    <w:rStyle w:val="a9"/>
                  </w:rPr>
                </w:rPrChange>
              </w:rPr>
              <w:fldChar w:fldCharType="begin"/>
            </w:r>
            <w:r w:rsidR="009F4243" w:rsidRPr="009F4243">
              <w:rPr>
                <w:rStyle w:val="a9"/>
                <w:sz w:val="24"/>
                <w:szCs w:val="24"/>
                <w:rPrChange w:id="67" w:author="He Jianan" w:date="2019-05-20T11:23:00Z">
                  <w:rPr>
                    <w:rStyle w:val="a9"/>
                  </w:rPr>
                </w:rPrChange>
              </w:rPr>
              <w:instrText xml:space="preserve"> </w:instrText>
            </w:r>
            <w:r w:rsidR="009F4243" w:rsidRPr="009F4243">
              <w:rPr>
                <w:sz w:val="24"/>
                <w:szCs w:val="24"/>
                <w:rPrChange w:id="68" w:author="He Jianan" w:date="2019-05-20T11:23:00Z">
                  <w:rPr/>
                </w:rPrChange>
              </w:rPr>
              <w:instrText>HYPERLINK \l "_Toc9243792"</w:instrText>
            </w:r>
            <w:r w:rsidR="009F4243" w:rsidRPr="009F4243">
              <w:rPr>
                <w:rStyle w:val="a9"/>
                <w:sz w:val="24"/>
                <w:szCs w:val="24"/>
                <w:rPrChange w:id="69" w:author="He Jianan" w:date="2019-05-20T11:23:00Z">
                  <w:rPr>
                    <w:rStyle w:val="a9"/>
                  </w:rPr>
                </w:rPrChange>
              </w:rPr>
              <w:instrText xml:space="preserve"> </w:instrText>
            </w:r>
            <w:r w:rsidR="009F4243" w:rsidRPr="009F4243">
              <w:rPr>
                <w:rStyle w:val="a9"/>
                <w:sz w:val="24"/>
                <w:szCs w:val="24"/>
                <w:rPrChange w:id="70" w:author="He Jianan" w:date="2019-05-20T11:23:00Z">
                  <w:rPr>
                    <w:rStyle w:val="a9"/>
                  </w:rPr>
                </w:rPrChange>
              </w:rPr>
            </w:r>
            <w:r w:rsidR="009F4243" w:rsidRPr="009F4243">
              <w:rPr>
                <w:rStyle w:val="a9"/>
                <w:sz w:val="24"/>
                <w:szCs w:val="24"/>
                <w:rPrChange w:id="71" w:author="He Jianan" w:date="2019-05-20T11:23:00Z">
                  <w:rPr>
                    <w:rStyle w:val="a9"/>
                  </w:rPr>
                </w:rPrChange>
              </w:rPr>
              <w:fldChar w:fldCharType="separate"/>
            </w:r>
            <w:r w:rsidR="009F4243" w:rsidRPr="009F4243">
              <w:rPr>
                <w:rStyle w:val="a9"/>
                <w:sz w:val="24"/>
                <w:szCs w:val="24"/>
                <w:rPrChange w:id="72" w:author="He Jianan" w:date="2019-05-20T11:23:00Z">
                  <w:rPr>
                    <w:rStyle w:val="a9"/>
                  </w:rPr>
                </w:rPrChange>
              </w:rPr>
              <w:t>摘  要</w:t>
            </w:r>
            <w:r w:rsidR="009F4243" w:rsidRPr="009F4243">
              <w:rPr>
                <w:webHidden/>
                <w:sz w:val="24"/>
                <w:szCs w:val="24"/>
                <w:rPrChange w:id="73" w:author="He Jianan" w:date="2019-05-20T11:23:00Z">
                  <w:rPr>
                    <w:webHidden/>
                  </w:rPr>
                </w:rPrChange>
              </w:rPr>
              <w:tab/>
            </w:r>
          </w:ins>
          <w:ins w:id="74" w:author="He Jianan" w:date="2019-05-20T11:25:00Z">
            <w:r w:rsidR="009F4243" w:rsidRPr="009F4243">
              <w:rPr>
                <w:rFonts w:hint="eastAsia"/>
                <w:sz w:val="24"/>
                <w:szCs w:val="24"/>
              </w:rPr>
              <w:t>Ⅰ</w:t>
            </w:r>
          </w:ins>
          <w:ins w:id="75" w:author="He Jianan" w:date="2019-05-20T11:22:00Z">
            <w:r w:rsidR="009F4243" w:rsidRPr="009F4243">
              <w:rPr>
                <w:rStyle w:val="a9"/>
                <w:sz w:val="24"/>
                <w:szCs w:val="24"/>
                <w:rPrChange w:id="76" w:author="He Jianan" w:date="2019-05-20T11:23:00Z">
                  <w:rPr>
                    <w:rStyle w:val="a9"/>
                  </w:rPr>
                </w:rPrChange>
              </w:rPr>
              <w:fldChar w:fldCharType="end"/>
            </w:r>
          </w:ins>
        </w:p>
        <w:p w14:paraId="309BA265" w14:textId="3DAB6257" w:rsidR="009F4243" w:rsidRDefault="009F4243">
          <w:pPr>
            <w:pStyle w:val="TOC1"/>
            <w:rPr>
              <w:ins w:id="77" w:author="He Jianan" w:date="2019-05-20T11:25:00Z"/>
              <w:rStyle w:val="a9"/>
              <w:sz w:val="24"/>
              <w:szCs w:val="24"/>
            </w:rPr>
          </w:pPr>
          <w:ins w:id="78" w:author="He Jianan" w:date="2019-05-20T11:22:00Z">
            <w:r w:rsidRPr="009F4243">
              <w:rPr>
                <w:rStyle w:val="a9"/>
                <w:sz w:val="24"/>
                <w:szCs w:val="24"/>
                <w:rPrChange w:id="79" w:author="He Jianan" w:date="2019-05-20T11:23:00Z">
                  <w:rPr>
                    <w:rStyle w:val="a9"/>
                  </w:rPr>
                </w:rPrChange>
              </w:rPr>
              <w:fldChar w:fldCharType="begin"/>
            </w:r>
            <w:r w:rsidRPr="009F4243">
              <w:rPr>
                <w:rStyle w:val="a9"/>
                <w:sz w:val="24"/>
                <w:szCs w:val="24"/>
                <w:rPrChange w:id="80" w:author="He Jianan" w:date="2019-05-20T11:23:00Z">
                  <w:rPr>
                    <w:rStyle w:val="a9"/>
                  </w:rPr>
                </w:rPrChange>
              </w:rPr>
              <w:instrText xml:space="preserve"> </w:instrText>
            </w:r>
            <w:r w:rsidRPr="009F4243">
              <w:rPr>
                <w:sz w:val="24"/>
                <w:szCs w:val="24"/>
                <w:rPrChange w:id="81" w:author="He Jianan" w:date="2019-05-20T11:23:00Z">
                  <w:rPr/>
                </w:rPrChange>
              </w:rPr>
              <w:instrText>HYPERLINK \l "_Toc9243793"</w:instrText>
            </w:r>
            <w:r w:rsidRPr="009F4243">
              <w:rPr>
                <w:rStyle w:val="a9"/>
                <w:sz w:val="24"/>
                <w:szCs w:val="24"/>
                <w:rPrChange w:id="82" w:author="He Jianan" w:date="2019-05-20T11:23:00Z">
                  <w:rPr>
                    <w:rStyle w:val="a9"/>
                  </w:rPr>
                </w:rPrChange>
              </w:rPr>
              <w:instrText xml:space="preserve"> </w:instrText>
            </w:r>
            <w:r w:rsidRPr="009F4243">
              <w:rPr>
                <w:rStyle w:val="a9"/>
                <w:sz w:val="24"/>
                <w:szCs w:val="24"/>
                <w:rPrChange w:id="83" w:author="He Jianan" w:date="2019-05-20T11:23:00Z">
                  <w:rPr>
                    <w:rStyle w:val="a9"/>
                  </w:rPr>
                </w:rPrChange>
              </w:rPr>
            </w:r>
            <w:r w:rsidRPr="009F4243">
              <w:rPr>
                <w:rStyle w:val="a9"/>
                <w:sz w:val="24"/>
                <w:szCs w:val="24"/>
                <w:rPrChange w:id="84" w:author="He Jianan" w:date="2019-05-20T11:23:00Z">
                  <w:rPr>
                    <w:rStyle w:val="a9"/>
                  </w:rPr>
                </w:rPrChange>
              </w:rPr>
              <w:fldChar w:fldCharType="separate"/>
            </w:r>
            <w:r w:rsidRPr="009F4243">
              <w:rPr>
                <w:rStyle w:val="a9"/>
                <w:sz w:val="24"/>
                <w:szCs w:val="24"/>
                <w:rPrChange w:id="85" w:author="He Jianan" w:date="2019-05-20T11:23:00Z">
                  <w:rPr>
                    <w:rStyle w:val="a9"/>
                    <w:rFonts w:ascii="Times New Roman" w:hAnsi="Times New Roman"/>
                  </w:rPr>
                </w:rPrChange>
              </w:rPr>
              <w:t>Abstract</w:t>
            </w:r>
            <w:r w:rsidRPr="009F4243">
              <w:rPr>
                <w:webHidden/>
                <w:sz w:val="24"/>
                <w:szCs w:val="24"/>
                <w:rPrChange w:id="86" w:author="He Jianan" w:date="2019-05-20T11:23:00Z">
                  <w:rPr>
                    <w:webHidden/>
                  </w:rPr>
                </w:rPrChange>
              </w:rPr>
              <w:tab/>
            </w:r>
          </w:ins>
          <w:ins w:id="87" w:author="He Jianan" w:date="2019-05-20T11:25:00Z">
            <w:r w:rsidRPr="009F4243">
              <w:rPr>
                <w:rFonts w:hint="eastAsia"/>
                <w:sz w:val="24"/>
                <w:szCs w:val="24"/>
              </w:rPr>
              <w:t>Ⅱ</w:t>
            </w:r>
          </w:ins>
          <w:ins w:id="88" w:author="He Jianan" w:date="2019-05-20T11:22:00Z">
            <w:r w:rsidRPr="009F4243">
              <w:rPr>
                <w:rStyle w:val="a9"/>
                <w:sz w:val="24"/>
                <w:szCs w:val="24"/>
                <w:rPrChange w:id="89" w:author="He Jianan" w:date="2019-05-20T11:23:00Z">
                  <w:rPr>
                    <w:rStyle w:val="a9"/>
                  </w:rPr>
                </w:rPrChange>
              </w:rPr>
              <w:fldChar w:fldCharType="end"/>
            </w:r>
          </w:ins>
        </w:p>
        <w:p w14:paraId="1B7B4716" w14:textId="77777777" w:rsidR="009F4243" w:rsidRPr="009F4243" w:rsidRDefault="009F4243" w:rsidP="009F4243">
          <w:pPr>
            <w:rPr>
              <w:ins w:id="90" w:author="He Jianan" w:date="2019-05-20T11:22:00Z"/>
              <w:rFonts w:hint="eastAsia"/>
              <w:rPrChange w:id="91" w:author="He Jianan" w:date="2019-05-20T11:25:00Z">
                <w:rPr>
                  <w:ins w:id="92" w:author="He Jianan" w:date="2019-05-20T11:22:00Z"/>
                  <w:rFonts w:asciiTheme="minorHAnsi" w:eastAsiaTheme="minorEastAsia" w:hAnsiTheme="minorHAnsi" w:cstheme="minorBidi"/>
                  <w:szCs w:val="22"/>
                </w:rPr>
              </w:rPrChange>
            </w:rPr>
            <w:pPrChange w:id="93" w:author="He Jianan" w:date="2019-05-20T11:25:00Z">
              <w:pPr>
                <w:pStyle w:val="TOC1"/>
              </w:pPr>
            </w:pPrChange>
          </w:pPr>
        </w:p>
        <w:p w14:paraId="5DB1CE5D" w14:textId="629CDE2C" w:rsidR="009F4243" w:rsidRPr="009F4243" w:rsidRDefault="009F4243">
          <w:pPr>
            <w:pStyle w:val="TOC1"/>
            <w:rPr>
              <w:ins w:id="94" w:author="He Jianan" w:date="2019-05-20T11:22:00Z"/>
              <w:rFonts w:cstheme="minorBidi"/>
              <w:sz w:val="24"/>
              <w:szCs w:val="24"/>
              <w:rPrChange w:id="95" w:author="He Jianan" w:date="2019-05-20T11:23:00Z">
                <w:rPr>
                  <w:ins w:id="96" w:author="He Jianan" w:date="2019-05-20T11:22:00Z"/>
                  <w:rFonts w:asciiTheme="minorHAnsi" w:eastAsiaTheme="minorEastAsia" w:hAnsiTheme="minorHAnsi" w:cstheme="minorBidi"/>
                  <w:szCs w:val="22"/>
                </w:rPr>
              </w:rPrChange>
            </w:rPr>
          </w:pPr>
          <w:ins w:id="97" w:author="He Jianan" w:date="2019-05-20T11:22:00Z">
            <w:r w:rsidRPr="009F4243">
              <w:rPr>
                <w:rStyle w:val="a9"/>
                <w:sz w:val="24"/>
                <w:szCs w:val="24"/>
                <w:rPrChange w:id="98" w:author="He Jianan" w:date="2019-05-20T11:23:00Z">
                  <w:rPr>
                    <w:rStyle w:val="a9"/>
                  </w:rPr>
                </w:rPrChange>
              </w:rPr>
              <w:fldChar w:fldCharType="begin"/>
            </w:r>
            <w:r w:rsidRPr="009F4243">
              <w:rPr>
                <w:rStyle w:val="a9"/>
                <w:sz w:val="24"/>
                <w:szCs w:val="24"/>
                <w:rPrChange w:id="99" w:author="He Jianan" w:date="2019-05-20T11:23:00Z">
                  <w:rPr>
                    <w:rStyle w:val="a9"/>
                  </w:rPr>
                </w:rPrChange>
              </w:rPr>
              <w:instrText xml:space="preserve"> </w:instrText>
            </w:r>
            <w:r w:rsidRPr="009F4243">
              <w:rPr>
                <w:sz w:val="24"/>
                <w:szCs w:val="24"/>
                <w:rPrChange w:id="100" w:author="He Jianan" w:date="2019-05-20T11:23:00Z">
                  <w:rPr/>
                </w:rPrChange>
              </w:rPr>
              <w:instrText>HYPERLINK \l "_Toc9243794"</w:instrText>
            </w:r>
            <w:r w:rsidRPr="009F4243">
              <w:rPr>
                <w:rStyle w:val="a9"/>
                <w:sz w:val="24"/>
                <w:szCs w:val="24"/>
                <w:rPrChange w:id="101" w:author="He Jianan" w:date="2019-05-20T11:23:00Z">
                  <w:rPr>
                    <w:rStyle w:val="a9"/>
                  </w:rPr>
                </w:rPrChange>
              </w:rPr>
              <w:instrText xml:space="preserve"> </w:instrText>
            </w:r>
            <w:r w:rsidRPr="009F4243">
              <w:rPr>
                <w:rStyle w:val="a9"/>
                <w:sz w:val="24"/>
                <w:szCs w:val="24"/>
                <w:rPrChange w:id="102" w:author="He Jianan" w:date="2019-05-20T11:23:00Z">
                  <w:rPr>
                    <w:rStyle w:val="a9"/>
                  </w:rPr>
                </w:rPrChange>
              </w:rPr>
            </w:r>
            <w:r w:rsidRPr="009F4243">
              <w:rPr>
                <w:rStyle w:val="a9"/>
                <w:sz w:val="24"/>
                <w:szCs w:val="24"/>
                <w:rPrChange w:id="103" w:author="He Jianan" w:date="2019-05-20T11:23:00Z">
                  <w:rPr>
                    <w:rStyle w:val="a9"/>
                  </w:rPr>
                </w:rPrChange>
              </w:rPr>
              <w:fldChar w:fldCharType="separate"/>
            </w:r>
            <w:r w:rsidRPr="009F4243">
              <w:rPr>
                <w:rStyle w:val="a9"/>
                <w:sz w:val="24"/>
                <w:szCs w:val="24"/>
                <w:rPrChange w:id="104" w:author="He Jianan" w:date="2019-05-20T11:23:00Z">
                  <w:rPr>
                    <w:rStyle w:val="a9"/>
                    <w:rFonts w:ascii="黑体" w:eastAsia="黑体" w:hAnsi="黑体"/>
                  </w:rPr>
                </w:rPrChange>
              </w:rPr>
              <w:t>第一章 绪论</w:t>
            </w:r>
            <w:r w:rsidRPr="009F4243">
              <w:rPr>
                <w:webHidden/>
                <w:sz w:val="24"/>
                <w:szCs w:val="24"/>
                <w:rPrChange w:id="105" w:author="He Jianan" w:date="2019-05-20T11:23:00Z">
                  <w:rPr>
                    <w:webHidden/>
                  </w:rPr>
                </w:rPrChange>
              </w:rPr>
              <w:tab/>
            </w:r>
            <w:r w:rsidRPr="009F4243">
              <w:rPr>
                <w:webHidden/>
                <w:sz w:val="24"/>
                <w:szCs w:val="24"/>
                <w:rPrChange w:id="106" w:author="He Jianan" w:date="2019-05-20T11:23:00Z">
                  <w:rPr>
                    <w:webHidden/>
                  </w:rPr>
                </w:rPrChange>
              </w:rPr>
              <w:fldChar w:fldCharType="begin"/>
            </w:r>
            <w:r w:rsidRPr="009F4243">
              <w:rPr>
                <w:webHidden/>
                <w:sz w:val="24"/>
                <w:szCs w:val="24"/>
                <w:rPrChange w:id="107" w:author="He Jianan" w:date="2019-05-20T11:23:00Z">
                  <w:rPr>
                    <w:webHidden/>
                  </w:rPr>
                </w:rPrChange>
              </w:rPr>
              <w:instrText xml:space="preserve"> PAGEREF _Toc9243794 \h </w:instrText>
            </w:r>
            <w:r w:rsidRPr="009F4243">
              <w:rPr>
                <w:webHidden/>
                <w:sz w:val="24"/>
                <w:szCs w:val="24"/>
                <w:rPrChange w:id="108" w:author="He Jianan" w:date="2019-05-20T11:23:00Z">
                  <w:rPr>
                    <w:webHidden/>
                  </w:rPr>
                </w:rPrChange>
              </w:rPr>
            </w:r>
          </w:ins>
          <w:r w:rsidRPr="009F4243">
            <w:rPr>
              <w:webHidden/>
              <w:sz w:val="24"/>
              <w:szCs w:val="24"/>
              <w:rPrChange w:id="109" w:author="He Jianan" w:date="2019-05-20T11:23:00Z">
                <w:rPr>
                  <w:webHidden/>
                </w:rPr>
              </w:rPrChange>
            </w:rPr>
            <w:fldChar w:fldCharType="separate"/>
          </w:r>
          <w:ins w:id="110" w:author="He Jianan" w:date="2019-05-20T11:22:00Z">
            <w:r w:rsidRPr="009F4243">
              <w:rPr>
                <w:webHidden/>
                <w:sz w:val="24"/>
                <w:szCs w:val="24"/>
                <w:rPrChange w:id="111" w:author="He Jianan" w:date="2019-05-20T11:23:00Z">
                  <w:rPr>
                    <w:webHidden/>
                  </w:rPr>
                </w:rPrChange>
              </w:rPr>
              <w:t>1</w:t>
            </w:r>
            <w:r w:rsidRPr="009F4243">
              <w:rPr>
                <w:webHidden/>
                <w:sz w:val="24"/>
                <w:szCs w:val="24"/>
                <w:rPrChange w:id="112" w:author="He Jianan" w:date="2019-05-20T11:23:00Z">
                  <w:rPr>
                    <w:webHidden/>
                  </w:rPr>
                </w:rPrChange>
              </w:rPr>
              <w:fldChar w:fldCharType="end"/>
            </w:r>
            <w:r w:rsidRPr="009F4243">
              <w:rPr>
                <w:rStyle w:val="a9"/>
                <w:sz w:val="24"/>
                <w:szCs w:val="24"/>
                <w:rPrChange w:id="113" w:author="He Jianan" w:date="2019-05-20T11:23:00Z">
                  <w:rPr>
                    <w:rStyle w:val="a9"/>
                  </w:rPr>
                </w:rPrChange>
              </w:rPr>
              <w:fldChar w:fldCharType="end"/>
            </w:r>
          </w:ins>
        </w:p>
        <w:p w14:paraId="09469F2E" w14:textId="76A5046F" w:rsidR="009F4243" w:rsidRPr="009F4243" w:rsidRDefault="009F4243">
          <w:pPr>
            <w:pStyle w:val="TOC2"/>
            <w:tabs>
              <w:tab w:val="right" w:leader="dot" w:pos="9344"/>
            </w:tabs>
            <w:rPr>
              <w:ins w:id="114" w:author="He Jianan" w:date="2019-05-20T11:22:00Z"/>
              <w:rFonts w:ascii="宋体" w:eastAsia="宋体" w:hAnsi="宋体"/>
              <w:noProof/>
              <w:sz w:val="24"/>
              <w:szCs w:val="24"/>
              <w:rPrChange w:id="115" w:author="He Jianan" w:date="2019-05-20T11:23:00Z">
                <w:rPr>
                  <w:ins w:id="116" w:author="He Jianan" w:date="2019-05-20T11:22:00Z"/>
                  <w:noProof/>
                </w:rPr>
              </w:rPrChange>
            </w:rPr>
          </w:pPr>
          <w:ins w:id="117" w:author="He Jianan" w:date="2019-05-20T11:22:00Z">
            <w:r w:rsidRPr="009F4243">
              <w:rPr>
                <w:rStyle w:val="a9"/>
                <w:rFonts w:ascii="宋体" w:eastAsia="宋体" w:hAnsi="宋体"/>
                <w:noProof/>
                <w:sz w:val="24"/>
                <w:szCs w:val="24"/>
                <w:rPrChange w:id="118" w:author="He Jianan" w:date="2019-05-20T11:23:00Z">
                  <w:rPr>
                    <w:rStyle w:val="a9"/>
                    <w:noProof/>
                  </w:rPr>
                </w:rPrChange>
              </w:rPr>
              <w:fldChar w:fldCharType="begin"/>
            </w:r>
            <w:r w:rsidRPr="009F4243">
              <w:rPr>
                <w:rStyle w:val="a9"/>
                <w:rFonts w:ascii="宋体" w:eastAsia="宋体" w:hAnsi="宋体"/>
                <w:noProof/>
                <w:sz w:val="24"/>
                <w:szCs w:val="24"/>
                <w:rPrChange w:id="119" w:author="He Jianan" w:date="2019-05-20T11:23:00Z">
                  <w:rPr>
                    <w:rStyle w:val="a9"/>
                    <w:noProof/>
                  </w:rPr>
                </w:rPrChange>
              </w:rPr>
              <w:instrText xml:space="preserve"> </w:instrText>
            </w:r>
            <w:r w:rsidRPr="009F4243">
              <w:rPr>
                <w:rFonts w:ascii="宋体" w:eastAsia="宋体" w:hAnsi="宋体"/>
                <w:noProof/>
                <w:sz w:val="24"/>
                <w:szCs w:val="24"/>
                <w:rPrChange w:id="120" w:author="He Jianan" w:date="2019-05-20T11:23:00Z">
                  <w:rPr>
                    <w:noProof/>
                  </w:rPr>
                </w:rPrChange>
              </w:rPr>
              <w:instrText>HYPERLINK \l "_Toc9243795"</w:instrText>
            </w:r>
            <w:r w:rsidRPr="009F4243">
              <w:rPr>
                <w:rStyle w:val="a9"/>
                <w:rFonts w:ascii="宋体" w:eastAsia="宋体" w:hAnsi="宋体"/>
                <w:noProof/>
                <w:sz w:val="24"/>
                <w:szCs w:val="24"/>
                <w:rPrChange w:id="121" w:author="He Jianan" w:date="2019-05-20T11:23:00Z">
                  <w:rPr>
                    <w:rStyle w:val="a9"/>
                    <w:noProof/>
                  </w:rPr>
                </w:rPrChange>
              </w:rPr>
              <w:instrText xml:space="preserve"> </w:instrText>
            </w:r>
            <w:r w:rsidRPr="009F4243">
              <w:rPr>
                <w:rStyle w:val="a9"/>
                <w:rFonts w:ascii="宋体" w:eastAsia="宋体" w:hAnsi="宋体"/>
                <w:noProof/>
                <w:sz w:val="24"/>
                <w:szCs w:val="24"/>
                <w:rPrChange w:id="122" w:author="He Jianan" w:date="2019-05-20T11:23:00Z">
                  <w:rPr>
                    <w:rStyle w:val="a9"/>
                    <w:noProof/>
                  </w:rPr>
                </w:rPrChange>
              </w:rPr>
            </w:r>
            <w:r w:rsidRPr="009F4243">
              <w:rPr>
                <w:rStyle w:val="a9"/>
                <w:rFonts w:ascii="宋体" w:eastAsia="宋体" w:hAnsi="宋体"/>
                <w:noProof/>
                <w:sz w:val="24"/>
                <w:szCs w:val="24"/>
                <w:rPrChange w:id="123" w:author="He Jianan" w:date="2019-05-20T11:23:00Z">
                  <w:rPr>
                    <w:rStyle w:val="a9"/>
                    <w:noProof/>
                  </w:rPr>
                </w:rPrChange>
              </w:rPr>
              <w:fldChar w:fldCharType="separate"/>
            </w:r>
            <w:r w:rsidRPr="009F4243">
              <w:rPr>
                <w:rStyle w:val="a9"/>
                <w:rFonts w:ascii="宋体" w:eastAsia="宋体" w:hAnsi="宋体"/>
                <w:noProof/>
                <w:sz w:val="24"/>
                <w:szCs w:val="24"/>
                <w:rPrChange w:id="124" w:author="He Jianan" w:date="2019-05-20T11:23:00Z">
                  <w:rPr>
                    <w:rStyle w:val="a9"/>
                    <w:rFonts w:ascii="黑体" w:eastAsia="黑体" w:hAnsi="黑体"/>
                    <w:noProof/>
                  </w:rPr>
                </w:rPrChange>
              </w:rPr>
              <w:t>1.1 研究背景与意义</w:t>
            </w:r>
            <w:r w:rsidRPr="009F4243">
              <w:rPr>
                <w:rFonts w:ascii="宋体" w:eastAsia="宋体" w:hAnsi="宋体"/>
                <w:noProof/>
                <w:webHidden/>
                <w:sz w:val="24"/>
                <w:szCs w:val="24"/>
                <w:rPrChange w:id="125" w:author="He Jianan" w:date="2019-05-20T11:23:00Z">
                  <w:rPr>
                    <w:noProof/>
                    <w:webHidden/>
                  </w:rPr>
                </w:rPrChange>
              </w:rPr>
              <w:tab/>
            </w:r>
            <w:r w:rsidRPr="009F4243">
              <w:rPr>
                <w:rFonts w:ascii="宋体" w:eastAsia="宋体" w:hAnsi="宋体"/>
                <w:noProof/>
                <w:webHidden/>
                <w:sz w:val="24"/>
                <w:szCs w:val="24"/>
                <w:rPrChange w:id="126" w:author="He Jianan" w:date="2019-05-20T11:23:00Z">
                  <w:rPr>
                    <w:noProof/>
                    <w:webHidden/>
                  </w:rPr>
                </w:rPrChange>
              </w:rPr>
              <w:fldChar w:fldCharType="begin"/>
            </w:r>
            <w:r w:rsidRPr="009F4243">
              <w:rPr>
                <w:rFonts w:ascii="宋体" w:eastAsia="宋体" w:hAnsi="宋体"/>
                <w:noProof/>
                <w:webHidden/>
                <w:sz w:val="24"/>
                <w:szCs w:val="24"/>
                <w:rPrChange w:id="127" w:author="He Jianan" w:date="2019-05-20T11:23:00Z">
                  <w:rPr>
                    <w:noProof/>
                    <w:webHidden/>
                  </w:rPr>
                </w:rPrChange>
              </w:rPr>
              <w:instrText xml:space="preserve"> PAGEREF _Toc9243795 \h </w:instrText>
            </w:r>
            <w:r w:rsidRPr="009F4243">
              <w:rPr>
                <w:rFonts w:ascii="宋体" w:eastAsia="宋体" w:hAnsi="宋体"/>
                <w:noProof/>
                <w:webHidden/>
                <w:sz w:val="24"/>
                <w:szCs w:val="24"/>
                <w:rPrChange w:id="128" w:author="He Jianan" w:date="2019-05-20T11:23:00Z">
                  <w:rPr>
                    <w:noProof/>
                    <w:webHidden/>
                  </w:rPr>
                </w:rPrChange>
              </w:rPr>
            </w:r>
          </w:ins>
          <w:r w:rsidRPr="009F4243">
            <w:rPr>
              <w:rFonts w:ascii="宋体" w:eastAsia="宋体" w:hAnsi="宋体"/>
              <w:noProof/>
              <w:webHidden/>
              <w:sz w:val="24"/>
              <w:szCs w:val="24"/>
              <w:rPrChange w:id="129" w:author="He Jianan" w:date="2019-05-20T11:23:00Z">
                <w:rPr>
                  <w:noProof/>
                  <w:webHidden/>
                </w:rPr>
              </w:rPrChange>
            </w:rPr>
            <w:fldChar w:fldCharType="separate"/>
          </w:r>
          <w:ins w:id="130" w:author="He Jianan" w:date="2019-05-20T11:22:00Z">
            <w:r w:rsidRPr="009F4243">
              <w:rPr>
                <w:rFonts w:ascii="宋体" w:eastAsia="宋体" w:hAnsi="宋体"/>
                <w:noProof/>
                <w:webHidden/>
                <w:sz w:val="24"/>
                <w:szCs w:val="24"/>
                <w:rPrChange w:id="131" w:author="He Jianan" w:date="2019-05-20T11:23:00Z">
                  <w:rPr>
                    <w:noProof/>
                    <w:webHidden/>
                  </w:rPr>
                </w:rPrChange>
              </w:rPr>
              <w:t>1</w:t>
            </w:r>
            <w:r w:rsidRPr="009F4243">
              <w:rPr>
                <w:rFonts w:ascii="宋体" w:eastAsia="宋体" w:hAnsi="宋体"/>
                <w:noProof/>
                <w:webHidden/>
                <w:sz w:val="24"/>
                <w:szCs w:val="24"/>
                <w:rPrChange w:id="132" w:author="He Jianan" w:date="2019-05-20T11:23:00Z">
                  <w:rPr>
                    <w:noProof/>
                    <w:webHidden/>
                  </w:rPr>
                </w:rPrChange>
              </w:rPr>
              <w:fldChar w:fldCharType="end"/>
            </w:r>
            <w:r w:rsidRPr="009F4243">
              <w:rPr>
                <w:rStyle w:val="a9"/>
                <w:rFonts w:ascii="宋体" w:eastAsia="宋体" w:hAnsi="宋体"/>
                <w:noProof/>
                <w:sz w:val="24"/>
                <w:szCs w:val="24"/>
                <w:rPrChange w:id="133" w:author="He Jianan" w:date="2019-05-20T11:23:00Z">
                  <w:rPr>
                    <w:rStyle w:val="a9"/>
                    <w:noProof/>
                  </w:rPr>
                </w:rPrChange>
              </w:rPr>
              <w:fldChar w:fldCharType="end"/>
            </w:r>
          </w:ins>
        </w:p>
        <w:p w14:paraId="75554F92" w14:textId="6E9C1102" w:rsidR="009F4243" w:rsidRPr="009F4243" w:rsidRDefault="009F4243">
          <w:pPr>
            <w:pStyle w:val="TOC2"/>
            <w:tabs>
              <w:tab w:val="right" w:leader="dot" w:pos="9344"/>
            </w:tabs>
            <w:rPr>
              <w:ins w:id="134" w:author="He Jianan" w:date="2019-05-20T11:22:00Z"/>
              <w:rFonts w:ascii="宋体" w:eastAsia="宋体" w:hAnsi="宋体"/>
              <w:noProof/>
              <w:sz w:val="24"/>
              <w:szCs w:val="24"/>
              <w:rPrChange w:id="135" w:author="He Jianan" w:date="2019-05-20T11:23:00Z">
                <w:rPr>
                  <w:ins w:id="136" w:author="He Jianan" w:date="2019-05-20T11:22:00Z"/>
                  <w:noProof/>
                </w:rPr>
              </w:rPrChange>
            </w:rPr>
          </w:pPr>
          <w:ins w:id="137" w:author="He Jianan" w:date="2019-05-20T11:22:00Z">
            <w:r w:rsidRPr="009F4243">
              <w:rPr>
                <w:rStyle w:val="a9"/>
                <w:rFonts w:ascii="宋体" w:eastAsia="宋体" w:hAnsi="宋体"/>
                <w:noProof/>
                <w:sz w:val="24"/>
                <w:szCs w:val="24"/>
                <w:rPrChange w:id="138" w:author="He Jianan" w:date="2019-05-20T11:23:00Z">
                  <w:rPr>
                    <w:rStyle w:val="a9"/>
                    <w:noProof/>
                  </w:rPr>
                </w:rPrChange>
              </w:rPr>
              <w:fldChar w:fldCharType="begin"/>
            </w:r>
            <w:r w:rsidRPr="009F4243">
              <w:rPr>
                <w:rStyle w:val="a9"/>
                <w:rFonts w:ascii="宋体" w:eastAsia="宋体" w:hAnsi="宋体"/>
                <w:noProof/>
                <w:sz w:val="24"/>
                <w:szCs w:val="24"/>
                <w:rPrChange w:id="139" w:author="He Jianan" w:date="2019-05-20T11:23:00Z">
                  <w:rPr>
                    <w:rStyle w:val="a9"/>
                    <w:noProof/>
                  </w:rPr>
                </w:rPrChange>
              </w:rPr>
              <w:instrText xml:space="preserve"> </w:instrText>
            </w:r>
            <w:r w:rsidRPr="009F4243">
              <w:rPr>
                <w:rFonts w:ascii="宋体" w:eastAsia="宋体" w:hAnsi="宋体"/>
                <w:noProof/>
                <w:sz w:val="24"/>
                <w:szCs w:val="24"/>
                <w:rPrChange w:id="140" w:author="He Jianan" w:date="2019-05-20T11:23:00Z">
                  <w:rPr>
                    <w:noProof/>
                  </w:rPr>
                </w:rPrChange>
              </w:rPr>
              <w:instrText>HYPERLINK \l "_Toc9243796"</w:instrText>
            </w:r>
            <w:r w:rsidRPr="009F4243">
              <w:rPr>
                <w:rStyle w:val="a9"/>
                <w:rFonts w:ascii="宋体" w:eastAsia="宋体" w:hAnsi="宋体"/>
                <w:noProof/>
                <w:sz w:val="24"/>
                <w:szCs w:val="24"/>
                <w:rPrChange w:id="141" w:author="He Jianan" w:date="2019-05-20T11:23:00Z">
                  <w:rPr>
                    <w:rStyle w:val="a9"/>
                    <w:noProof/>
                  </w:rPr>
                </w:rPrChange>
              </w:rPr>
              <w:instrText xml:space="preserve"> </w:instrText>
            </w:r>
            <w:r w:rsidRPr="009F4243">
              <w:rPr>
                <w:rStyle w:val="a9"/>
                <w:rFonts w:ascii="宋体" w:eastAsia="宋体" w:hAnsi="宋体"/>
                <w:noProof/>
                <w:sz w:val="24"/>
                <w:szCs w:val="24"/>
                <w:rPrChange w:id="142" w:author="He Jianan" w:date="2019-05-20T11:23:00Z">
                  <w:rPr>
                    <w:rStyle w:val="a9"/>
                    <w:noProof/>
                  </w:rPr>
                </w:rPrChange>
              </w:rPr>
            </w:r>
            <w:r w:rsidRPr="009F4243">
              <w:rPr>
                <w:rStyle w:val="a9"/>
                <w:rFonts w:ascii="宋体" w:eastAsia="宋体" w:hAnsi="宋体"/>
                <w:noProof/>
                <w:sz w:val="24"/>
                <w:szCs w:val="24"/>
                <w:rPrChange w:id="143" w:author="He Jianan" w:date="2019-05-20T11:23:00Z">
                  <w:rPr>
                    <w:rStyle w:val="a9"/>
                    <w:noProof/>
                  </w:rPr>
                </w:rPrChange>
              </w:rPr>
              <w:fldChar w:fldCharType="separate"/>
            </w:r>
            <w:r w:rsidRPr="009F4243">
              <w:rPr>
                <w:rStyle w:val="a9"/>
                <w:rFonts w:ascii="宋体" w:eastAsia="宋体" w:hAnsi="宋体"/>
                <w:noProof/>
                <w:sz w:val="24"/>
                <w:szCs w:val="24"/>
                <w:rPrChange w:id="144" w:author="He Jianan" w:date="2019-05-20T11:23:00Z">
                  <w:rPr>
                    <w:rStyle w:val="a9"/>
                    <w:rFonts w:ascii="黑体" w:eastAsia="黑体" w:hAnsi="黑体"/>
                    <w:noProof/>
                  </w:rPr>
                </w:rPrChange>
              </w:rPr>
              <w:t>1.2 三维可视化的研究现状与发展趋势</w:t>
            </w:r>
            <w:r w:rsidRPr="009F4243">
              <w:rPr>
                <w:rFonts w:ascii="宋体" w:eastAsia="宋体" w:hAnsi="宋体"/>
                <w:noProof/>
                <w:webHidden/>
                <w:sz w:val="24"/>
                <w:szCs w:val="24"/>
                <w:rPrChange w:id="145" w:author="He Jianan" w:date="2019-05-20T11:23:00Z">
                  <w:rPr>
                    <w:noProof/>
                    <w:webHidden/>
                  </w:rPr>
                </w:rPrChange>
              </w:rPr>
              <w:tab/>
            </w:r>
            <w:r w:rsidRPr="009F4243">
              <w:rPr>
                <w:rFonts w:ascii="宋体" w:eastAsia="宋体" w:hAnsi="宋体"/>
                <w:noProof/>
                <w:webHidden/>
                <w:sz w:val="24"/>
                <w:szCs w:val="24"/>
                <w:rPrChange w:id="146" w:author="He Jianan" w:date="2019-05-20T11:23:00Z">
                  <w:rPr>
                    <w:noProof/>
                    <w:webHidden/>
                  </w:rPr>
                </w:rPrChange>
              </w:rPr>
              <w:fldChar w:fldCharType="begin"/>
            </w:r>
            <w:r w:rsidRPr="009F4243">
              <w:rPr>
                <w:rFonts w:ascii="宋体" w:eastAsia="宋体" w:hAnsi="宋体"/>
                <w:noProof/>
                <w:webHidden/>
                <w:sz w:val="24"/>
                <w:szCs w:val="24"/>
                <w:rPrChange w:id="147" w:author="He Jianan" w:date="2019-05-20T11:23:00Z">
                  <w:rPr>
                    <w:noProof/>
                    <w:webHidden/>
                  </w:rPr>
                </w:rPrChange>
              </w:rPr>
              <w:instrText xml:space="preserve"> PAGEREF _Toc9243796 \h </w:instrText>
            </w:r>
            <w:r w:rsidRPr="009F4243">
              <w:rPr>
                <w:rFonts w:ascii="宋体" w:eastAsia="宋体" w:hAnsi="宋体"/>
                <w:noProof/>
                <w:webHidden/>
                <w:sz w:val="24"/>
                <w:szCs w:val="24"/>
                <w:rPrChange w:id="148" w:author="He Jianan" w:date="2019-05-20T11:23:00Z">
                  <w:rPr>
                    <w:noProof/>
                    <w:webHidden/>
                  </w:rPr>
                </w:rPrChange>
              </w:rPr>
            </w:r>
          </w:ins>
          <w:r w:rsidRPr="009F4243">
            <w:rPr>
              <w:rFonts w:ascii="宋体" w:eastAsia="宋体" w:hAnsi="宋体"/>
              <w:noProof/>
              <w:webHidden/>
              <w:sz w:val="24"/>
              <w:szCs w:val="24"/>
              <w:rPrChange w:id="149" w:author="He Jianan" w:date="2019-05-20T11:23:00Z">
                <w:rPr>
                  <w:noProof/>
                  <w:webHidden/>
                </w:rPr>
              </w:rPrChange>
            </w:rPr>
            <w:fldChar w:fldCharType="separate"/>
          </w:r>
          <w:ins w:id="150" w:author="He Jianan" w:date="2019-05-20T11:22:00Z">
            <w:r w:rsidRPr="009F4243">
              <w:rPr>
                <w:rFonts w:ascii="宋体" w:eastAsia="宋体" w:hAnsi="宋体"/>
                <w:noProof/>
                <w:webHidden/>
                <w:sz w:val="24"/>
                <w:szCs w:val="24"/>
                <w:rPrChange w:id="151" w:author="He Jianan" w:date="2019-05-20T11:23:00Z">
                  <w:rPr>
                    <w:noProof/>
                    <w:webHidden/>
                  </w:rPr>
                </w:rPrChange>
              </w:rPr>
              <w:t>2</w:t>
            </w:r>
            <w:r w:rsidRPr="009F4243">
              <w:rPr>
                <w:rFonts w:ascii="宋体" w:eastAsia="宋体" w:hAnsi="宋体"/>
                <w:noProof/>
                <w:webHidden/>
                <w:sz w:val="24"/>
                <w:szCs w:val="24"/>
                <w:rPrChange w:id="152" w:author="He Jianan" w:date="2019-05-20T11:23:00Z">
                  <w:rPr>
                    <w:noProof/>
                    <w:webHidden/>
                  </w:rPr>
                </w:rPrChange>
              </w:rPr>
              <w:fldChar w:fldCharType="end"/>
            </w:r>
            <w:r w:rsidRPr="009F4243">
              <w:rPr>
                <w:rStyle w:val="a9"/>
                <w:rFonts w:ascii="宋体" w:eastAsia="宋体" w:hAnsi="宋体"/>
                <w:noProof/>
                <w:sz w:val="24"/>
                <w:szCs w:val="24"/>
                <w:rPrChange w:id="153" w:author="He Jianan" w:date="2019-05-20T11:23:00Z">
                  <w:rPr>
                    <w:rStyle w:val="a9"/>
                    <w:noProof/>
                  </w:rPr>
                </w:rPrChange>
              </w:rPr>
              <w:fldChar w:fldCharType="end"/>
            </w:r>
          </w:ins>
        </w:p>
        <w:p w14:paraId="64DA8627" w14:textId="6EEAD571" w:rsidR="009F4243" w:rsidRPr="009F4243" w:rsidRDefault="009F4243">
          <w:pPr>
            <w:pStyle w:val="TOC2"/>
            <w:tabs>
              <w:tab w:val="right" w:leader="dot" w:pos="9344"/>
            </w:tabs>
            <w:rPr>
              <w:ins w:id="154" w:author="He Jianan" w:date="2019-05-20T11:22:00Z"/>
              <w:rFonts w:ascii="宋体" w:eastAsia="宋体" w:hAnsi="宋体"/>
              <w:noProof/>
              <w:sz w:val="24"/>
              <w:szCs w:val="24"/>
              <w:rPrChange w:id="155" w:author="He Jianan" w:date="2019-05-20T11:23:00Z">
                <w:rPr>
                  <w:ins w:id="156" w:author="He Jianan" w:date="2019-05-20T11:22:00Z"/>
                  <w:noProof/>
                </w:rPr>
              </w:rPrChange>
            </w:rPr>
          </w:pPr>
          <w:ins w:id="157" w:author="He Jianan" w:date="2019-05-20T11:22:00Z">
            <w:r w:rsidRPr="009F4243">
              <w:rPr>
                <w:rStyle w:val="a9"/>
                <w:rFonts w:ascii="宋体" w:eastAsia="宋体" w:hAnsi="宋体"/>
                <w:noProof/>
                <w:sz w:val="24"/>
                <w:szCs w:val="24"/>
                <w:rPrChange w:id="158" w:author="He Jianan" w:date="2019-05-20T11:23:00Z">
                  <w:rPr>
                    <w:rStyle w:val="a9"/>
                    <w:noProof/>
                  </w:rPr>
                </w:rPrChange>
              </w:rPr>
              <w:fldChar w:fldCharType="begin"/>
            </w:r>
            <w:r w:rsidRPr="009F4243">
              <w:rPr>
                <w:rStyle w:val="a9"/>
                <w:rFonts w:ascii="宋体" w:eastAsia="宋体" w:hAnsi="宋体"/>
                <w:noProof/>
                <w:sz w:val="24"/>
                <w:szCs w:val="24"/>
                <w:rPrChange w:id="159" w:author="He Jianan" w:date="2019-05-20T11:23:00Z">
                  <w:rPr>
                    <w:rStyle w:val="a9"/>
                    <w:noProof/>
                  </w:rPr>
                </w:rPrChange>
              </w:rPr>
              <w:instrText xml:space="preserve"> </w:instrText>
            </w:r>
            <w:r w:rsidRPr="009F4243">
              <w:rPr>
                <w:rFonts w:ascii="宋体" w:eastAsia="宋体" w:hAnsi="宋体"/>
                <w:noProof/>
                <w:sz w:val="24"/>
                <w:szCs w:val="24"/>
                <w:rPrChange w:id="160" w:author="He Jianan" w:date="2019-05-20T11:23:00Z">
                  <w:rPr>
                    <w:noProof/>
                  </w:rPr>
                </w:rPrChange>
              </w:rPr>
              <w:instrText>HYPERLINK \l "_Toc9243797"</w:instrText>
            </w:r>
            <w:r w:rsidRPr="009F4243">
              <w:rPr>
                <w:rStyle w:val="a9"/>
                <w:rFonts w:ascii="宋体" w:eastAsia="宋体" w:hAnsi="宋体"/>
                <w:noProof/>
                <w:sz w:val="24"/>
                <w:szCs w:val="24"/>
                <w:rPrChange w:id="161" w:author="He Jianan" w:date="2019-05-20T11:23:00Z">
                  <w:rPr>
                    <w:rStyle w:val="a9"/>
                    <w:noProof/>
                  </w:rPr>
                </w:rPrChange>
              </w:rPr>
              <w:instrText xml:space="preserve"> </w:instrText>
            </w:r>
            <w:r w:rsidRPr="009F4243">
              <w:rPr>
                <w:rStyle w:val="a9"/>
                <w:rFonts w:ascii="宋体" w:eastAsia="宋体" w:hAnsi="宋体"/>
                <w:noProof/>
                <w:sz w:val="24"/>
                <w:szCs w:val="24"/>
                <w:rPrChange w:id="162" w:author="He Jianan" w:date="2019-05-20T11:23:00Z">
                  <w:rPr>
                    <w:rStyle w:val="a9"/>
                    <w:noProof/>
                  </w:rPr>
                </w:rPrChange>
              </w:rPr>
            </w:r>
            <w:r w:rsidRPr="009F4243">
              <w:rPr>
                <w:rStyle w:val="a9"/>
                <w:rFonts w:ascii="宋体" w:eastAsia="宋体" w:hAnsi="宋体"/>
                <w:noProof/>
                <w:sz w:val="24"/>
                <w:szCs w:val="24"/>
                <w:rPrChange w:id="163" w:author="He Jianan" w:date="2019-05-20T11:23:00Z">
                  <w:rPr>
                    <w:rStyle w:val="a9"/>
                    <w:noProof/>
                  </w:rPr>
                </w:rPrChange>
              </w:rPr>
              <w:fldChar w:fldCharType="separate"/>
            </w:r>
            <w:r w:rsidRPr="009F4243">
              <w:rPr>
                <w:rStyle w:val="a9"/>
                <w:rFonts w:ascii="宋体" w:eastAsia="宋体" w:hAnsi="宋体" w:cs="Times New Roman"/>
                <w:bCs/>
                <w:noProof/>
                <w:sz w:val="24"/>
                <w:szCs w:val="24"/>
                <w:rPrChange w:id="164" w:author="He Jianan" w:date="2019-05-20T11:23:00Z">
                  <w:rPr>
                    <w:rStyle w:val="a9"/>
                    <w:rFonts w:ascii="黑体" w:eastAsia="黑体" w:hAnsi="黑体" w:cs="Times New Roman"/>
                    <w:bCs/>
                    <w:noProof/>
                  </w:rPr>
                </w:rPrChange>
              </w:rPr>
              <w:t>1.3 论文的主要内容与组织结构</w:t>
            </w:r>
            <w:r w:rsidRPr="009F4243">
              <w:rPr>
                <w:rFonts w:ascii="宋体" w:eastAsia="宋体" w:hAnsi="宋体"/>
                <w:noProof/>
                <w:webHidden/>
                <w:sz w:val="24"/>
                <w:szCs w:val="24"/>
                <w:rPrChange w:id="165" w:author="He Jianan" w:date="2019-05-20T11:23:00Z">
                  <w:rPr>
                    <w:noProof/>
                    <w:webHidden/>
                  </w:rPr>
                </w:rPrChange>
              </w:rPr>
              <w:tab/>
            </w:r>
            <w:r w:rsidRPr="009F4243">
              <w:rPr>
                <w:rFonts w:ascii="宋体" w:eastAsia="宋体" w:hAnsi="宋体"/>
                <w:noProof/>
                <w:webHidden/>
                <w:sz w:val="24"/>
                <w:szCs w:val="24"/>
                <w:rPrChange w:id="166" w:author="He Jianan" w:date="2019-05-20T11:23:00Z">
                  <w:rPr>
                    <w:noProof/>
                    <w:webHidden/>
                  </w:rPr>
                </w:rPrChange>
              </w:rPr>
              <w:fldChar w:fldCharType="begin"/>
            </w:r>
            <w:r w:rsidRPr="009F4243">
              <w:rPr>
                <w:rFonts w:ascii="宋体" w:eastAsia="宋体" w:hAnsi="宋体"/>
                <w:noProof/>
                <w:webHidden/>
                <w:sz w:val="24"/>
                <w:szCs w:val="24"/>
                <w:rPrChange w:id="167" w:author="He Jianan" w:date="2019-05-20T11:23:00Z">
                  <w:rPr>
                    <w:noProof/>
                    <w:webHidden/>
                  </w:rPr>
                </w:rPrChange>
              </w:rPr>
              <w:instrText xml:space="preserve"> PAGEREF _Toc9243797 \h </w:instrText>
            </w:r>
            <w:r w:rsidRPr="009F4243">
              <w:rPr>
                <w:rFonts w:ascii="宋体" w:eastAsia="宋体" w:hAnsi="宋体"/>
                <w:noProof/>
                <w:webHidden/>
                <w:sz w:val="24"/>
                <w:szCs w:val="24"/>
                <w:rPrChange w:id="168" w:author="He Jianan" w:date="2019-05-20T11:23:00Z">
                  <w:rPr>
                    <w:noProof/>
                    <w:webHidden/>
                  </w:rPr>
                </w:rPrChange>
              </w:rPr>
            </w:r>
          </w:ins>
          <w:r w:rsidRPr="009F4243">
            <w:rPr>
              <w:rFonts w:ascii="宋体" w:eastAsia="宋体" w:hAnsi="宋体"/>
              <w:noProof/>
              <w:webHidden/>
              <w:sz w:val="24"/>
              <w:szCs w:val="24"/>
              <w:rPrChange w:id="169" w:author="He Jianan" w:date="2019-05-20T11:23:00Z">
                <w:rPr>
                  <w:noProof/>
                  <w:webHidden/>
                </w:rPr>
              </w:rPrChange>
            </w:rPr>
            <w:fldChar w:fldCharType="separate"/>
          </w:r>
          <w:ins w:id="170" w:author="He Jianan" w:date="2019-05-20T11:22:00Z">
            <w:r w:rsidRPr="009F4243">
              <w:rPr>
                <w:rFonts w:ascii="宋体" w:eastAsia="宋体" w:hAnsi="宋体"/>
                <w:noProof/>
                <w:webHidden/>
                <w:sz w:val="24"/>
                <w:szCs w:val="24"/>
                <w:rPrChange w:id="171" w:author="He Jianan" w:date="2019-05-20T11:23:00Z">
                  <w:rPr>
                    <w:noProof/>
                    <w:webHidden/>
                  </w:rPr>
                </w:rPrChange>
              </w:rPr>
              <w:t>3</w:t>
            </w:r>
            <w:r w:rsidRPr="009F4243">
              <w:rPr>
                <w:rFonts w:ascii="宋体" w:eastAsia="宋体" w:hAnsi="宋体"/>
                <w:noProof/>
                <w:webHidden/>
                <w:sz w:val="24"/>
                <w:szCs w:val="24"/>
                <w:rPrChange w:id="172" w:author="He Jianan" w:date="2019-05-20T11:23:00Z">
                  <w:rPr>
                    <w:noProof/>
                    <w:webHidden/>
                  </w:rPr>
                </w:rPrChange>
              </w:rPr>
              <w:fldChar w:fldCharType="end"/>
            </w:r>
            <w:r w:rsidRPr="009F4243">
              <w:rPr>
                <w:rStyle w:val="a9"/>
                <w:rFonts w:ascii="宋体" w:eastAsia="宋体" w:hAnsi="宋体"/>
                <w:noProof/>
                <w:sz w:val="24"/>
                <w:szCs w:val="24"/>
                <w:rPrChange w:id="173" w:author="He Jianan" w:date="2019-05-20T11:23:00Z">
                  <w:rPr>
                    <w:rStyle w:val="a9"/>
                    <w:noProof/>
                  </w:rPr>
                </w:rPrChange>
              </w:rPr>
              <w:fldChar w:fldCharType="end"/>
            </w:r>
          </w:ins>
        </w:p>
        <w:p w14:paraId="2E597896" w14:textId="4C155702" w:rsidR="009F4243" w:rsidRPr="009F4243" w:rsidRDefault="009F4243">
          <w:pPr>
            <w:pStyle w:val="TOC1"/>
            <w:rPr>
              <w:ins w:id="174" w:author="He Jianan" w:date="2019-05-20T11:22:00Z"/>
              <w:rFonts w:cstheme="minorBidi"/>
              <w:sz w:val="24"/>
              <w:szCs w:val="24"/>
              <w:rPrChange w:id="175" w:author="He Jianan" w:date="2019-05-20T11:23:00Z">
                <w:rPr>
                  <w:ins w:id="176" w:author="He Jianan" w:date="2019-05-20T11:22:00Z"/>
                  <w:rFonts w:asciiTheme="minorHAnsi" w:eastAsiaTheme="minorEastAsia" w:hAnsiTheme="minorHAnsi" w:cstheme="minorBidi"/>
                  <w:szCs w:val="22"/>
                </w:rPr>
              </w:rPrChange>
            </w:rPr>
          </w:pPr>
          <w:ins w:id="177" w:author="He Jianan" w:date="2019-05-20T11:22:00Z">
            <w:r w:rsidRPr="009F4243">
              <w:rPr>
                <w:rStyle w:val="a9"/>
                <w:sz w:val="24"/>
                <w:szCs w:val="24"/>
                <w:rPrChange w:id="178" w:author="He Jianan" w:date="2019-05-20T11:23:00Z">
                  <w:rPr>
                    <w:rStyle w:val="a9"/>
                  </w:rPr>
                </w:rPrChange>
              </w:rPr>
              <w:fldChar w:fldCharType="begin"/>
            </w:r>
            <w:r w:rsidRPr="009F4243">
              <w:rPr>
                <w:rStyle w:val="a9"/>
                <w:sz w:val="24"/>
                <w:szCs w:val="24"/>
                <w:rPrChange w:id="179" w:author="He Jianan" w:date="2019-05-20T11:23:00Z">
                  <w:rPr>
                    <w:rStyle w:val="a9"/>
                  </w:rPr>
                </w:rPrChange>
              </w:rPr>
              <w:instrText xml:space="preserve"> </w:instrText>
            </w:r>
            <w:r w:rsidRPr="009F4243">
              <w:rPr>
                <w:sz w:val="24"/>
                <w:szCs w:val="24"/>
                <w:rPrChange w:id="180" w:author="He Jianan" w:date="2019-05-20T11:23:00Z">
                  <w:rPr/>
                </w:rPrChange>
              </w:rPr>
              <w:instrText>HYPERLINK \l "_Toc9243798"</w:instrText>
            </w:r>
            <w:r w:rsidRPr="009F4243">
              <w:rPr>
                <w:rStyle w:val="a9"/>
                <w:sz w:val="24"/>
                <w:szCs w:val="24"/>
                <w:rPrChange w:id="181" w:author="He Jianan" w:date="2019-05-20T11:23:00Z">
                  <w:rPr>
                    <w:rStyle w:val="a9"/>
                  </w:rPr>
                </w:rPrChange>
              </w:rPr>
              <w:instrText xml:space="preserve"> </w:instrText>
            </w:r>
            <w:r w:rsidRPr="009F4243">
              <w:rPr>
                <w:rStyle w:val="a9"/>
                <w:sz w:val="24"/>
                <w:szCs w:val="24"/>
                <w:rPrChange w:id="182" w:author="He Jianan" w:date="2019-05-20T11:23:00Z">
                  <w:rPr>
                    <w:rStyle w:val="a9"/>
                  </w:rPr>
                </w:rPrChange>
              </w:rPr>
            </w:r>
            <w:r w:rsidRPr="009F4243">
              <w:rPr>
                <w:rStyle w:val="a9"/>
                <w:sz w:val="24"/>
                <w:szCs w:val="24"/>
                <w:rPrChange w:id="183" w:author="He Jianan" w:date="2019-05-20T11:23:00Z">
                  <w:rPr>
                    <w:rStyle w:val="a9"/>
                  </w:rPr>
                </w:rPrChange>
              </w:rPr>
              <w:fldChar w:fldCharType="separate"/>
            </w:r>
            <w:r w:rsidRPr="009F4243">
              <w:rPr>
                <w:rStyle w:val="a9"/>
                <w:rFonts w:cs="宋体"/>
                <w:bCs/>
                <w:kern w:val="44"/>
                <w:sz w:val="24"/>
                <w:szCs w:val="24"/>
                <w:rPrChange w:id="184" w:author="He Jianan" w:date="2019-05-20T11:23:00Z">
                  <w:rPr>
                    <w:rStyle w:val="a9"/>
                    <w:rFonts w:ascii="黑体" w:eastAsia="黑体" w:hAnsi="黑体" w:cs="宋体"/>
                    <w:bCs/>
                    <w:kern w:val="44"/>
                  </w:rPr>
                </w:rPrChange>
              </w:rPr>
              <w:t>第二章 体绘制算法与传递函数</w:t>
            </w:r>
            <w:r w:rsidRPr="009F4243">
              <w:rPr>
                <w:webHidden/>
                <w:sz w:val="24"/>
                <w:szCs w:val="24"/>
                <w:rPrChange w:id="185" w:author="He Jianan" w:date="2019-05-20T11:23:00Z">
                  <w:rPr>
                    <w:webHidden/>
                  </w:rPr>
                </w:rPrChange>
              </w:rPr>
              <w:tab/>
            </w:r>
            <w:r w:rsidRPr="009F4243">
              <w:rPr>
                <w:webHidden/>
                <w:sz w:val="24"/>
                <w:szCs w:val="24"/>
                <w:rPrChange w:id="186" w:author="He Jianan" w:date="2019-05-20T11:23:00Z">
                  <w:rPr>
                    <w:webHidden/>
                  </w:rPr>
                </w:rPrChange>
              </w:rPr>
              <w:fldChar w:fldCharType="begin"/>
            </w:r>
            <w:r w:rsidRPr="009F4243">
              <w:rPr>
                <w:webHidden/>
                <w:sz w:val="24"/>
                <w:szCs w:val="24"/>
                <w:rPrChange w:id="187" w:author="He Jianan" w:date="2019-05-20T11:23:00Z">
                  <w:rPr>
                    <w:webHidden/>
                  </w:rPr>
                </w:rPrChange>
              </w:rPr>
              <w:instrText xml:space="preserve"> PAGEREF _Toc9243798 \h </w:instrText>
            </w:r>
            <w:r w:rsidRPr="009F4243">
              <w:rPr>
                <w:webHidden/>
                <w:sz w:val="24"/>
                <w:szCs w:val="24"/>
                <w:rPrChange w:id="188" w:author="He Jianan" w:date="2019-05-20T11:23:00Z">
                  <w:rPr>
                    <w:webHidden/>
                  </w:rPr>
                </w:rPrChange>
              </w:rPr>
            </w:r>
          </w:ins>
          <w:r w:rsidRPr="009F4243">
            <w:rPr>
              <w:webHidden/>
              <w:sz w:val="24"/>
              <w:szCs w:val="24"/>
              <w:rPrChange w:id="189" w:author="He Jianan" w:date="2019-05-20T11:23:00Z">
                <w:rPr>
                  <w:webHidden/>
                </w:rPr>
              </w:rPrChange>
            </w:rPr>
            <w:fldChar w:fldCharType="separate"/>
          </w:r>
          <w:ins w:id="190" w:author="He Jianan" w:date="2019-05-20T11:22:00Z">
            <w:r w:rsidRPr="009F4243">
              <w:rPr>
                <w:webHidden/>
                <w:sz w:val="24"/>
                <w:szCs w:val="24"/>
                <w:rPrChange w:id="191" w:author="He Jianan" w:date="2019-05-20T11:23:00Z">
                  <w:rPr>
                    <w:webHidden/>
                  </w:rPr>
                </w:rPrChange>
              </w:rPr>
              <w:t>5</w:t>
            </w:r>
            <w:r w:rsidRPr="009F4243">
              <w:rPr>
                <w:webHidden/>
                <w:sz w:val="24"/>
                <w:szCs w:val="24"/>
                <w:rPrChange w:id="192" w:author="He Jianan" w:date="2019-05-20T11:23:00Z">
                  <w:rPr>
                    <w:webHidden/>
                  </w:rPr>
                </w:rPrChange>
              </w:rPr>
              <w:fldChar w:fldCharType="end"/>
            </w:r>
            <w:r w:rsidRPr="009F4243">
              <w:rPr>
                <w:rStyle w:val="a9"/>
                <w:sz w:val="24"/>
                <w:szCs w:val="24"/>
                <w:rPrChange w:id="193" w:author="He Jianan" w:date="2019-05-20T11:23:00Z">
                  <w:rPr>
                    <w:rStyle w:val="a9"/>
                  </w:rPr>
                </w:rPrChange>
              </w:rPr>
              <w:fldChar w:fldCharType="end"/>
            </w:r>
          </w:ins>
        </w:p>
        <w:p w14:paraId="3973D3FB" w14:textId="31D0B490" w:rsidR="009F4243" w:rsidRPr="009F4243" w:rsidRDefault="009F4243">
          <w:pPr>
            <w:pStyle w:val="TOC2"/>
            <w:tabs>
              <w:tab w:val="right" w:leader="dot" w:pos="9344"/>
            </w:tabs>
            <w:rPr>
              <w:ins w:id="194" w:author="He Jianan" w:date="2019-05-20T11:22:00Z"/>
              <w:rFonts w:ascii="宋体" w:eastAsia="宋体" w:hAnsi="宋体"/>
              <w:noProof/>
              <w:sz w:val="24"/>
              <w:szCs w:val="24"/>
              <w:rPrChange w:id="195" w:author="He Jianan" w:date="2019-05-20T11:23:00Z">
                <w:rPr>
                  <w:ins w:id="196" w:author="He Jianan" w:date="2019-05-20T11:22:00Z"/>
                  <w:noProof/>
                </w:rPr>
              </w:rPrChange>
            </w:rPr>
          </w:pPr>
          <w:ins w:id="197" w:author="He Jianan" w:date="2019-05-20T11:22:00Z">
            <w:r w:rsidRPr="009F4243">
              <w:rPr>
                <w:rStyle w:val="a9"/>
                <w:rFonts w:ascii="宋体" w:eastAsia="宋体" w:hAnsi="宋体"/>
                <w:noProof/>
                <w:sz w:val="24"/>
                <w:szCs w:val="24"/>
                <w:rPrChange w:id="198" w:author="He Jianan" w:date="2019-05-20T11:23:00Z">
                  <w:rPr>
                    <w:rStyle w:val="a9"/>
                    <w:noProof/>
                  </w:rPr>
                </w:rPrChange>
              </w:rPr>
              <w:fldChar w:fldCharType="begin"/>
            </w:r>
            <w:r w:rsidRPr="009F4243">
              <w:rPr>
                <w:rStyle w:val="a9"/>
                <w:rFonts w:ascii="宋体" w:eastAsia="宋体" w:hAnsi="宋体"/>
                <w:noProof/>
                <w:sz w:val="24"/>
                <w:szCs w:val="24"/>
                <w:rPrChange w:id="199" w:author="He Jianan" w:date="2019-05-20T11:23:00Z">
                  <w:rPr>
                    <w:rStyle w:val="a9"/>
                    <w:noProof/>
                  </w:rPr>
                </w:rPrChange>
              </w:rPr>
              <w:instrText xml:space="preserve"> </w:instrText>
            </w:r>
            <w:r w:rsidRPr="009F4243">
              <w:rPr>
                <w:rFonts w:ascii="宋体" w:eastAsia="宋体" w:hAnsi="宋体"/>
                <w:noProof/>
                <w:sz w:val="24"/>
                <w:szCs w:val="24"/>
                <w:rPrChange w:id="200" w:author="He Jianan" w:date="2019-05-20T11:23:00Z">
                  <w:rPr>
                    <w:noProof/>
                  </w:rPr>
                </w:rPrChange>
              </w:rPr>
              <w:instrText>HYPERLINK \l "_Toc9243799"</w:instrText>
            </w:r>
            <w:r w:rsidRPr="009F4243">
              <w:rPr>
                <w:rStyle w:val="a9"/>
                <w:rFonts w:ascii="宋体" w:eastAsia="宋体" w:hAnsi="宋体"/>
                <w:noProof/>
                <w:sz w:val="24"/>
                <w:szCs w:val="24"/>
                <w:rPrChange w:id="201" w:author="He Jianan" w:date="2019-05-20T11:23:00Z">
                  <w:rPr>
                    <w:rStyle w:val="a9"/>
                    <w:noProof/>
                  </w:rPr>
                </w:rPrChange>
              </w:rPr>
              <w:instrText xml:space="preserve"> </w:instrText>
            </w:r>
            <w:r w:rsidRPr="009F4243">
              <w:rPr>
                <w:rStyle w:val="a9"/>
                <w:rFonts w:ascii="宋体" w:eastAsia="宋体" w:hAnsi="宋体"/>
                <w:noProof/>
                <w:sz w:val="24"/>
                <w:szCs w:val="24"/>
                <w:rPrChange w:id="202" w:author="He Jianan" w:date="2019-05-20T11:23:00Z">
                  <w:rPr>
                    <w:rStyle w:val="a9"/>
                    <w:noProof/>
                  </w:rPr>
                </w:rPrChange>
              </w:rPr>
            </w:r>
            <w:r w:rsidRPr="009F4243">
              <w:rPr>
                <w:rStyle w:val="a9"/>
                <w:rFonts w:ascii="宋体" w:eastAsia="宋体" w:hAnsi="宋体"/>
                <w:noProof/>
                <w:sz w:val="24"/>
                <w:szCs w:val="24"/>
                <w:rPrChange w:id="203" w:author="He Jianan" w:date="2019-05-20T11:23:00Z">
                  <w:rPr>
                    <w:rStyle w:val="a9"/>
                    <w:noProof/>
                  </w:rPr>
                </w:rPrChange>
              </w:rPr>
              <w:fldChar w:fldCharType="separate"/>
            </w:r>
            <w:r w:rsidRPr="009F4243">
              <w:rPr>
                <w:rStyle w:val="a9"/>
                <w:rFonts w:ascii="宋体" w:eastAsia="宋体" w:hAnsi="宋体"/>
                <w:noProof/>
                <w:sz w:val="24"/>
                <w:szCs w:val="24"/>
                <w:rPrChange w:id="204" w:author="He Jianan" w:date="2019-05-20T11:23:00Z">
                  <w:rPr>
                    <w:rStyle w:val="a9"/>
                    <w:rFonts w:ascii="黑体" w:eastAsia="黑体" w:hAnsi="黑体"/>
                    <w:noProof/>
                  </w:rPr>
                </w:rPrChange>
              </w:rPr>
              <w:t>2.1 光线投射算法</w:t>
            </w:r>
            <w:r w:rsidRPr="009F4243">
              <w:rPr>
                <w:rFonts w:ascii="宋体" w:eastAsia="宋体" w:hAnsi="宋体"/>
                <w:noProof/>
                <w:webHidden/>
                <w:sz w:val="24"/>
                <w:szCs w:val="24"/>
                <w:rPrChange w:id="205" w:author="He Jianan" w:date="2019-05-20T11:23:00Z">
                  <w:rPr>
                    <w:noProof/>
                    <w:webHidden/>
                  </w:rPr>
                </w:rPrChange>
              </w:rPr>
              <w:tab/>
            </w:r>
            <w:r w:rsidRPr="009F4243">
              <w:rPr>
                <w:rFonts w:ascii="宋体" w:eastAsia="宋体" w:hAnsi="宋体"/>
                <w:noProof/>
                <w:webHidden/>
                <w:sz w:val="24"/>
                <w:szCs w:val="24"/>
                <w:rPrChange w:id="206" w:author="He Jianan" w:date="2019-05-20T11:23:00Z">
                  <w:rPr>
                    <w:noProof/>
                    <w:webHidden/>
                  </w:rPr>
                </w:rPrChange>
              </w:rPr>
              <w:fldChar w:fldCharType="begin"/>
            </w:r>
            <w:r w:rsidRPr="009F4243">
              <w:rPr>
                <w:rFonts w:ascii="宋体" w:eastAsia="宋体" w:hAnsi="宋体"/>
                <w:noProof/>
                <w:webHidden/>
                <w:sz w:val="24"/>
                <w:szCs w:val="24"/>
                <w:rPrChange w:id="207" w:author="He Jianan" w:date="2019-05-20T11:23:00Z">
                  <w:rPr>
                    <w:noProof/>
                    <w:webHidden/>
                  </w:rPr>
                </w:rPrChange>
              </w:rPr>
              <w:instrText xml:space="preserve"> PAGEREF _Toc9243799 \h </w:instrText>
            </w:r>
            <w:r w:rsidRPr="009F4243">
              <w:rPr>
                <w:rFonts w:ascii="宋体" w:eastAsia="宋体" w:hAnsi="宋体"/>
                <w:noProof/>
                <w:webHidden/>
                <w:sz w:val="24"/>
                <w:szCs w:val="24"/>
                <w:rPrChange w:id="208" w:author="He Jianan" w:date="2019-05-20T11:23:00Z">
                  <w:rPr>
                    <w:noProof/>
                    <w:webHidden/>
                  </w:rPr>
                </w:rPrChange>
              </w:rPr>
            </w:r>
          </w:ins>
          <w:r w:rsidRPr="009F4243">
            <w:rPr>
              <w:rFonts w:ascii="宋体" w:eastAsia="宋体" w:hAnsi="宋体"/>
              <w:noProof/>
              <w:webHidden/>
              <w:sz w:val="24"/>
              <w:szCs w:val="24"/>
              <w:rPrChange w:id="209" w:author="He Jianan" w:date="2019-05-20T11:23:00Z">
                <w:rPr>
                  <w:noProof/>
                  <w:webHidden/>
                </w:rPr>
              </w:rPrChange>
            </w:rPr>
            <w:fldChar w:fldCharType="separate"/>
          </w:r>
          <w:ins w:id="210" w:author="He Jianan" w:date="2019-05-20T11:22:00Z">
            <w:r w:rsidRPr="009F4243">
              <w:rPr>
                <w:rFonts w:ascii="宋体" w:eastAsia="宋体" w:hAnsi="宋体"/>
                <w:noProof/>
                <w:webHidden/>
                <w:sz w:val="24"/>
                <w:szCs w:val="24"/>
                <w:rPrChange w:id="211" w:author="He Jianan" w:date="2019-05-20T11:23:00Z">
                  <w:rPr>
                    <w:noProof/>
                    <w:webHidden/>
                  </w:rPr>
                </w:rPrChange>
              </w:rPr>
              <w:t>5</w:t>
            </w:r>
            <w:r w:rsidRPr="009F4243">
              <w:rPr>
                <w:rFonts w:ascii="宋体" w:eastAsia="宋体" w:hAnsi="宋体"/>
                <w:noProof/>
                <w:webHidden/>
                <w:sz w:val="24"/>
                <w:szCs w:val="24"/>
                <w:rPrChange w:id="212" w:author="He Jianan" w:date="2019-05-20T11:23:00Z">
                  <w:rPr>
                    <w:noProof/>
                    <w:webHidden/>
                  </w:rPr>
                </w:rPrChange>
              </w:rPr>
              <w:fldChar w:fldCharType="end"/>
            </w:r>
            <w:r w:rsidRPr="009F4243">
              <w:rPr>
                <w:rStyle w:val="a9"/>
                <w:rFonts w:ascii="宋体" w:eastAsia="宋体" w:hAnsi="宋体"/>
                <w:noProof/>
                <w:sz w:val="24"/>
                <w:szCs w:val="24"/>
                <w:rPrChange w:id="213" w:author="He Jianan" w:date="2019-05-20T11:23:00Z">
                  <w:rPr>
                    <w:rStyle w:val="a9"/>
                    <w:noProof/>
                  </w:rPr>
                </w:rPrChange>
              </w:rPr>
              <w:fldChar w:fldCharType="end"/>
            </w:r>
          </w:ins>
        </w:p>
        <w:p w14:paraId="2B981495" w14:textId="35F1F283" w:rsidR="009F4243" w:rsidRPr="009F4243" w:rsidRDefault="009F4243">
          <w:pPr>
            <w:pStyle w:val="TOC3"/>
            <w:tabs>
              <w:tab w:val="right" w:leader="dot" w:pos="9344"/>
            </w:tabs>
            <w:rPr>
              <w:ins w:id="214" w:author="He Jianan" w:date="2019-05-20T11:22:00Z"/>
              <w:rFonts w:ascii="宋体" w:eastAsia="宋体" w:hAnsi="宋体"/>
              <w:noProof/>
              <w:sz w:val="24"/>
              <w:szCs w:val="24"/>
              <w:rPrChange w:id="215" w:author="He Jianan" w:date="2019-05-20T11:23:00Z">
                <w:rPr>
                  <w:ins w:id="216" w:author="He Jianan" w:date="2019-05-20T11:22:00Z"/>
                  <w:noProof/>
                </w:rPr>
              </w:rPrChange>
            </w:rPr>
          </w:pPr>
          <w:ins w:id="217" w:author="He Jianan" w:date="2019-05-20T11:22:00Z">
            <w:r w:rsidRPr="009F4243">
              <w:rPr>
                <w:rStyle w:val="a9"/>
                <w:rFonts w:ascii="宋体" w:eastAsia="宋体" w:hAnsi="宋体"/>
                <w:noProof/>
                <w:sz w:val="24"/>
                <w:szCs w:val="24"/>
                <w:rPrChange w:id="218" w:author="He Jianan" w:date="2019-05-20T11:23:00Z">
                  <w:rPr>
                    <w:rStyle w:val="a9"/>
                    <w:noProof/>
                  </w:rPr>
                </w:rPrChange>
              </w:rPr>
              <w:fldChar w:fldCharType="begin"/>
            </w:r>
            <w:r w:rsidRPr="009F4243">
              <w:rPr>
                <w:rStyle w:val="a9"/>
                <w:rFonts w:ascii="宋体" w:eastAsia="宋体" w:hAnsi="宋体"/>
                <w:noProof/>
                <w:sz w:val="24"/>
                <w:szCs w:val="24"/>
                <w:rPrChange w:id="219" w:author="He Jianan" w:date="2019-05-20T11:23:00Z">
                  <w:rPr>
                    <w:rStyle w:val="a9"/>
                    <w:noProof/>
                  </w:rPr>
                </w:rPrChange>
              </w:rPr>
              <w:instrText xml:space="preserve"> </w:instrText>
            </w:r>
            <w:r w:rsidRPr="009F4243">
              <w:rPr>
                <w:rFonts w:ascii="宋体" w:eastAsia="宋体" w:hAnsi="宋体"/>
                <w:noProof/>
                <w:sz w:val="24"/>
                <w:szCs w:val="24"/>
                <w:rPrChange w:id="220" w:author="He Jianan" w:date="2019-05-20T11:23:00Z">
                  <w:rPr>
                    <w:noProof/>
                  </w:rPr>
                </w:rPrChange>
              </w:rPr>
              <w:instrText>HYPERLINK \l "_Toc9243800"</w:instrText>
            </w:r>
            <w:r w:rsidRPr="009F4243">
              <w:rPr>
                <w:rStyle w:val="a9"/>
                <w:rFonts w:ascii="宋体" w:eastAsia="宋体" w:hAnsi="宋体"/>
                <w:noProof/>
                <w:sz w:val="24"/>
                <w:szCs w:val="24"/>
                <w:rPrChange w:id="221" w:author="He Jianan" w:date="2019-05-20T11:23:00Z">
                  <w:rPr>
                    <w:rStyle w:val="a9"/>
                    <w:noProof/>
                  </w:rPr>
                </w:rPrChange>
              </w:rPr>
              <w:instrText xml:space="preserve"> </w:instrText>
            </w:r>
            <w:r w:rsidRPr="009F4243">
              <w:rPr>
                <w:rStyle w:val="a9"/>
                <w:rFonts w:ascii="宋体" w:eastAsia="宋体" w:hAnsi="宋体"/>
                <w:noProof/>
                <w:sz w:val="24"/>
                <w:szCs w:val="24"/>
                <w:rPrChange w:id="222" w:author="He Jianan" w:date="2019-05-20T11:23:00Z">
                  <w:rPr>
                    <w:rStyle w:val="a9"/>
                    <w:noProof/>
                  </w:rPr>
                </w:rPrChange>
              </w:rPr>
            </w:r>
            <w:r w:rsidRPr="009F4243">
              <w:rPr>
                <w:rStyle w:val="a9"/>
                <w:rFonts w:ascii="宋体" w:eastAsia="宋体" w:hAnsi="宋体"/>
                <w:noProof/>
                <w:sz w:val="24"/>
                <w:szCs w:val="24"/>
                <w:rPrChange w:id="223" w:author="He Jianan" w:date="2019-05-20T11:23:00Z">
                  <w:rPr>
                    <w:rStyle w:val="a9"/>
                    <w:noProof/>
                  </w:rPr>
                </w:rPrChange>
              </w:rPr>
              <w:fldChar w:fldCharType="separate"/>
            </w:r>
            <w:r w:rsidRPr="009F4243">
              <w:rPr>
                <w:rStyle w:val="a9"/>
                <w:rFonts w:ascii="宋体" w:eastAsia="宋体" w:hAnsi="宋体"/>
                <w:noProof/>
                <w:sz w:val="24"/>
                <w:szCs w:val="24"/>
                <w:rPrChange w:id="224" w:author="He Jianan" w:date="2019-05-20T11:23:00Z">
                  <w:rPr>
                    <w:rStyle w:val="a9"/>
                    <w:rFonts w:ascii="宋体" w:eastAsia="宋体" w:hAnsi="宋体"/>
                    <w:noProof/>
                  </w:rPr>
                </w:rPrChange>
              </w:rPr>
              <w:t>2.1.1 光学模型</w:t>
            </w:r>
            <w:r w:rsidRPr="009F4243">
              <w:rPr>
                <w:rFonts w:ascii="宋体" w:eastAsia="宋体" w:hAnsi="宋体"/>
                <w:noProof/>
                <w:webHidden/>
                <w:sz w:val="24"/>
                <w:szCs w:val="24"/>
                <w:rPrChange w:id="225" w:author="He Jianan" w:date="2019-05-20T11:23:00Z">
                  <w:rPr>
                    <w:noProof/>
                    <w:webHidden/>
                  </w:rPr>
                </w:rPrChange>
              </w:rPr>
              <w:tab/>
            </w:r>
            <w:r w:rsidRPr="009F4243">
              <w:rPr>
                <w:rFonts w:ascii="宋体" w:eastAsia="宋体" w:hAnsi="宋体"/>
                <w:noProof/>
                <w:webHidden/>
                <w:sz w:val="24"/>
                <w:szCs w:val="24"/>
                <w:rPrChange w:id="226" w:author="He Jianan" w:date="2019-05-20T11:23:00Z">
                  <w:rPr>
                    <w:noProof/>
                    <w:webHidden/>
                  </w:rPr>
                </w:rPrChange>
              </w:rPr>
              <w:fldChar w:fldCharType="begin"/>
            </w:r>
            <w:r w:rsidRPr="009F4243">
              <w:rPr>
                <w:rFonts w:ascii="宋体" w:eastAsia="宋体" w:hAnsi="宋体"/>
                <w:noProof/>
                <w:webHidden/>
                <w:sz w:val="24"/>
                <w:szCs w:val="24"/>
                <w:rPrChange w:id="227" w:author="He Jianan" w:date="2019-05-20T11:23:00Z">
                  <w:rPr>
                    <w:noProof/>
                    <w:webHidden/>
                  </w:rPr>
                </w:rPrChange>
              </w:rPr>
              <w:instrText xml:space="preserve"> PAGEREF _Toc9243800 \h </w:instrText>
            </w:r>
            <w:r w:rsidRPr="009F4243">
              <w:rPr>
                <w:rFonts w:ascii="宋体" w:eastAsia="宋体" w:hAnsi="宋体"/>
                <w:noProof/>
                <w:webHidden/>
                <w:sz w:val="24"/>
                <w:szCs w:val="24"/>
                <w:rPrChange w:id="228" w:author="He Jianan" w:date="2019-05-20T11:23:00Z">
                  <w:rPr>
                    <w:noProof/>
                    <w:webHidden/>
                  </w:rPr>
                </w:rPrChange>
              </w:rPr>
            </w:r>
          </w:ins>
          <w:r w:rsidRPr="009F4243">
            <w:rPr>
              <w:rFonts w:ascii="宋体" w:eastAsia="宋体" w:hAnsi="宋体"/>
              <w:noProof/>
              <w:webHidden/>
              <w:sz w:val="24"/>
              <w:szCs w:val="24"/>
              <w:rPrChange w:id="229" w:author="He Jianan" w:date="2019-05-20T11:23:00Z">
                <w:rPr>
                  <w:noProof/>
                  <w:webHidden/>
                </w:rPr>
              </w:rPrChange>
            </w:rPr>
            <w:fldChar w:fldCharType="separate"/>
          </w:r>
          <w:ins w:id="230" w:author="He Jianan" w:date="2019-05-20T11:22:00Z">
            <w:r w:rsidRPr="009F4243">
              <w:rPr>
                <w:rFonts w:ascii="宋体" w:eastAsia="宋体" w:hAnsi="宋体"/>
                <w:noProof/>
                <w:webHidden/>
                <w:sz w:val="24"/>
                <w:szCs w:val="24"/>
                <w:rPrChange w:id="231" w:author="He Jianan" w:date="2019-05-20T11:23:00Z">
                  <w:rPr>
                    <w:noProof/>
                    <w:webHidden/>
                  </w:rPr>
                </w:rPrChange>
              </w:rPr>
              <w:t>5</w:t>
            </w:r>
            <w:r w:rsidRPr="009F4243">
              <w:rPr>
                <w:rFonts w:ascii="宋体" w:eastAsia="宋体" w:hAnsi="宋体"/>
                <w:noProof/>
                <w:webHidden/>
                <w:sz w:val="24"/>
                <w:szCs w:val="24"/>
                <w:rPrChange w:id="232" w:author="He Jianan" w:date="2019-05-20T11:23:00Z">
                  <w:rPr>
                    <w:noProof/>
                    <w:webHidden/>
                  </w:rPr>
                </w:rPrChange>
              </w:rPr>
              <w:fldChar w:fldCharType="end"/>
            </w:r>
            <w:r w:rsidRPr="009F4243">
              <w:rPr>
                <w:rStyle w:val="a9"/>
                <w:rFonts w:ascii="宋体" w:eastAsia="宋体" w:hAnsi="宋体"/>
                <w:noProof/>
                <w:sz w:val="24"/>
                <w:szCs w:val="24"/>
                <w:rPrChange w:id="233" w:author="He Jianan" w:date="2019-05-20T11:23:00Z">
                  <w:rPr>
                    <w:rStyle w:val="a9"/>
                    <w:noProof/>
                  </w:rPr>
                </w:rPrChange>
              </w:rPr>
              <w:fldChar w:fldCharType="end"/>
            </w:r>
          </w:ins>
        </w:p>
        <w:p w14:paraId="045A6E27" w14:textId="10A87AB0" w:rsidR="009F4243" w:rsidRPr="009F4243" w:rsidRDefault="009F4243">
          <w:pPr>
            <w:pStyle w:val="TOC3"/>
            <w:tabs>
              <w:tab w:val="right" w:leader="dot" w:pos="9344"/>
            </w:tabs>
            <w:rPr>
              <w:ins w:id="234" w:author="He Jianan" w:date="2019-05-20T11:22:00Z"/>
              <w:rFonts w:ascii="宋体" w:eastAsia="宋体" w:hAnsi="宋体"/>
              <w:noProof/>
              <w:sz w:val="24"/>
              <w:szCs w:val="24"/>
              <w:rPrChange w:id="235" w:author="He Jianan" w:date="2019-05-20T11:23:00Z">
                <w:rPr>
                  <w:ins w:id="236" w:author="He Jianan" w:date="2019-05-20T11:22:00Z"/>
                  <w:noProof/>
                </w:rPr>
              </w:rPrChange>
            </w:rPr>
          </w:pPr>
          <w:ins w:id="237" w:author="He Jianan" w:date="2019-05-20T11:22:00Z">
            <w:r w:rsidRPr="009F4243">
              <w:rPr>
                <w:rStyle w:val="a9"/>
                <w:rFonts w:ascii="宋体" w:eastAsia="宋体" w:hAnsi="宋体"/>
                <w:noProof/>
                <w:sz w:val="24"/>
                <w:szCs w:val="24"/>
                <w:rPrChange w:id="238" w:author="He Jianan" w:date="2019-05-20T11:23:00Z">
                  <w:rPr>
                    <w:rStyle w:val="a9"/>
                    <w:noProof/>
                  </w:rPr>
                </w:rPrChange>
              </w:rPr>
              <w:fldChar w:fldCharType="begin"/>
            </w:r>
            <w:r w:rsidRPr="009F4243">
              <w:rPr>
                <w:rStyle w:val="a9"/>
                <w:rFonts w:ascii="宋体" w:eastAsia="宋体" w:hAnsi="宋体"/>
                <w:noProof/>
                <w:sz w:val="24"/>
                <w:szCs w:val="24"/>
                <w:rPrChange w:id="239" w:author="He Jianan" w:date="2019-05-20T11:23:00Z">
                  <w:rPr>
                    <w:rStyle w:val="a9"/>
                    <w:noProof/>
                  </w:rPr>
                </w:rPrChange>
              </w:rPr>
              <w:instrText xml:space="preserve"> </w:instrText>
            </w:r>
            <w:r w:rsidRPr="009F4243">
              <w:rPr>
                <w:rFonts w:ascii="宋体" w:eastAsia="宋体" w:hAnsi="宋体"/>
                <w:noProof/>
                <w:sz w:val="24"/>
                <w:szCs w:val="24"/>
                <w:rPrChange w:id="240" w:author="He Jianan" w:date="2019-05-20T11:23:00Z">
                  <w:rPr>
                    <w:noProof/>
                  </w:rPr>
                </w:rPrChange>
              </w:rPr>
              <w:instrText>HYPERLINK \l "_Toc9243801"</w:instrText>
            </w:r>
            <w:r w:rsidRPr="009F4243">
              <w:rPr>
                <w:rStyle w:val="a9"/>
                <w:rFonts w:ascii="宋体" w:eastAsia="宋体" w:hAnsi="宋体"/>
                <w:noProof/>
                <w:sz w:val="24"/>
                <w:szCs w:val="24"/>
                <w:rPrChange w:id="241" w:author="He Jianan" w:date="2019-05-20T11:23:00Z">
                  <w:rPr>
                    <w:rStyle w:val="a9"/>
                    <w:noProof/>
                  </w:rPr>
                </w:rPrChange>
              </w:rPr>
              <w:instrText xml:space="preserve"> </w:instrText>
            </w:r>
            <w:r w:rsidRPr="009F4243">
              <w:rPr>
                <w:rStyle w:val="a9"/>
                <w:rFonts w:ascii="宋体" w:eastAsia="宋体" w:hAnsi="宋体"/>
                <w:noProof/>
                <w:sz w:val="24"/>
                <w:szCs w:val="24"/>
                <w:rPrChange w:id="242" w:author="He Jianan" w:date="2019-05-20T11:23:00Z">
                  <w:rPr>
                    <w:rStyle w:val="a9"/>
                    <w:noProof/>
                  </w:rPr>
                </w:rPrChange>
              </w:rPr>
            </w:r>
            <w:r w:rsidRPr="009F4243">
              <w:rPr>
                <w:rStyle w:val="a9"/>
                <w:rFonts w:ascii="宋体" w:eastAsia="宋体" w:hAnsi="宋体"/>
                <w:noProof/>
                <w:sz w:val="24"/>
                <w:szCs w:val="24"/>
                <w:rPrChange w:id="243" w:author="He Jianan" w:date="2019-05-20T11:23:00Z">
                  <w:rPr>
                    <w:rStyle w:val="a9"/>
                    <w:noProof/>
                  </w:rPr>
                </w:rPrChange>
              </w:rPr>
              <w:fldChar w:fldCharType="separate"/>
            </w:r>
            <w:r w:rsidRPr="009F4243">
              <w:rPr>
                <w:rStyle w:val="a9"/>
                <w:rFonts w:ascii="宋体" w:eastAsia="宋体" w:hAnsi="宋体"/>
                <w:noProof/>
                <w:sz w:val="24"/>
                <w:szCs w:val="24"/>
                <w:rPrChange w:id="244" w:author="He Jianan" w:date="2019-05-20T11:23:00Z">
                  <w:rPr>
                    <w:rStyle w:val="a9"/>
                    <w:rFonts w:ascii="宋体" w:eastAsia="宋体" w:hAnsi="宋体"/>
                    <w:noProof/>
                  </w:rPr>
                </w:rPrChange>
              </w:rPr>
              <w:t>2.1.2 基本原理</w:t>
            </w:r>
            <w:r w:rsidRPr="009F4243">
              <w:rPr>
                <w:rFonts w:ascii="宋体" w:eastAsia="宋体" w:hAnsi="宋体"/>
                <w:noProof/>
                <w:webHidden/>
                <w:sz w:val="24"/>
                <w:szCs w:val="24"/>
                <w:rPrChange w:id="245" w:author="He Jianan" w:date="2019-05-20T11:23:00Z">
                  <w:rPr>
                    <w:noProof/>
                    <w:webHidden/>
                  </w:rPr>
                </w:rPrChange>
              </w:rPr>
              <w:tab/>
            </w:r>
            <w:r w:rsidRPr="009F4243">
              <w:rPr>
                <w:rFonts w:ascii="宋体" w:eastAsia="宋体" w:hAnsi="宋体"/>
                <w:noProof/>
                <w:webHidden/>
                <w:sz w:val="24"/>
                <w:szCs w:val="24"/>
                <w:rPrChange w:id="246" w:author="He Jianan" w:date="2019-05-20T11:23:00Z">
                  <w:rPr>
                    <w:noProof/>
                    <w:webHidden/>
                  </w:rPr>
                </w:rPrChange>
              </w:rPr>
              <w:fldChar w:fldCharType="begin"/>
            </w:r>
            <w:r w:rsidRPr="009F4243">
              <w:rPr>
                <w:rFonts w:ascii="宋体" w:eastAsia="宋体" w:hAnsi="宋体"/>
                <w:noProof/>
                <w:webHidden/>
                <w:sz w:val="24"/>
                <w:szCs w:val="24"/>
                <w:rPrChange w:id="247" w:author="He Jianan" w:date="2019-05-20T11:23:00Z">
                  <w:rPr>
                    <w:noProof/>
                    <w:webHidden/>
                  </w:rPr>
                </w:rPrChange>
              </w:rPr>
              <w:instrText xml:space="preserve"> PAGEREF _Toc9243801 \h </w:instrText>
            </w:r>
            <w:r w:rsidRPr="009F4243">
              <w:rPr>
                <w:rFonts w:ascii="宋体" w:eastAsia="宋体" w:hAnsi="宋体"/>
                <w:noProof/>
                <w:webHidden/>
                <w:sz w:val="24"/>
                <w:szCs w:val="24"/>
                <w:rPrChange w:id="248" w:author="He Jianan" w:date="2019-05-20T11:23:00Z">
                  <w:rPr>
                    <w:noProof/>
                    <w:webHidden/>
                  </w:rPr>
                </w:rPrChange>
              </w:rPr>
            </w:r>
          </w:ins>
          <w:r w:rsidRPr="009F4243">
            <w:rPr>
              <w:rFonts w:ascii="宋体" w:eastAsia="宋体" w:hAnsi="宋体"/>
              <w:noProof/>
              <w:webHidden/>
              <w:sz w:val="24"/>
              <w:szCs w:val="24"/>
              <w:rPrChange w:id="249" w:author="He Jianan" w:date="2019-05-20T11:23:00Z">
                <w:rPr>
                  <w:noProof/>
                  <w:webHidden/>
                </w:rPr>
              </w:rPrChange>
            </w:rPr>
            <w:fldChar w:fldCharType="separate"/>
          </w:r>
          <w:ins w:id="250" w:author="He Jianan" w:date="2019-05-20T11:22:00Z">
            <w:r w:rsidRPr="009F4243">
              <w:rPr>
                <w:rFonts w:ascii="宋体" w:eastAsia="宋体" w:hAnsi="宋体"/>
                <w:noProof/>
                <w:webHidden/>
                <w:sz w:val="24"/>
                <w:szCs w:val="24"/>
                <w:rPrChange w:id="251" w:author="He Jianan" w:date="2019-05-20T11:23:00Z">
                  <w:rPr>
                    <w:noProof/>
                    <w:webHidden/>
                  </w:rPr>
                </w:rPrChange>
              </w:rPr>
              <w:t>7</w:t>
            </w:r>
            <w:r w:rsidRPr="009F4243">
              <w:rPr>
                <w:rFonts w:ascii="宋体" w:eastAsia="宋体" w:hAnsi="宋体"/>
                <w:noProof/>
                <w:webHidden/>
                <w:sz w:val="24"/>
                <w:szCs w:val="24"/>
                <w:rPrChange w:id="252" w:author="He Jianan" w:date="2019-05-20T11:23:00Z">
                  <w:rPr>
                    <w:noProof/>
                    <w:webHidden/>
                  </w:rPr>
                </w:rPrChange>
              </w:rPr>
              <w:fldChar w:fldCharType="end"/>
            </w:r>
            <w:r w:rsidRPr="009F4243">
              <w:rPr>
                <w:rStyle w:val="a9"/>
                <w:rFonts w:ascii="宋体" w:eastAsia="宋体" w:hAnsi="宋体"/>
                <w:noProof/>
                <w:sz w:val="24"/>
                <w:szCs w:val="24"/>
                <w:rPrChange w:id="253" w:author="He Jianan" w:date="2019-05-20T11:23:00Z">
                  <w:rPr>
                    <w:rStyle w:val="a9"/>
                    <w:noProof/>
                  </w:rPr>
                </w:rPrChange>
              </w:rPr>
              <w:fldChar w:fldCharType="end"/>
            </w:r>
          </w:ins>
        </w:p>
        <w:p w14:paraId="1C406F5D" w14:textId="72F8FA4D" w:rsidR="009F4243" w:rsidRPr="009F4243" w:rsidRDefault="009F4243">
          <w:pPr>
            <w:pStyle w:val="TOC2"/>
            <w:tabs>
              <w:tab w:val="right" w:leader="dot" w:pos="9344"/>
            </w:tabs>
            <w:rPr>
              <w:ins w:id="254" w:author="He Jianan" w:date="2019-05-20T11:22:00Z"/>
              <w:rFonts w:ascii="宋体" w:eastAsia="宋体" w:hAnsi="宋体"/>
              <w:noProof/>
              <w:sz w:val="24"/>
              <w:szCs w:val="24"/>
              <w:rPrChange w:id="255" w:author="He Jianan" w:date="2019-05-20T11:23:00Z">
                <w:rPr>
                  <w:ins w:id="256" w:author="He Jianan" w:date="2019-05-20T11:22:00Z"/>
                  <w:noProof/>
                </w:rPr>
              </w:rPrChange>
            </w:rPr>
          </w:pPr>
          <w:ins w:id="257" w:author="He Jianan" w:date="2019-05-20T11:22:00Z">
            <w:r w:rsidRPr="009F4243">
              <w:rPr>
                <w:rStyle w:val="a9"/>
                <w:rFonts w:ascii="宋体" w:eastAsia="宋体" w:hAnsi="宋体"/>
                <w:noProof/>
                <w:sz w:val="24"/>
                <w:szCs w:val="24"/>
                <w:rPrChange w:id="258" w:author="He Jianan" w:date="2019-05-20T11:23:00Z">
                  <w:rPr>
                    <w:rStyle w:val="a9"/>
                    <w:noProof/>
                  </w:rPr>
                </w:rPrChange>
              </w:rPr>
              <w:fldChar w:fldCharType="begin"/>
            </w:r>
            <w:r w:rsidRPr="009F4243">
              <w:rPr>
                <w:rStyle w:val="a9"/>
                <w:rFonts w:ascii="宋体" w:eastAsia="宋体" w:hAnsi="宋体"/>
                <w:noProof/>
                <w:sz w:val="24"/>
                <w:szCs w:val="24"/>
                <w:rPrChange w:id="259" w:author="He Jianan" w:date="2019-05-20T11:23:00Z">
                  <w:rPr>
                    <w:rStyle w:val="a9"/>
                    <w:noProof/>
                  </w:rPr>
                </w:rPrChange>
              </w:rPr>
              <w:instrText xml:space="preserve"> </w:instrText>
            </w:r>
            <w:r w:rsidRPr="009F4243">
              <w:rPr>
                <w:rFonts w:ascii="宋体" w:eastAsia="宋体" w:hAnsi="宋体"/>
                <w:noProof/>
                <w:sz w:val="24"/>
                <w:szCs w:val="24"/>
                <w:rPrChange w:id="260" w:author="He Jianan" w:date="2019-05-20T11:23:00Z">
                  <w:rPr>
                    <w:noProof/>
                  </w:rPr>
                </w:rPrChange>
              </w:rPr>
              <w:instrText>HYPERLINK \l "_Toc9243802"</w:instrText>
            </w:r>
            <w:r w:rsidRPr="009F4243">
              <w:rPr>
                <w:rStyle w:val="a9"/>
                <w:rFonts w:ascii="宋体" w:eastAsia="宋体" w:hAnsi="宋体"/>
                <w:noProof/>
                <w:sz w:val="24"/>
                <w:szCs w:val="24"/>
                <w:rPrChange w:id="261" w:author="He Jianan" w:date="2019-05-20T11:23:00Z">
                  <w:rPr>
                    <w:rStyle w:val="a9"/>
                    <w:noProof/>
                  </w:rPr>
                </w:rPrChange>
              </w:rPr>
              <w:instrText xml:space="preserve"> </w:instrText>
            </w:r>
            <w:r w:rsidRPr="009F4243">
              <w:rPr>
                <w:rStyle w:val="a9"/>
                <w:rFonts w:ascii="宋体" w:eastAsia="宋体" w:hAnsi="宋体"/>
                <w:noProof/>
                <w:sz w:val="24"/>
                <w:szCs w:val="24"/>
                <w:rPrChange w:id="262" w:author="He Jianan" w:date="2019-05-20T11:23:00Z">
                  <w:rPr>
                    <w:rStyle w:val="a9"/>
                    <w:noProof/>
                  </w:rPr>
                </w:rPrChange>
              </w:rPr>
            </w:r>
            <w:r w:rsidRPr="009F4243">
              <w:rPr>
                <w:rStyle w:val="a9"/>
                <w:rFonts w:ascii="宋体" w:eastAsia="宋体" w:hAnsi="宋体"/>
                <w:noProof/>
                <w:sz w:val="24"/>
                <w:szCs w:val="24"/>
                <w:rPrChange w:id="263" w:author="He Jianan" w:date="2019-05-20T11:23:00Z">
                  <w:rPr>
                    <w:rStyle w:val="a9"/>
                    <w:noProof/>
                  </w:rPr>
                </w:rPrChange>
              </w:rPr>
              <w:fldChar w:fldCharType="separate"/>
            </w:r>
            <w:r w:rsidRPr="009F4243">
              <w:rPr>
                <w:rStyle w:val="a9"/>
                <w:rFonts w:ascii="宋体" w:eastAsia="宋体" w:hAnsi="宋体"/>
                <w:noProof/>
                <w:sz w:val="24"/>
                <w:szCs w:val="24"/>
                <w:rPrChange w:id="264" w:author="He Jianan" w:date="2019-05-20T11:23:00Z">
                  <w:rPr>
                    <w:rStyle w:val="a9"/>
                    <w:rFonts w:ascii="黑体" w:eastAsia="黑体" w:hAnsi="黑体"/>
                    <w:noProof/>
                  </w:rPr>
                </w:rPrChange>
              </w:rPr>
              <w:t>2.2 传递函数</w:t>
            </w:r>
            <w:r w:rsidRPr="009F4243">
              <w:rPr>
                <w:rFonts w:ascii="宋体" w:eastAsia="宋体" w:hAnsi="宋体"/>
                <w:noProof/>
                <w:webHidden/>
                <w:sz w:val="24"/>
                <w:szCs w:val="24"/>
                <w:rPrChange w:id="265" w:author="He Jianan" w:date="2019-05-20T11:23:00Z">
                  <w:rPr>
                    <w:noProof/>
                    <w:webHidden/>
                  </w:rPr>
                </w:rPrChange>
              </w:rPr>
              <w:tab/>
            </w:r>
            <w:r w:rsidRPr="009F4243">
              <w:rPr>
                <w:rFonts w:ascii="宋体" w:eastAsia="宋体" w:hAnsi="宋体"/>
                <w:noProof/>
                <w:webHidden/>
                <w:sz w:val="24"/>
                <w:szCs w:val="24"/>
                <w:rPrChange w:id="266" w:author="He Jianan" w:date="2019-05-20T11:23:00Z">
                  <w:rPr>
                    <w:noProof/>
                    <w:webHidden/>
                  </w:rPr>
                </w:rPrChange>
              </w:rPr>
              <w:fldChar w:fldCharType="begin"/>
            </w:r>
            <w:r w:rsidRPr="009F4243">
              <w:rPr>
                <w:rFonts w:ascii="宋体" w:eastAsia="宋体" w:hAnsi="宋体"/>
                <w:noProof/>
                <w:webHidden/>
                <w:sz w:val="24"/>
                <w:szCs w:val="24"/>
                <w:rPrChange w:id="267" w:author="He Jianan" w:date="2019-05-20T11:23:00Z">
                  <w:rPr>
                    <w:noProof/>
                    <w:webHidden/>
                  </w:rPr>
                </w:rPrChange>
              </w:rPr>
              <w:instrText xml:space="preserve"> PAGEREF _Toc9243802 \h </w:instrText>
            </w:r>
            <w:r w:rsidRPr="009F4243">
              <w:rPr>
                <w:rFonts w:ascii="宋体" w:eastAsia="宋体" w:hAnsi="宋体"/>
                <w:noProof/>
                <w:webHidden/>
                <w:sz w:val="24"/>
                <w:szCs w:val="24"/>
                <w:rPrChange w:id="268" w:author="He Jianan" w:date="2019-05-20T11:23:00Z">
                  <w:rPr>
                    <w:noProof/>
                    <w:webHidden/>
                  </w:rPr>
                </w:rPrChange>
              </w:rPr>
            </w:r>
          </w:ins>
          <w:r w:rsidRPr="009F4243">
            <w:rPr>
              <w:rFonts w:ascii="宋体" w:eastAsia="宋体" w:hAnsi="宋体"/>
              <w:noProof/>
              <w:webHidden/>
              <w:sz w:val="24"/>
              <w:szCs w:val="24"/>
              <w:rPrChange w:id="269" w:author="He Jianan" w:date="2019-05-20T11:23:00Z">
                <w:rPr>
                  <w:noProof/>
                  <w:webHidden/>
                </w:rPr>
              </w:rPrChange>
            </w:rPr>
            <w:fldChar w:fldCharType="separate"/>
          </w:r>
          <w:ins w:id="270" w:author="He Jianan" w:date="2019-05-20T11:22:00Z">
            <w:r w:rsidRPr="009F4243">
              <w:rPr>
                <w:rFonts w:ascii="宋体" w:eastAsia="宋体" w:hAnsi="宋体"/>
                <w:noProof/>
                <w:webHidden/>
                <w:sz w:val="24"/>
                <w:szCs w:val="24"/>
                <w:rPrChange w:id="271" w:author="He Jianan" w:date="2019-05-20T11:23:00Z">
                  <w:rPr>
                    <w:noProof/>
                    <w:webHidden/>
                  </w:rPr>
                </w:rPrChange>
              </w:rPr>
              <w:t>9</w:t>
            </w:r>
            <w:r w:rsidRPr="009F4243">
              <w:rPr>
                <w:rFonts w:ascii="宋体" w:eastAsia="宋体" w:hAnsi="宋体"/>
                <w:noProof/>
                <w:webHidden/>
                <w:sz w:val="24"/>
                <w:szCs w:val="24"/>
                <w:rPrChange w:id="272" w:author="He Jianan" w:date="2019-05-20T11:23:00Z">
                  <w:rPr>
                    <w:noProof/>
                    <w:webHidden/>
                  </w:rPr>
                </w:rPrChange>
              </w:rPr>
              <w:fldChar w:fldCharType="end"/>
            </w:r>
            <w:r w:rsidRPr="009F4243">
              <w:rPr>
                <w:rStyle w:val="a9"/>
                <w:rFonts w:ascii="宋体" w:eastAsia="宋体" w:hAnsi="宋体"/>
                <w:noProof/>
                <w:sz w:val="24"/>
                <w:szCs w:val="24"/>
                <w:rPrChange w:id="273" w:author="He Jianan" w:date="2019-05-20T11:23:00Z">
                  <w:rPr>
                    <w:rStyle w:val="a9"/>
                    <w:noProof/>
                  </w:rPr>
                </w:rPrChange>
              </w:rPr>
              <w:fldChar w:fldCharType="end"/>
            </w:r>
          </w:ins>
        </w:p>
        <w:p w14:paraId="6EFD082B" w14:textId="006B84BD" w:rsidR="009F4243" w:rsidRPr="009F4243" w:rsidRDefault="009F4243">
          <w:pPr>
            <w:pStyle w:val="TOC3"/>
            <w:tabs>
              <w:tab w:val="right" w:leader="dot" w:pos="9344"/>
            </w:tabs>
            <w:rPr>
              <w:ins w:id="274" w:author="He Jianan" w:date="2019-05-20T11:22:00Z"/>
              <w:rFonts w:ascii="宋体" w:eastAsia="宋体" w:hAnsi="宋体"/>
              <w:noProof/>
              <w:sz w:val="24"/>
              <w:szCs w:val="24"/>
              <w:rPrChange w:id="275" w:author="He Jianan" w:date="2019-05-20T11:23:00Z">
                <w:rPr>
                  <w:ins w:id="276" w:author="He Jianan" w:date="2019-05-20T11:22:00Z"/>
                  <w:noProof/>
                </w:rPr>
              </w:rPrChange>
            </w:rPr>
          </w:pPr>
          <w:ins w:id="277" w:author="He Jianan" w:date="2019-05-20T11:22:00Z">
            <w:r w:rsidRPr="009F4243">
              <w:rPr>
                <w:rStyle w:val="a9"/>
                <w:rFonts w:ascii="宋体" w:eastAsia="宋体" w:hAnsi="宋体"/>
                <w:noProof/>
                <w:sz w:val="24"/>
                <w:szCs w:val="24"/>
                <w:rPrChange w:id="278" w:author="He Jianan" w:date="2019-05-20T11:23:00Z">
                  <w:rPr>
                    <w:rStyle w:val="a9"/>
                    <w:noProof/>
                  </w:rPr>
                </w:rPrChange>
              </w:rPr>
              <w:fldChar w:fldCharType="begin"/>
            </w:r>
            <w:r w:rsidRPr="009F4243">
              <w:rPr>
                <w:rStyle w:val="a9"/>
                <w:rFonts w:ascii="宋体" w:eastAsia="宋体" w:hAnsi="宋体"/>
                <w:noProof/>
                <w:sz w:val="24"/>
                <w:szCs w:val="24"/>
                <w:rPrChange w:id="279" w:author="He Jianan" w:date="2019-05-20T11:23:00Z">
                  <w:rPr>
                    <w:rStyle w:val="a9"/>
                    <w:noProof/>
                  </w:rPr>
                </w:rPrChange>
              </w:rPr>
              <w:instrText xml:space="preserve"> </w:instrText>
            </w:r>
            <w:r w:rsidRPr="009F4243">
              <w:rPr>
                <w:rFonts w:ascii="宋体" w:eastAsia="宋体" w:hAnsi="宋体"/>
                <w:noProof/>
                <w:sz w:val="24"/>
                <w:szCs w:val="24"/>
                <w:rPrChange w:id="280" w:author="He Jianan" w:date="2019-05-20T11:23:00Z">
                  <w:rPr>
                    <w:noProof/>
                  </w:rPr>
                </w:rPrChange>
              </w:rPr>
              <w:instrText>HYPERLINK \l "_Toc9243803"</w:instrText>
            </w:r>
            <w:r w:rsidRPr="009F4243">
              <w:rPr>
                <w:rStyle w:val="a9"/>
                <w:rFonts w:ascii="宋体" w:eastAsia="宋体" w:hAnsi="宋体"/>
                <w:noProof/>
                <w:sz w:val="24"/>
                <w:szCs w:val="24"/>
                <w:rPrChange w:id="281" w:author="He Jianan" w:date="2019-05-20T11:23:00Z">
                  <w:rPr>
                    <w:rStyle w:val="a9"/>
                    <w:noProof/>
                  </w:rPr>
                </w:rPrChange>
              </w:rPr>
              <w:instrText xml:space="preserve"> </w:instrText>
            </w:r>
            <w:r w:rsidRPr="009F4243">
              <w:rPr>
                <w:rStyle w:val="a9"/>
                <w:rFonts w:ascii="宋体" w:eastAsia="宋体" w:hAnsi="宋体"/>
                <w:noProof/>
                <w:sz w:val="24"/>
                <w:szCs w:val="24"/>
                <w:rPrChange w:id="282" w:author="He Jianan" w:date="2019-05-20T11:23:00Z">
                  <w:rPr>
                    <w:rStyle w:val="a9"/>
                    <w:noProof/>
                  </w:rPr>
                </w:rPrChange>
              </w:rPr>
            </w:r>
            <w:r w:rsidRPr="009F4243">
              <w:rPr>
                <w:rStyle w:val="a9"/>
                <w:rFonts w:ascii="宋体" w:eastAsia="宋体" w:hAnsi="宋体"/>
                <w:noProof/>
                <w:sz w:val="24"/>
                <w:szCs w:val="24"/>
                <w:rPrChange w:id="283" w:author="He Jianan" w:date="2019-05-20T11:23:00Z">
                  <w:rPr>
                    <w:rStyle w:val="a9"/>
                    <w:noProof/>
                  </w:rPr>
                </w:rPrChange>
              </w:rPr>
              <w:fldChar w:fldCharType="separate"/>
            </w:r>
            <w:r w:rsidRPr="009F4243">
              <w:rPr>
                <w:rStyle w:val="a9"/>
                <w:rFonts w:ascii="宋体" w:eastAsia="宋体" w:hAnsi="宋体"/>
                <w:noProof/>
                <w:sz w:val="24"/>
                <w:szCs w:val="24"/>
                <w:rPrChange w:id="284" w:author="He Jianan" w:date="2019-05-20T11:23:00Z">
                  <w:rPr>
                    <w:rStyle w:val="a9"/>
                    <w:rFonts w:ascii="宋体" w:eastAsia="宋体" w:hAnsi="宋体"/>
                    <w:noProof/>
                  </w:rPr>
                </w:rPrChange>
              </w:rPr>
              <w:t>2.2.1 数据属性</w:t>
            </w:r>
            <w:r w:rsidRPr="009F4243">
              <w:rPr>
                <w:rFonts w:ascii="宋体" w:eastAsia="宋体" w:hAnsi="宋体"/>
                <w:noProof/>
                <w:webHidden/>
                <w:sz w:val="24"/>
                <w:szCs w:val="24"/>
                <w:rPrChange w:id="285" w:author="He Jianan" w:date="2019-05-20T11:23:00Z">
                  <w:rPr>
                    <w:noProof/>
                    <w:webHidden/>
                  </w:rPr>
                </w:rPrChange>
              </w:rPr>
              <w:tab/>
            </w:r>
            <w:r w:rsidRPr="009F4243">
              <w:rPr>
                <w:rFonts w:ascii="宋体" w:eastAsia="宋体" w:hAnsi="宋体"/>
                <w:noProof/>
                <w:webHidden/>
                <w:sz w:val="24"/>
                <w:szCs w:val="24"/>
                <w:rPrChange w:id="286" w:author="He Jianan" w:date="2019-05-20T11:23:00Z">
                  <w:rPr>
                    <w:noProof/>
                    <w:webHidden/>
                  </w:rPr>
                </w:rPrChange>
              </w:rPr>
              <w:fldChar w:fldCharType="begin"/>
            </w:r>
            <w:r w:rsidRPr="009F4243">
              <w:rPr>
                <w:rFonts w:ascii="宋体" w:eastAsia="宋体" w:hAnsi="宋体"/>
                <w:noProof/>
                <w:webHidden/>
                <w:sz w:val="24"/>
                <w:szCs w:val="24"/>
                <w:rPrChange w:id="287" w:author="He Jianan" w:date="2019-05-20T11:23:00Z">
                  <w:rPr>
                    <w:noProof/>
                    <w:webHidden/>
                  </w:rPr>
                </w:rPrChange>
              </w:rPr>
              <w:instrText xml:space="preserve"> PAGEREF _Toc9243803 \h </w:instrText>
            </w:r>
            <w:r w:rsidRPr="009F4243">
              <w:rPr>
                <w:rFonts w:ascii="宋体" w:eastAsia="宋体" w:hAnsi="宋体"/>
                <w:noProof/>
                <w:webHidden/>
                <w:sz w:val="24"/>
                <w:szCs w:val="24"/>
                <w:rPrChange w:id="288" w:author="He Jianan" w:date="2019-05-20T11:23:00Z">
                  <w:rPr>
                    <w:noProof/>
                    <w:webHidden/>
                  </w:rPr>
                </w:rPrChange>
              </w:rPr>
            </w:r>
          </w:ins>
          <w:r w:rsidRPr="009F4243">
            <w:rPr>
              <w:rFonts w:ascii="宋体" w:eastAsia="宋体" w:hAnsi="宋体"/>
              <w:noProof/>
              <w:webHidden/>
              <w:sz w:val="24"/>
              <w:szCs w:val="24"/>
              <w:rPrChange w:id="289" w:author="He Jianan" w:date="2019-05-20T11:23:00Z">
                <w:rPr>
                  <w:noProof/>
                  <w:webHidden/>
                </w:rPr>
              </w:rPrChange>
            </w:rPr>
            <w:fldChar w:fldCharType="separate"/>
          </w:r>
          <w:ins w:id="290" w:author="He Jianan" w:date="2019-05-20T11:22:00Z">
            <w:r w:rsidRPr="009F4243">
              <w:rPr>
                <w:rFonts w:ascii="宋体" w:eastAsia="宋体" w:hAnsi="宋体"/>
                <w:noProof/>
                <w:webHidden/>
                <w:sz w:val="24"/>
                <w:szCs w:val="24"/>
                <w:rPrChange w:id="291" w:author="He Jianan" w:date="2019-05-20T11:23:00Z">
                  <w:rPr>
                    <w:noProof/>
                    <w:webHidden/>
                  </w:rPr>
                </w:rPrChange>
              </w:rPr>
              <w:t>10</w:t>
            </w:r>
            <w:r w:rsidRPr="009F4243">
              <w:rPr>
                <w:rFonts w:ascii="宋体" w:eastAsia="宋体" w:hAnsi="宋体"/>
                <w:noProof/>
                <w:webHidden/>
                <w:sz w:val="24"/>
                <w:szCs w:val="24"/>
                <w:rPrChange w:id="292" w:author="He Jianan" w:date="2019-05-20T11:23:00Z">
                  <w:rPr>
                    <w:noProof/>
                    <w:webHidden/>
                  </w:rPr>
                </w:rPrChange>
              </w:rPr>
              <w:fldChar w:fldCharType="end"/>
            </w:r>
            <w:r w:rsidRPr="009F4243">
              <w:rPr>
                <w:rStyle w:val="a9"/>
                <w:rFonts w:ascii="宋体" w:eastAsia="宋体" w:hAnsi="宋体"/>
                <w:noProof/>
                <w:sz w:val="24"/>
                <w:szCs w:val="24"/>
                <w:rPrChange w:id="293" w:author="He Jianan" w:date="2019-05-20T11:23:00Z">
                  <w:rPr>
                    <w:rStyle w:val="a9"/>
                    <w:noProof/>
                  </w:rPr>
                </w:rPrChange>
              </w:rPr>
              <w:fldChar w:fldCharType="end"/>
            </w:r>
          </w:ins>
        </w:p>
        <w:p w14:paraId="7C2F3B19" w14:textId="41F5761D" w:rsidR="009F4243" w:rsidRPr="009F4243" w:rsidRDefault="009F4243">
          <w:pPr>
            <w:pStyle w:val="TOC3"/>
            <w:tabs>
              <w:tab w:val="right" w:leader="dot" w:pos="9344"/>
            </w:tabs>
            <w:rPr>
              <w:ins w:id="294" w:author="He Jianan" w:date="2019-05-20T11:22:00Z"/>
              <w:rFonts w:ascii="宋体" w:eastAsia="宋体" w:hAnsi="宋体"/>
              <w:noProof/>
              <w:sz w:val="24"/>
              <w:szCs w:val="24"/>
              <w:rPrChange w:id="295" w:author="He Jianan" w:date="2019-05-20T11:23:00Z">
                <w:rPr>
                  <w:ins w:id="296" w:author="He Jianan" w:date="2019-05-20T11:22:00Z"/>
                  <w:noProof/>
                </w:rPr>
              </w:rPrChange>
            </w:rPr>
          </w:pPr>
          <w:ins w:id="297" w:author="He Jianan" w:date="2019-05-20T11:22:00Z">
            <w:r w:rsidRPr="009F4243">
              <w:rPr>
                <w:rStyle w:val="a9"/>
                <w:rFonts w:ascii="宋体" w:eastAsia="宋体" w:hAnsi="宋体"/>
                <w:noProof/>
                <w:sz w:val="24"/>
                <w:szCs w:val="24"/>
                <w:rPrChange w:id="298" w:author="He Jianan" w:date="2019-05-20T11:23:00Z">
                  <w:rPr>
                    <w:rStyle w:val="a9"/>
                    <w:noProof/>
                  </w:rPr>
                </w:rPrChange>
              </w:rPr>
              <w:fldChar w:fldCharType="begin"/>
            </w:r>
            <w:r w:rsidRPr="009F4243">
              <w:rPr>
                <w:rStyle w:val="a9"/>
                <w:rFonts w:ascii="宋体" w:eastAsia="宋体" w:hAnsi="宋体"/>
                <w:noProof/>
                <w:sz w:val="24"/>
                <w:szCs w:val="24"/>
                <w:rPrChange w:id="299" w:author="He Jianan" w:date="2019-05-20T11:23:00Z">
                  <w:rPr>
                    <w:rStyle w:val="a9"/>
                    <w:noProof/>
                  </w:rPr>
                </w:rPrChange>
              </w:rPr>
              <w:instrText xml:space="preserve"> </w:instrText>
            </w:r>
            <w:r w:rsidRPr="009F4243">
              <w:rPr>
                <w:rFonts w:ascii="宋体" w:eastAsia="宋体" w:hAnsi="宋体"/>
                <w:noProof/>
                <w:sz w:val="24"/>
                <w:szCs w:val="24"/>
                <w:rPrChange w:id="300" w:author="He Jianan" w:date="2019-05-20T11:23:00Z">
                  <w:rPr>
                    <w:noProof/>
                  </w:rPr>
                </w:rPrChange>
              </w:rPr>
              <w:instrText>HYPERLINK \l "_Toc9243804"</w:instrText>
            </w:r>
            <w:r w:rsidRPr="009F4243">
              <w:rPr>
                <w:rStyle w:val="a9"/>
                <w:rFonts w:ascii="宋体" w:eastAsia="宋体" w:hAnsi="宋体"/>
                <w:noProof/>
                <w:sz w:val="24"/>
                <w:szCs w:val="24"/>
                <w:rPrChange w:id="301" w:author="He Jianan" w:date="2019-05-20T11:23:00Z">
                  <w:rPr>
                    <w:rStyle w:val="a9"/>
                    <w:noProof/>
                  </w:rPr>
                </w:rPrChange>
              </w:rPr>
              <w:instrText xml:space="preserve"> </w:instrText>
            </w:r>
            <w:r w:rsidRPr="009F4243">
              <w:rPr>
                <w:rStyle w:val="a9"/>
                <w:rFonts w:ascii="宋体" w:eastAsia="宋体" w:hAnsi="宋体"/>
                <w:noProof/>
                <w:sz w:val="24"/>
                <w:szCs w:val="24"/>
                <w:rPrChange w:id="302" w:author="He Jianan" w:date="2019-05-20T11:23:00Z">
                  <w:rPr>
                    <w:rStyle w:val="a9"/>
                    <w:noProof/>
                  </w:rPr>
                </w:rPrChange>
              </w:rPr>
            </w:r>
            <w:r w:rsidRPr="009F4243">
              <w:rPr>
                <w:rStyle w:val="a9"/>
                <w:rFonts w:ascii="宋体" w:eastAsia="宋体" w:hAnsi="宋体"/>
                <w:noProof/>
                <w:sz w:val="24"/>
                <w:szCs w:val="24"/>
                <w:rPrChange w:id="303" w:author="He Jianan" w:date="2019-05-20T11:23:00Z">
                  <w:rPr>
                    <w:rStyle w:val="a9"/>
                    <w:noProof/>
                  </w:rPr>
                </w:rPrChange>
              </w:rPr>
              <w:fldChar w:fldCharType="separate"/>
            </w:r>
            <w:r w:rsidRPr="009F4243">
              <w:rPr>
                <w:rStyle w:val="a9"/>
                <w:rFonts w:ascii="宋体" w:eastAsia="宋体" w:hAnsi="宋体"/>
                <w:noProof/>
                <w:sz w:val="24"/>
                <w:szCs w:val="24"/>
                <w:rPrChange w:id="304" w:author="He Jianan" w:date="2019-05-20T11:23:00Z">
                  <w:rPr>
                    <w:rStyle w:val="a9"/>
                    <w:rFonts w:ascii="宋体" w:eastAsia="宋体" w:hAnsi="宋体"/>
                    <w:noProof/>
                  </w:rPr>
                </w:rPrChange>
              </w:rPr>
              <w:t>2.2.2 光学属性</w:t>
            </w:r>
            <w:r w:rsidRPr="009F4243">
              <w:rPr>
                <w:rFonts w:ascii="宋体" w:eastAsia="宋体" w:hAnsi="宋体"/>
                <w:noProof/>
                <w:webHidden/>
                <w:sz w:val="24"/>
                <w:szCs w:val="24"/>
                <w:rPrChange w:id="305" w:author="He Jianan" w:date="2019-05-20T11:23:00Z">
                  <w:rPr>
                    <w:noProof/>
                    <w:webHidden/>
                  </w:rPr>
                </w:rPrChange>
              </w:rPr>
              <w:tab/>
            </w:r>
            <w:r w:rsidRPr="009F4243">
              <w:rPr>
                <w:rFonts w:ascii="宋体" w:eastAsia="宋体" w:hAnsi="宋体"/>
                <w:noProof/>
                <w:webHidden/>
                <w:sz w:val="24"/>
                <w:szCs w:val="24"/>
                <w:rPrChange w:id="306" w:author="He Jianan" w:date="2019-05-20T11:23:00Z">
                  <w:rPr>
                    <w:noProof/>
                    <w:webHidden/>
                  </w:rPr>
                </w:rPrChange>
              </w:rPr>
              <w:fldChar w:fldCharType="begin"/>
            </w:r>
            <w:r w:rsidRPr="009F4243">
              <w:rPr>
                <w:rFonts w:ascii="宋体" w:eastAsia="宋体" w:hAnsi="宋体"/>
                <w:noProof/>
                <w:webHidden/>
                <w:sz w:val="24"/>
                <w:szCs w:val="24"/>
                <w:rPrChange w:id="307" w:author="He Jianan" w:date="2019-05-20T11:23:00Z">
                  <w:rPr>
                    <w:noProof/>
                    <w:webHidden/>
                  </w:rPr>
                </w:rPrChange>
              </w:rPr>
              <w:instrText xml:space="preserve"> PAGEREF _Toc9243804 \h </w:instrText>
            </w:r>
            <w:r w:rsidRPr="009F4243">
              <w:rPr>
                <w:rFonts w:ascii="宋体" w:eastAsia="宋体" w:hAnsi="宋体"/>
                <w:noProof/>
                <w:webHidden/>
                <w:sz w:val="24"/>
                <w:szCs w:val="24"/>
                <w:rPrChange w:id="308" w:author="He Jianan" w:date="2019-05-20T11:23:00Z">
                  <w:rPr>
                    <w:noProof/>
                    <w:webHidden/>
                  </w:rPr>
                </w:rPrChange>
              </w:rPr>
            </w:r>
          </w:ins>
          <w:r w:rsidRPr="009F4243">
            <w:rPr>
              <w:rFonts w:ascii="宋体" w:eastAsia="宋体" w:hAnsi="宋体"/>
              <w:noProof/>
              <w:webHidden/>
              <w:sz w:val="24"/>
              <w:szCs w:val="24"/>
              <w:rPrChange w:id="309" w:author="He Jianan" w:date="2019-05-20T11:23:00Z">
                <w:rPr>
                  <w:noProof/>
                  <w:webHidden/>
                </w:rPr>
              </w:rPrChange>
            </w:rPr>
            <w:fldChar w:fldCharType="separate"/>
          </w:r>
          <w:ins w:id="310" w:author="He Jianan" w:date="2019-05-20T11:22:00Z">
            <w:r w:rsidRPr="009F4243">
              <w:rPr>
                <w:rFonts w:ascii="宋体" w:eastAsia="宋体" w:hAnsi="宋体"/>
                <w:noProof/>
                <w:webHidden/>
                <w:sz w:val="24"/>
                <w:szCs w:val="24"/>
                <w:rPrChange w:id="311" w:author="He Jianan" w:date="2019-05-20T11:23:00Z">
                  <w:rPr>
                    <w:noProof/>
                    <w:webHidden/>
                  </w:rPr>
                </w:rPrChange>
              </w:rPr>
              <w:t>11</w:t>
            </w:r>
            <w:r w:rsidRPr="009F4243">
              <w:rPr>
                <w:rFonts w:ascii="宋体" w:eastAsia="宋体" w:hAnsi="宋体"/>
                <w:noProof/>
                <w:webHidden/>
                <w:sz w:val="24"/>
                <w:szCs w:val="24"/>
                <w:rPrChange w:id="312" w:author="He Jianan" w:date="2019-05-20T11:23:00Z">
                  <w:rPr>
                    <w:noProof/>
                    <w:webHidden/>
                  </w:rPr>
                </w:rPrChange>
              </w:rPr>
              <w:fldChar w:fldCharType="end"/>
            </w:r>
            <w:r w:rsidRPr="009F4243">
              <w:rPr>
                <w:rStyle w:val="a9"/>
                <w:rFonts w:ascii="宋体" w:eastAsia="宋体" w:hAnsi="宋体"/>
                <w:noProof/>
                <w:sz w:val="24"/>
                <w:szCs w:val="24"/>
                <w:rPrChange w:id="313" w:author="He Jianan" w:date="2019-05-20T11:23:00Z">
                  <w:rPr>
                    <w:rStyle w:val="a9"/>
                    <w:noProof/>
                  </w:rPr>
                </w:rPrChange>
              </w:rPr>
              <w:fldChar w:fldCharType="end"/>
            </w:r>
          </w:ins>
        </w:p>
        <w:p w14:paraId="3AFB3A6C" w14:textId="03DA2960" w:rsidR="009F4243" w:rsidRPr="009F4243" w:rsidRDefault="009F4243">
          <w:pPr>
            <w:pStyle w:val="TOC3"/>
            <w:tabs>
              <w:tab w:val="right" w:leader="dot" w:pos="9344"/>
            </w:tabs>
            <w:rPr>
              <w:ins w:id="314" w:author="He Jianan" w:date="2019-05-20T11:22:00Z"/>
              <w:rFonts w:ascii="宋体" w:eastAsia="宋体" w:hAnsi="宋体"/>
              <w:noProof/>
              <w:sz w:val="24"/>
              <w:szCs w:val="24"/>
              <w:rPrChange w:id="315" w:author="He Jianan" w:date="2019-05-20T11:23:00Z">
                <w:rPr>
                  <w:ins w:id="316" w:author="He Jianan" w:date="2019-05-20T11:22:00Z"/>
                  <w:noProof/>
                </w:rPr>
              </w:rPrChange>
            </w:rPr>
          </w:pPr>
          <w:ins w:id="317" w:author="He Jianan" w:date="2019-05-20T11:22:00Z">
            <w:r w:rsidRPr="009F4243">
              <w:rPr>
                <w:rStyle w:val="a9"/>
                <w:rFonts w:ascii="宋体" w:eastAsia="宋体" w:hAnsi="宋体"/>
                <w:noProof/>
                <w:sz w:val="24"/>
                <w:szCs w:val="24"/>
                <w:rPrChange w:id="318" w:author="He Jianan" w:date="2019-05-20T11:23:00Z">
                  <w:rPr>
                    <w:rStyle w:val="a9"/>
                    <w:noProof/>
                  </w:rPr>
                </w:rPrChange>
              </w:rPr>
              <w:fldChar w:fldCharType="begin"/>
            </w:r>
            <w:r w:rsidRPr="009F4243">
              <w:rPr>
                <w:rStyle w:val="a9"/>
                <w:rFonts w:ascii="宋体" w:eastAsia="宋体" w:hAnsi="宋体"/>
                <w:noProof/>
                <w:sz w:val="24"/>
                <w:szCs w:val="24"/>
                <w:rPrChange w:id="319" w:author="He Jianan" w:date="2019-05-20T11:23:00Z">
                  <w:rPr>
                    <w:rStyle w:val="a9"/>
                    <w:noProof/>
                  </w:rPr>
                </w:rPrChange>
              </w:rPr>
              <w:instrText xml:space="preserve"> </w:instrText>
            </w:r>
            <w:r w:rsidRPr="009F4243">
              <w:rPr>
                <w:rFonts w:ascii="宋体" w:eastAsia="宋体" w:hAnsi="宋体"/>
                <w:noProof/>
                <w:sz w:val="24"/>
                <w:szCs w:val="24"/>
                <w:rPrChange w:id="320" w:author="He Jianan" w:date="2019-05-20T11:23:00Z">
                  <w:rPr>
                    <w:noProof/>
                  </w:rPr>
                </w:rPrChange>
              </w:rPr>
              <w:instrText>HYPERLINK \l "_Toc9243805"</w:instrText>
            </w:r>
            <w:r w:rsidRPr="009F4243">
              <w:rPr>
                <w:rStyle w:val="a9"/>
                <w:rFonts w:ascii="宋体" w:eastAsia="宋体" w:hAnsi="宋体"/>
                <w:noProof/>
                <w:sz w:val="24"/>
                <w:szCs w:val="24"/>
                <w:rPrChange w:id="321" w:author="He Jianan" w:date="2019-05-20T11:23:00Z">
                  <w:rPr>
                    <w:rStyle w:val="a9"/>
                    <w:noProof/>
                  </w:rPr>
                </w:rPrChange>
              </w:rPr>
              <w:instrText xml:space="preserve"> </w:instrText>
            </w:r>
            <w:r w:rsidRPr="009F4243">
              <w:rPr>
                <w:rStyle w:val="a9"/>
                <w:rFonts w:ascii="宋体" w:eastAsia="宋体" w:hAnsi="宋体"/>
                <w:noProof/>
                <w:sz w:val="24"/>
                <w:szCs w:val="24"/>
                <w:rPrChange w:id="322" w:author="He Jianan" w:date="2019-05-20T11:23:00Z">
                  <w:rPr>
                    <w:rStyle w:val="a9"/>
                    <w:noProof/>
                  </w:rPr>
                </w:rPrChange>
              </w:rPr>
            </w:r>
            <w:r w:rsidRPr="009F4243">
              <w:rPr>
                <w:rStyle w:val="a9"/>
                <w:rFonts w:ascii="宋体" w:eastAsia="宋体" w:hAnsi="宋体"/>
                <w:noProof/>
                <w:sz w:val="24"/>
                <w:szCs w:val="24"/>
                <w:rPrChange w:id="323" w:author="He Jianan" w:date="2019-05-20T11:23:00Z">
                  <w:rPr>
                    <w:rStyle w:val="a9"/>
                    <w:noProof/>
                  </w:rPr>
                </w:rPrChange>
              </w:rPr>
              <w:fldChar w:fldCharType="separate"/>
            </w:r>
            <w:r w:rsidRPr="009F4243">
              <w:rPr>
                <w:rStyle w:val="a9"/>
                <w:rFonts w:ascii="宋体" w:eastAsia="宋体" w:hAnsi="宋体"/>
                <w:noProof/>
                <w:sz w:val="24"/>
                <w:szCs w:val="24"/>
                <w:rPrChange w:id="324" w:author="He Jianan" w:date="2019-05-20T11:23:00Z">
                  <w:rPr>
                    <w:rStyle w:val="a9"/>
                    <w:rFonts w:ascii="宋体" w:eastAsia="宋体" w:hAnsi="宋体"/>
                    <w:noProof/>
                  </w:rPr>
                </w:rPrChange>
              </w:rPr>
              <w:t>2.2.3 映射规则</w:t>
            </w:r>
            <w:r w:rsidRPr="009F4243">
              <w:rPr>
                <w:rFonts w:ascii="宋体" w:eastAsia="宋体" w:hAnsi="宋体"/>
                <w:noProof/>
                <w:webHidden/>
                <w:sz w:val="24"/>
                <w:szCs w:val="24"/>
                <w:rPrChange w:id="325" w:author="He Jianan" w:date="2019-05-20T11:23:00Z">
                  <w:rPr>
                    <w:noProof/>
                    <w:webHidden/>
                  </w:rPr>
                </w:rPrChange>
              </w:rPr>
              <w:tab/>
            </w:r>
            <w:r w:rsidRPr="009F4243">
              <w:rPr>
                <w:rFonts w:ascii="宋体" w:eastAsia="宋体" w:hAnsi="宋体"/>
                <w:noProof/>
                <w:webHidden/>
                <w:sz w:val="24"/>
                <w:szCs w:val="24"/>
                <w:rPrChange w:id="326" w:author="He Jianan" w:date="2019-05-20T11:23:00Z">
                  <w:rPr>
                    <w:noProof/>
                    <w:webHidden/>
                  </w:rPr>
                </w:rPrChange>
              </w:rPr>
              <w:fldChar w:fldCharType="begin"/>
            </w:r>
            <w:r w:rsidRPr="009F4243">
              <w:rPr>
                <w:rFonts w:ascii="宋体" w:eastAsia="宋体" w:hAnsi="宋体"/>
                <w:noProof/>
                <w:webHidden/>
                <w:sz w:val="24"/>
                <w:szCs w:val="24"/>
                <w:rPrChange w:id="327" w:author="He Jianan" w:date="2019-05-20T11:23:00Z">
                  <w:rPr>
                    <w:noProof/>
                    <w:webHidden/>
                  </w:rPr>
                </w:rPrChange>
              </w:rPr>
              <w:instrText xml:space="preserve"> PAGEREF _Toc9243805 \h </w:instrText>
            </w:r>
            <w:r w:rsidRPr="009F4243">
              <w:rPr>
                <w:rFonts w:ascii="宋体" w:eastAsia="宋体" w:hAnsi="宋体"/>
                <w:noProof/>
                <w:webHidden/>
                <w:sz w:val="24"/>
                <w:szCs w:val="24"/>
                <w:rPrChange w:id="328" w:author="He Jianan" w:date="2019-05-20T11:23:00Z">
                  <w:rPr>
                    <w:noProof/>
                    <w:webHidden/>
                  </w:rPr>
                </w:rPrChange>
              </w:rPr>
            </w:r>
          </w:ins>
          <w:r w:rsidRPr="009F4243">
            <w:rPr>
              <w:rFonts w:ascii="宋体" w:eastAsia="宋体" w:hAnsi="宋体"/>
              <w:noProof/>
              <w:webHidden/>
              <w:sz w:val="24"/>
              <w:szCs w:val="24"/>
              <w:rPrChange w:id="329" w:author="He Jianan" w:date="2019-05-20T11:23:00Z">
                <w:rPr>
                  <w:noProof/>
                  <w:webHidden/>
                </w:rPr>
              </w:rPrChange>
            </w:rPr>
            <w:fldChar w:fldCharType="separate"/>
          </w:r>
          <w:ins w:id="330" w:author="He Jianan" w:date="2019-05-20T11:22:00Z">
            <w:r w:rsidRPr="009F4243">
              <w:rPr>
                <w:rFonts w:ascii="宋体" w:eastAsia="宋体" w:hAnsi="宋体"/>
                <w:noProof/>
                <w:webHidden/>
                <w:sz w:val="24"/>
                <w:szCs w:val="24"/>
                <w:rPrChange w:id="331" w:author="He Jianan" w:date="2019-05-20T11:23:00Z">
                  <w:rPr>
                    <w:noProof/>
                    <w:webHidden/>
                  </w:rPr>
                </w:rPrChange>
              </w:rPr>
              <w:t>11</w:t>
            </w:r>
            <w:r w:rsidRPr="009F4243">
              <w:rPr>
                <w:rFonts w:ascii="宋体" w:eastAsia="宋体" w:hAnsi="宋体"/>
                <w:noProof/>
                <w:webHidden/>
                <w:sz w:val="24"/>
                <w:szCs w:val="24"/>
                <w:rPrChange w:id="332" w:author="He Jianan" w:date="2019-05-20T11:23:00Z">
                  <w:rPr>
                    <w:noProof/>
                    <w:webHidden/>
                  </w:rPr>
                </w:rPrChange>
              </w:rPr>
              <w:fldChar w:fldCharType="end"/>
            </w:r>
            <w:r w:rsidRPr="009F4243">
              <w:rPr>
                <w:rStyle w:val="a9"/>
                <w:rFonts w:ascii="宋体" w:eastAsia="宋体" w:hAnsi="宋体"/>
                <w:noProof/>
                <w:sz w:val="24"/>
                <w:szCs w:val="24"/>
                <w:rPrChange w:id="333" w:author="He Jianan" w:date="2019-05-20T11:23:00Z">
                  <w:rPr>
                    <w:rStyle w:val="a9"/>
                    <w:noProof/>
                  </w:rPr>
                </w:rPrChange>
              </w:rPr>
              <w:fldChar w:fldCharType="end"/>
            </w:r>
          </w:ins>
        </w:p>
        <w:p w14:paraId="52FD2351" w14:textId="4013D470" w:rsidR="009F4243" w:rsidRPr="009F4243" w:rsidRDefault="009F4243">
          <w:pPr>
            <w:pStyle w:val="TOC2"/>
            <w:tabs>
              <w:tab w:val="right" w:leader="dot" w:pos="9344"/>
            </w:tabs>
            <w:rPr>
              <w:ins w:id="334" w:author="He Jianan" w:date="2019-05-20T11:22:00Z"/>
              <w:rFonts w:ascii="宋体" w:eastAsia="宋体" w:hAnsi="宋体"/>
              <w:noProof/>
              <w:sz w:val="24"/>
              <w:szCs w:val="24"/>
              <w:rPrChange w:id="335" w:author="He Jianan" w:date="2019-05-20T11:23:00Z">
                <w:rPr>
                  <w:ins w:id="336" w:author="He Jianan" w:date="2019-05-20T11:22:00Z"/>
                  <w:noProof/>
                </w:rPr>
              </w:rPrChange>
            </w:rPr>
          </w:pPr>
          <w:ins w:id="337" w:author="He Jianan" w:date="2019-05-20T11:22:00Z">
            <w:r w:rsidRPr="009F4243">
              <w:rPr>
                <w:rStyle w:val="a9"/>
                <w:rFonts w:ascii="宋体" w:eastAsia="宋体" w:hAnsi="宋体"/>
                <w:noProof/>
                <w:sz w:val="24"/>
                <w:szCs w:val="24"/>
                <w:rPrChange w:id="338" w:author="He Jianan" w:date="2019-05-20T11:23:00Z">
                  <w:rPr>
                    <w:rStyle w:val="a9"/>
                    <w:noProof/>
                  </w:rPr>
                </w:rPrChange>
              </w:rPr>
              <w:fldChar w:fldCharType="begin"/>
            </w:r>
            <w:r w:rsidRPr="009F4243">
              <w:rPr>
                <w:rStyle w:val="a9"/>
                <w:rFonts w:ascii="宋体" w:eastAsia="宋体" w:hAnsi="宋体"/>
                <w:noProof/>
                <w:sz w:val="24"/>
                <w:szCs w:val="24"/>
                <w:rPrChange w:id="339" w:author="He Jianan" w:date="2019-05-20T11:23:00Z">
                  <w:rPr>
                    <w:rStyle w:val="a9"/>
                    <w:noProof/>
                  </w:rPr>
                </w:rPrChange>
              </w:rPr>
              <w:instrText xml:space="preserve"> </w:instrText>
            </w:r>
            <w:r w:rsidRPr="009F4243">
              <w:rPr>
                <w:rFonts w:ascii="宋体" w:eastAsia="宋体" w:hAnsi="宋体"/>
                <w:noProof/>
                <w:sz w:val="24"/>
                <w:szCs w:val="24"/>
                <w:rPrChange w:id="340" w:author="He Jianan" w:date="2019-05-20T11:23:00Z">
                  <w:rPr>
                    <w:noProof/>
                  </w:rPr>
                </w:rPrChange>
              </w:rPr>
              <w:instrText>HYPERLINK \l "_Toc9243806"</w:instrText>
            </w:r>
            <w:r w:rsidRPr="009F4243">
              <w:rPr>
                <w:rStyle w:val="a9"/>
                <w:rFonts w:ascii="宋体" w:eastAsia="宋体" w:hAnsi="宋体"/>
                <w:noProof/>
                <w:sz w:val="24"/>
                <w:szCs w:val="24"/>
                <w:rPrChange w:id="341" w:author="He Jianan" w:date="2019-05-20T11:23:00Z">
                  <w:rPr>
                    <w:rStyle w:val="a9"/>
                    <w:noProof/>
                  </w:rPr>
                </w:rPrChange>
              </w:rPr>
              <w:instrText xml:space="preserve"> </w:instrText>
            </w:r>
            <w:r w:rsidRPr="009F4243">
              <w:rPr>
                <w:rStyle w:val="a9"/>
                <w:rFonts w:ascii="宋体" w:eastAsia="宋体" w:hAnsi="宋体"/>
                <w:noProof/>
                <w:sz w:val="24"/>
                <w:szCs w:val="24"/>
                <w:rPrChange w:id="342" w:author="He Jianan" w:date="2019-05-20T11:23:00Z">
                  <w:rPr>
                    <w:rStyle w:val="a9"/>
                    <w:noProof/>
                  </w:rPr>
                </w:rPrChange>
              </w:rPr>
            </w:r>
            <w:r w:rsidRPr="009F4243">
              <w:rPr>
                <w:rStyle w:val="a9"/>
                <w:rFonts w:ascii="宋体" w:eastAsia="宋体" w:hAnsi="宋体"/>
                <w:noProof/>
                <w:sz w:val="24"/>
                <w:szCs w:val="24"/>
                <w:rPrChange w:id="343" w:author="He Jianan" w:date="2019-05-20T11:23:00Z">
                  <w:rPr>
                    <w:rStyle w:val="a9"/>
                    <w:noProof/>
                  </w:rPr>
                </w:rPrChange>
              </w:rPr>
              <w:fldChar w:fldCharType="separate"/>
            </w:r>
            <w:r w:rsidRPr="009F4243">
              <w:rPr>
                <w:rStyle w:val="a9"/>
                <w:rFonts w:ascii="宋体" w:eastAsia="宋体" w:hAnsi="宋体"/>
                <w:noProof/>
                <w:sz w:val="24"/>
                <w:szCs w:val="24"/>
                <w:rPrChange w:id="344" w:author="He Jianan" w:date="2019-05-20T11:23:00Z">
                  <w:rPr>
                    <w:rStyle w:val="a9"/>
                    <w:rFonts w:ascii="黑体" w:eastAsia="黑体" w:hAnsi="黑体"/>
                    <w:noProof/>
                  </w:rPr>
                </w:rPrChange>
              </w:rPr>
              <w:t>2.3 本章小结</w:t>
            </w:r>
            <w:r w:rsidRPr="009F4243">
              <w:rPr>
                <w:rFonts w:ascii="宋体" w:eastAsia="宋体" w:hAnsi="宋体"/>
                <w:noProof/>
                <w:webHidden/>
                <w:sz w:val="24"/>
                <w:szCs w:val="24"/>
                <w:rPrChange w:id="345" w:author="He Jianan" w:date="2019-05-20T11:23:00Z">
                  <w:rPr>
                    <w:noProof/>
                    <w:webHidden/>
                  </w:rPr>
                </w:rPrChange>
              </w:rPr>
              <w:tab/>
            </w:r>
            <w:r w:rsidRPr="009F4243">
              <w:rPr>
                <w:rFonts w:ascii="宋体" w:eastAsia="宋体" w:hAnsi="宋体"/>
                <w:noProof/>
                <w:webHidden/>
                <w:sz w:val="24"/>
                <w:szCs w:val="24"/>
                <w:rPrChange w:id="346" w:author="He Jianan" w:date="2019-05-20T11:23:00Z">
                  <w:rPr>
                    <w:noProof/>
                    <w:webHidden/>
                  </w:rPr>
                </w:rPrChange>
              </w:rPr>
              <w:fldChar w:fldCharType="begin"/>
            </w:r>
            <w:r w:rsidRPr="009F4243">
              <w:rPr>
                <w:rFonts w:ascii="宋体" w:eastAsia="宋体" w:hAnsi="宋体"/>
                <w:noProof/>
                <w:webHidden/>
                <w:sz w:val="24"/>
                <w:szCs w:val="24"/>
                <w:rPrChange w:id="347" w:author="He Jianan" w:date="2019-05-20T11:23:00Z">
                  <w:rPr>
                    <w:noProof/>
                    <w:webHidden/>
                  </w:rPr>
                </w:rPrChange>
              </w:rPr>
              <w:instrText xml:space="preserve"> PAGEREF _Toc9243806 \h </w:instrText>
            </w:r>
            <w:r w:rsidRPr="009F4243">
              <w:rPr>
                <w:rFonts w:ascii="宋体" w:eastAsia="宋体" w:hAnsi="宋体"/>
                <w:noProof/>
                <w:webHidden/>
                <w:sz w:val="24"/>
                <w:szCs w:val="24"/>
                <w:rPrChange w:id="348" w:author="He Jianan" w:date="2019-05-20T11:23:00Z">
                  <w:rPr>
                    <w:noProof/>
                    <w:webHidden/>
                  </w:rPr>
                </w:rPrChange>
              </w:rPr>
            </w:r>
          </w:ins>
          <w:r w:rsidRPr="009F4243">
            <w:rPr>
              <w:rFonts w:ascii="宋体" w:eastAsia="宋体" w:hAnsi="宋体"/>
              <w:noProof/>
              <w:webHidden/>
              <w:sz w:val="24"/>
              <w:szCs w:val="24"/>
              <w:rPrChange w:id="349" w:author="He Jianan" w:date="2019-05-20T11:23:00Z">
                <w:rPr>
                  <w:noProof/>
                  <w:webHidden/>
                </w:rPr>
              </w:rPrChange>
            </w:rPr>
            <w:fldChar w:fldCharType="separate"/>
          </w:r>
          <w:ins w:id="350" w:author="He Jianan" w:date="2019-05-20T11:22:00Z">
            <w:r w:rsidRPr="009F4243">
              <w:rPr>
                <w:rFonts w:ascii="宋体" w:eastAsia="宋体" w:hAnsi="宋体"/>
                <w:noProof/>
                <w:webHidden/>
                <w:sz w:val="24"/>
                <w:szCs w:val="24"/>
                <w:rPrChange w:id="351" w:author="He Jianan" w:date="2019-05-20T11:23:00Z">
                  <w:rPr>
                    <w:noProof/>
                    <w:webHidden/>
                  </w:rPr>
                </w:rPrChange>
              </w:rPr>
              <w:t>12</w:t>
            </w:r>
            <w:r w:rsidRPr="009F4243">
              <w:rPr>
                <w:rFonts w:ascii="宋体" w:eastAsia="宋体" w:hAnsi="宋体"/>
                <w:noProof/>
                <w:webHidden/>
                <w:sz w:val="24"/>
                <w:szCs w:val="24"/>
                <w:rPrChange w:id="352" w:author="He Jianan" w:date="2019-05-20T11:23:00Z">
                  <w:rPr>
                    <w:noProof/>
                    <w:webHidden/>
                  </w:rPr>
                </w:rPrChange>
              </w:rPr>
              <w:fldChar w:fldCharType="end"/>
            </w:r>
            <w:r w:rsidRPr="009F4243">
              <w:rPr>
                <w:rStyle w:val="a9"/>
                <w:rFonts w:ascii="宋体" w:eastAsia="宋体" w:hAnsi="宋体"/>
                <w:noProof/>
                <w:sz w:val="24"/>
                <w:szCs w:val="24"/>
                <w:rPrChange w:id="353" w:author="He Jianan" w:date="2019-05-20T11:23:00Z">
                  <w:rPr>
                    <w:rStyle w:val="a9"/>
                    <w:noProof/>
                  </w:rPr>
                </w:rPrChange>
              </w:rPr>
              <w:fldChar w:fldCharType="end"/>
            </w:r>
          </w:ins>
        </w:p>
        <w:p w14:paraId="5440AB59" w14:textId="098CAC9F" w:rsidR="009F4243" w:rsidRPr="009F4243" w:rsidRDefault="009F4243">
          <w:pPr>
            <w:pStyle w:val="TOC1"/>
            <w:rPr>
              <w:ins w:id="354" w:author="He Jianan" w:date="2019-05-20T11:22:00Z"/>
              <w:rFonts w:cstheme="minorBidi"/>
              <w:sz w:val="24"/>
              <w:szCs w:val="24"/>
              <w:rPrChange w:id="355" w:author="He Jianan" w:date="2019-05-20T11:23:00Z">
                <w:rPr>
                  <w:ins w:id="356" w:author="He Jianan" w:date="2019-05-20T11:22:00Z"/>
                  <w:rFonts w:asciiTheme="minorHAnsi" w:eastAsiaTheme="minorEastAsia" w:hAnsiTheme="minorHAnsi" w:cstheme="minorBidi"/>
                  <w:szCs w:val="22"/>
                </w:rPr>
              </w:rPrChange>
            </w:rPr>
          </w:pPr>
          <w:ins w:id="357" w:author="He Jianan" w:date="2019-05-20T11:22:00Z">
            <w:r w:rsidRPr="009F4243">
              <w:rPr>
                <w:rStyle w:val="a9"/>
                <w:sz w:val="24"/>
                <w:szCs w:val="24"/>
                <w:rPrChange w:id="358" w:author="He Jianan" w:date="2019-05-20T11:23:00Z">
                  <w:rPr>
                    <w:rStyle w:val="a9"/>
                  </w:rPr>
                </w:rPrChange>
              </w:rPr>
              <w:fldChar w:fldCharType="begin"/>
            </w:r>
            <w:r w:rsidRPr="009F4243">
              <w:rPr>
                <w:rStyle w:val="a9"/>
                <w:sz w:val="24"/>
                <w:szCs w:val="24"/>
                <w:rPrChange w:id="359" w:author="He Jianan" w:date="2019-05-20T11:23:00Z">
                  <w:rPr>
                    <w:rStyle w:val="a9"/>
                  </w:rPr>
                </w:rPrChange>
              </w:rPr>
              <w:instrText xml:space="preserve"> </w:instrText>
            </w:r>
            <w:r w:rsidRPr="009F4243">
              <w:rPr>
                <w:sz w:val="24"/>
                <w:szCs w:val="24"/>
                <w:rPrChange w:id="360" w:author="He Jianan" w:date="2019-05-20T11:23:00Z">
                  <w:rPr/>
                </w:rPrChange>
              </w:rPr>
              <w:instrText>HYPERLINK \l "_Toc9243807"</w:instrText>
            </w:r>
            <w:r w:rsidRPr="009F4243">
              <w:rPr>
                <w:rStyle w:val="a9"/>
                <w:sz w:val="24"/>
                <w:szCs w:val="24"/>
                <w:rPrChange w:id="361" w:author="He Jianan" w:date="2019-05-20T11:23:00Z">
                  <w:rPr>
                    <w:rStyle w:val="a9"/>
                  </w:rPr>
                </w:rPrChange>
              </w:rPr>
              <w:instrText xml:space="preserve"> </w:instrText>
            </w:r>
            <w:r w:rsidRPr="009F4243">
              <w:rPr>
                <w:rStyle w:val="a9"/>
                <w:sz w:val="24"/>
                <w:szCs w:val="24"/>
                <w:rPrChange w:id="362" w:author="He Jianan" w:date="2019-05-20T11:23:00Z">
                  <w:rPr>
                    <w:rStyle w:val="a9"/>
                  </w:rPr>
                </w:rPrChange>
              </w:rPr>
            </w:r>
            <w:r w:rsidRPr="009F4243">
              <w:rPr>
                <w:rStyle w:val="a9"/>
                <w:sz w:val="24"/>
                <w:szCs w:val="24"/>
                <w:rPrChange w:id="363" w:author="He Jianan" w:date="2019-05-20T11:23:00Z">
                  <w:rPr>
                    <w:rStyle w:val="a9"/>
                  </w:rPr>
                </w:rPrChange>
              </w:rPr>
              <w:fldChar w:fldCharType="separate"/>
            </w:r>
            <w:r w:rsidRPr="009F4243">
              <w:rPr>
                <w:rStyle w:val="a9"/>
                <w:rFonts w:cs="宋体"/>
                <w:bCs/>
                <w:kern w:val="44"/>
                <w:sz w:val="24"/>
                <w:szCs w:val="24"/>
                <w:rPrChange w:id="364" w:author="He Jianan" w:date="2019-05-20T11:23:00Z">
                  <w:rPr>
                    <w:rStyle w:val="a9"/>
                    <w:rFonts w:ascii="黑体" w:eastAsia="黑体" w:hAnsi="黑体" w:cs="宋体"/>
                    <w:bCs/>
                    <w:kern w:val="44"/>
                  </w:rPr>
                </w:rPrChange>
              </w:rPr>
              <w:t>第三章 三维可视化平台概述</w:t>
            </w:r>
            <w:r w:rsidRPr="009F4243">
              <w:rPr>
                <w:webHidden/>
                <w:sz w:val="24"/>
                <w:szCs w:val="24"/>
                <w:rPrChange w:id="365" w:author="He Jianan" w:date="2019-05-20T11:23:00Z">
                  <w:rPr>
                    <w:webHidden/>
                  </w:rPr>
                </w:rPrChange>
              </w:rPr>
              <w:tab/>
            </w:r>
            <w:r w:rsidRPr="009F4243">
              <w:rPr>
                <w:webHidden/>
                <w:sz w:val="24"/>
                <w:szCs w:val="24"/>
                <w:rPrChange w:id="366" w:author="He Jianan" w:date="2019-05-20T11:23:00Z">
                  <w:rPr>
                    <w:webHidden/>
                  </w:rPr>
                </w:rPrChange>
              </w:rPr>
              <w:fldChar w:fldCharType="begin"/>
            </w:r>
            <w:r w:rsidRPr="009F4243">
              <w:rPr>
                <w:webHidden/>
                <w:sz w:val="24"/>
                <w:szCs w:val="24"/>
                <w:rPrChange w:id="367" w:author="He Jianan" w:date="2019-05-20T11:23:00Z">
                  <w:rPr>
                    <w:webHidden/>
                  </w:rPr>
                </w:rPrChange>
              </w:rPr>
              <w:instrText xml:space="preserve"> PAGEREF _Toc9243807 \h </w:instrText>
            </w:r>
            <w:r w:rsidRPr="009F4243">
              <w:rPr>
                <w:webHidden/>
                <w:sz w:val="24"/>
                <w:szCs w:val="24"/>
                <w:rPrChange w:id="368" w:author="He Jianan" w:date="2019-05-20T11:23:00Z">
                  <w:rPr>
                    <w:webHidden/>
                  </w:rPr>
                </w:rPrChange>
              </w:rPr>
            </w:r>
          </w:ins>
          <w:r w:rsidRPr="009F4243">
            <w:rPr>
              <w:webHidden/>
              <w:sz w:val="24"/>
              <w:szCs w:val="24"/>
              <w:rPrChange w:id="369" w:author="He Jianan" w:date="2019-05-20T11:23:00Z">
                <w:rPr>
                  <w:webHidden/>
                </w:rPr>
              </w:rPrChange>
            </w:rPr>
            <w:fldChar w:fldCharType="separate"/>
          </w:r>
          <w:ins w:id="370" w:author="He Jianan" w:date="2019-05-20T11:22:00Z">
            <w:r w:rsidRPr="009F4243">
              <w:rPr>
                <w:webHidden/>
                <w:sz w:val="24"/>
                <w:szCs w:val="24"/>
                <w:rPrChange w:id="371" w:author="He Jianan" w:date="2019-05-20T11:23:00Z">
                  <w:rPr>
                    <w:webHidden/>
                  </w:rPr>
                </w:rPrChange>
              </w:rPr>
              <w:t>13</w:t>
            </w:r>
            <w:r w:rsidRPr="009F4243">
              <w:rPr>
                <w:webHidden/>
                <w:sz w:val="24"/>
                <w:szCs w:val="24"/>
                <w:rPrChange w:id="372" w:author="He Jianan" w:date="2019-05-20T11:23:00Z">
                  <w:rPr>
                    <w:webHidden/>
                  </w:rPr>
                </w:rPrChange>
              </w:rPr>
              <w:fldChar w:fldCharType="end"/>
            </w:r>
            <w:r w:rsidRPr="009F4243">
              <w:rPr>
                <w:rStyle w:val="a9"/>
                <w:sz w:val="24"/>
                <w:szCs w:val="24"/>
                <w:rPrChange w:id="373" w:author="He Jianan" w:date="2019-05-20T11:23:00Z">
                  <w:rPr>
                    <w:rStyle w:val="a9"/>
                  </w:rPr>
                </w:rPrChange>
              </w:rPr>
              <w:fldChar w:fldCharType="end"/>
            </w:r>
          </w:ins>
        </w:p>
        <w:p w14:paraId="4FFA55C4" w14:textId="73915E17" w:rsidR="009F4243" w:rsidRPr="009F4243" w:rsidRDefault="009F4243">
          <w:pPr>
            <w:pStyle w:val="TOC2"/>
            <w:tabs>
              <w:tab w:val="right" w:leader="dot" w:pos="9344"/>
            </w:tabs>
            <w:rPr>
              <w:ins w:id="374" w:author="He Jianan" w:date="2019-05-20T11:22:00Z"/>
              <w:rFonts w:ascii="宋体" w:eastAsia="宋体" w:hAnsi="宋体"/>
              <w:noProof/>
              <w:sz w:val="24"/>
              <w:szCs w:val="24"/>
              <w:rPrChange w:id="375" w:author="He Jianan" w:date="2019-05-20T11:23:00Z">
                <w:rPr>
                  <w:ins w:id="376" w:author="He Jianan" w:date="2019-05-20T11:22:00Z"/>
                  <w:noProof/>
                </w:rPr>
              </w:rPrChange>
            </w:rPr>
          </w:pPr>
          <w:ins w:id="377" w:author="He Jianan" w:date="2019-05-20T11:22:00Z">
            <w:r w:rsidRPr="009F4243">
              <w:rPr>
                <w:rStyle w:val="a9"/>
                <w:rFonts w:ascii="宋体" w:eastAsia="宋体" w:hAnsi="宋体"/>
                <w:noProof/>
                <w:sz w:val="24"/>
                <w:szCs w:val="24"/>
                <w:rPrChange w:id="378" w:author="He Jianan" w:date="2019-05-20T11:23:00Z">
                  <w:rPr>
                    <w:rStyle w:val="a9"/>
                    <w:noProof/>
                  </w:rPr>
                </w:rPrChange>
              </w:rPr>
              <w:fldChar w:fldCharType="begin"/>
            </w:r>
            <w:r w:rsidRPr="009F4243">
              <w:rPr>
                <w:rStyle w:val="a9"/>
                <w:rFonts w:ascii="宋体" w:eastAsia="宋体" w:hAnsi="宋体"/>
                <w:noProof/>
                <w:sz w:val="24"/>
                <w:szCs w:val="24"/>
                <w:rPrChange w:id="379" w:author="He Jianan" w:date="2019-05-20T11:23:00Z">
                  <w:rPr>
                    <w:rStyle w:val="a9"/>
                    <w:noProof/>
                  </w:rPr>
                </w:rPrChange>
              </w:rPr>
              <w:instrText xml:space="preserve"> </w:instrText>
            </w:r>
            <w:r w:rsidRPr="009F4243">
              <w:rPr>
                <w:rFonts w:ascii="宋体" w:eastAsia="宋体" w:hAnsi="宋体"/>
                <w:noProof/>
                <w:sz w:val="24"/>
                <w:szCs w:val="24"/>
                <w:rPrChange w:id="380" w:author="He Jianan" w:date="2019-05-20T11:23:00Z">
                  <w:rPr>
                    <w:noProof/>
                  </w:rPr>
                </w:rPrChange>
              </w:rPr>
              <w:instrText>HYPERLINK \l "_Toc9243808"</w:instrText>
            </w:r>
            <w:r w:rsidRPr="009F4243">
              <w:rPr>
                <w:rStyle w:val="a9"/>
                <w:rFonts w:ascii="宋体" w:eastAsia="宋体" w:hAnsi="宋体"/>
                <w:noProof/>
                <w:sz w:val="24"/>
                <w:szCs w:val="24"/>
                <w:rPrChange w:id="381" w:author="He Jianan" w:date="2019-05-20T11:23:00Z">
                  <w:rPr>
                    <w:rStyle w:val="a9"/>
                    <w:noProof/>
                  </w:rPr>
                </w:rPrChange>
              </w:rPr>
              <w:instrText xml:space="preserve"> </w:instrText>
            </w:r>
            <w:r w:rsidRPr="009F4243">
              <w:rPr>
                <w:rStyle w:val="a9"/>
                <w:rFonts w:ascii="宋体" w:eastAsia="宋体" w:hAnsi="宋体"/>
                <w:noProof/>
                <w:sz w:val="24"/>
                <w:szCs w:val="24"/>
                <w:rPrChange w:id="382" w:author="He Jianan" w:date="2019-05-20T11:23:00Z">
                  <w:rPr>
                    <w:rStyle w:val="a9"/>
                    <w:noProof/>
                  </w:rPr>
                </w:rPrChange>
              </w:rPr>
            </w:r>
            <w:r w:rsidRPr="009F4243">
              <w:rPr>
                <w:rStyle w:val="a9"/>
                <w:rFonts w:ascii="宋体" w:eastAsia="宋体" w:hAnsi="宋体"/>
                <w:noProof/>
                <w:sz w:val="24"/>
                <w:szCs w:val="24"/>
                <w:rPrChange w:id="383" w:author="He Jianan" w:date="2019-05-20T11:23:00Z">
                  <w:rPr>
                    <w:rStyle w:val="a9"/>
                    <w:noProof/>
                  </w:rPr>
                </w:rPrChange>
              </w:rPr>
              <w:fldChar w:fldCharType="separate"/>
            </w:r>
            <w:r w:rsidRPr="009F4243">
              <w:rPr>
                <w:rStyle w:val="a9"/>
                <w:rFonts w:ascii="宋体" w:eastAsia="宋体" w:hAnsi="宋体"/>
                <w:noProof/>
                <w:sz w:val="24"/>
                <w:szCs w:val="24"/>
                <w:rPrChange w:id="384" w:author="He Jianan" w:date="2019-05-20T11:23:00Z">
                  <w:rPr>
                    <w:rStyle w:val="a9"/>
                    <w:rFonts w:ascii="黑体" w:eastAsia="黑体" w:hAnsi="黑体"/>
                    <w:noProof/>
                  </w:rPr>
                </w:rPrChange>
              </w:rPr>
              <w:t>3.1 平台开发环境</w:t>
            </w:r>
            <w:r w:rsidRPr="009F4243">
              <w:rPr>
                <w:rFonts w:ascii="宋体" w:eastAsia="宋体" w:hAnsi="宋体"/>
                <w:noProof/>
                <w:webHidden/>
                <w:sz w:val="24"/>
                <w:szCs w:val="24"/>
                <w:rPrChange w:id="385" w:author="He Jianan" w:date="2019-05-20T11:23:00Z">
                  <w:rPr>
                    <w:noProof/>
                    <w:webHidden/>
                  </w:rPr>
                </w:rPrChange>
              </w:rPr>
              <w:tab/>
            </w:r>
            <w:r w:rsidRPr="009F4243">
              <w:rPr>
                <w:rFonts w:ascii="宋体" w:eastAsia="宋体" w:hAnsi="宋体"/>
                <w:noProof/>
                <w:webHidden/>
                <w:sz w:val="24"/>
                <w:szCs w:val="24"/>
                <w:rPrChange w:id="386" w:author="He Jianan" w:date="2019-05-20T11:23:00Z">
                  <w:rPr>
                    <w:noProof/>
                    <w:webHidden/>
                  </w:rPr>
                </w:rPrChange>
              </w:rPr>
              <w:fldChar w:fldCharType="begin"/>
            </w:r>
            <w:r w:rsidRPr="009F4243">
              <w:rPr>
                <w:rFonts w:ascii="宋体" w:eastAsia="宋体" w:hAnsi="宋体"/>
                <w:noProof/>
                <w:webHidden/>
                <w:sz w:val="24"/>
                <w:szCs w:val="24"/>
                <w:rPrChange w:id="387" w:author="He Jianan" w:date="2019-05-20T11:23:00Z">
                  <w:rPr>
                    <w:noProof/>
                    <w:webHidden/>
                  </w:rPr>
                </w:rPrChange>
              </w:rPr>
              <w:instrText xml:space="preserve"> PAGEREF _Toc9243808 \h </w:instrText>
            </w:r>
            <w:r w:rsidRPr="009F4243">
              <w:rPr>
                <w:rFonts w:ascii="宋体" w:eastAsia="宋体" w:hAnsi="宋体"/>
                <w:noProof/>
                <w:webHidden/>
                <w:sz w:val="24"/>
                <w:szCs w:val="24"/>
                <w:rPrChange w:id="388" w:author="He Jianan" w:date="2019-05-20T11:23:00Z">
                  <w:rPr>
                    <w:noProof/>
                    <w:webHidden/>
                  </w:rPr>
                </w:rPrChange>
              </w:rPr>
            </w:r>
          </w:ins>
          <w:r w:rsidRPr="009F4243">
            <w:rPr>
              <w:rFonts w:ascii="宋体" w:eastAsia="宋体" w:hAnsi="宋体"/>
              <w:noProof/>
              <w:webHidden/>
              <w:sz w:val="24"/>
              <w:szCs w:val="24"/>
              <w:rPrChange w:id="389" w:author="He Jianan" w:date="2019-05-20T11:23:00Z">
                <w:rPr>
                  <w:noProof/>
                  <w:webHidden/>
                </w:rPr>
              </w:rPrChange>
            </w:rPr>
            <w:fldChar w:fldCharType="separate"/>
          </w:r>
          <w:ins w:id="390" w:author="He Jianan" w:date="2019-05-20T11:22:00Z">
            <w:r w:rsidRPr="009F4243">
              <w:rPr>
                <w:rFonts w:ascii="宋体" w:eastAsia="宋体" w:hAnsi="宋体"/>
                <w:noProof/>
                <w:webHidden/>
                <w:sz w:val="24"/>
                <w:szCs w:val="24"/>
                <w:rPrChange w:id="391" w:author="He Jianan" w:date="2019-05-20T11:23:00Z">
                  <w:rPr>
                    <w:noProof/>
                    <w:webHidden/>
                  </w:rPr>
                </w:rPrChange>
              </w:rPr>
              <w:t>13</w:t>
            </w:r>
            <w:r w:rsidRPr="009F4243">
              <w:rPr>
                <w:rFonts w:ascii="宋体" w:eastAsia="宋体" w:hAnsi="宋体"/>
                <w:noProof/>
                <w:webHidden/>
                <w:sz w:val="24"/>
                <w:szCs w:val="24"/>
                <w:rPrChange w:id="392" w:author="He Jianan" w:date="2019-05-20T11:23:00Z">
                  <w:rPr>
                    <w:noProof/>
                    <w:webHidden/>
                  </w:rPr>
                </w:rPrChange>
              </w:rPr>
              <w:fldChar w:fldCharType="end"/>
            </w:r>
            <w:r w:rsidRPr="009F4243">
              <w:rPr>
                <w:rStyle w:val="a9"/>
                <w:rFonts w:ascii="宋体" w:eastAsia="宋体" w:hAnsi="宋体"/>
                <w:noProof/>
                <w:sz w:val="24"/>
                <w:szCs w:val="24"/>
                <w:rPrChange w:id="393" w:author="He Jianan" w:date="2019-05-20T11:23:00Z">
                  <w:rPr>
                    <w:rStyle w:val="a9"/>
                    <w:noProof/>
                  </w:rPr>
                </w:rPrChange>
              </w:rPr>
              <w:fldChar w:fldCharType="end"/>
            </w:r>
          </w:ins>
        </w:p>
        <w:p w14:paraId="51B91146" w14:textId="31D60D65" w:rsidR="009F4243" w:rsidRPr="009F4243" w:rsidRDefault="009F4243">
          <w:pPr>
            <w:pStyle w:val="TOC2"/>
            <w:tabs>
              <w:tab w:val="right" w:leader="dot" w:pos="9344"/>
            </w:tabs>
            <w:rPr>
              <w:ins w:id="394" w:author="He Jianan" w:date="2019-05-20T11:22:00Z"/>
              <w:rFonts w:ascii="宋体" w:eastAsia="宋体" w:hAnsi="宋体"/>
              <w:noProof/>
              <w:sz w:val="24"/>
              <w:szCs w:val="24"/>
              <w:rPrChange w:id="395" w:author="He Jianan" w:date="2019-05-20T11:23:00Z">
                <w:rPr>
                  <w:ins w:id="396" w:author="He Jianan" w:date="2019-05-20T11:22:00Z"/>
                  <w:noProof/>
                </w:rPr>
              </w:rPrChange>
            </w:rPr>
          </w:pPr>
          <w:ins w:id="397" w:author="He Jianan" w:date="2019-05-20T11:22:00Z">
            <w:r w:rsidRPr="009F4243">
              <w:rPr>
                <w:rStyle w:val="a9"/>
                <w:rFonts w:ascii="宋体" w:eastAsia="宋体" w:hAnsi="宋体"/>
                <w:noProof/>
                <w:sz w:val="24"/>
                <w:szCs w:val="24"/>
                <w:rPrChange w:id="398" w:author="He Jianan" w:date="2019-05-20T11:23:00Z">
                  <w:rPr>
                    <w:rStyle w:val="a9"/>
                    <w:noProof/>
                  </w:rPr>
                </w:rPrChange>
              </w:rPr>
              <w:fldChar w:fldCharType="begin"/>
            </w:r>
            <w:r w:rsidRPr="009F4243">
              <w:rPr>
                <w:rStyle w:val="a9"/>
                <w:rFonts w:ascii="宋体" w:eastAsia="宋体" w:hAnsi="宋体"/>
                <w:noProof/>
                <w:sz w:val="24"/>
                <w:szCs w:val="24"/>
                <w:rPrChange w:id="399" w:author="He Jianan" w:date="2019-05-20T11:23:00Z">
                  <w:rPr>
                    <w:rStyle w:val="a9"/>
                    <w:noProof/>
                  </w:rPr>
                </w:rPrChange>
              </w:rPr>
              <w:instrText xml:space="preserve"> </w:instrText>
            </w:r>
            <w:r w:rsidRPr="009F4243">
              <w:rPr>
                <w:rFonts w:ascii="宋体" w:eastAsia="宋体" w:hAnsi="宋体"/>
                <w:noProof/>
                <w:sz w:val="24"/>
                <w:szCs w:val="24"/>
                <w:rPrChange w:id="400" w:author="He Jianan" w:date="2019-05-20T11:23:00Z">
                  <w:rPr>
                    <w:noProof/>
                  </w:rPr>
                </w:rPrChange>
              </w:rPr>
              <w:instrText>HYPERLINK \l "_Toc9243809"</w:instrText>
            </w:r>
            <w:r w:rsidRPr="009F4243">
              <w:rPr>
                <w:rStyle w:val="a9"/>
                <w:rFonts w:ascii="宋体" w:eastAsia="宋体" w:hAnsi="宋体"/>
                <w:noProof/>
                <w:sz w:val="24"/>
                <w:szCs w:val="24"/>
                <w:rPrChange w:id="401" w:author="He Jianan" w:date="2019-05-20T11:23:00Z">
                  <w:rPr>
                    <w:rStyle w:val="a9"/>
                    <w:noProof/>
                  </w:rPr>
                </w:rPrChange>
              </w:rPr>
              <w:instrText xml:space="preserve"> </w:instrText>
            </w:r>
            <w:r w:rsidRPr="009F4243">
              <w:rPr>
                <w:rStyle w:val="a9"/>
                <w:rFonts w:ascii="宋体" w:eastAsia="宋体" w:hAnsi="宋体"/>
                <w:noProof/>
                <w:sz w:val="24"/>
                <w:szCs w:val="24"/>
                <w:rPrChange w:id="402" w:author="He Jianan" w:date="2019-05-20T11:23:00Z">
                  <w:rPr>
                    <w:rStyle w:val="a9"/>
                    <w:noProof/>
                  </w:rPr>
                </w:rPrChange>
              </w:rPr>
            </w:r>
            <w:r w:rsidRPr="009F4243">
              <w:rPr>
                <w:rStyle w:val="a9"/>
                <w:rFonts w:ascii="宋体" w:eastAsia="宋体" w:hAnsi="宋体"/>
                <w:noProof/>
                <w:sz w:val="24"/>
                <w:szCs w:val="24"/>
                <w:rPrChange w:id="403" w:author="He Jianan" w:date="2019-05-20T11:23:00Z">
                  <w:rPr>
                    <w:rStyle w:val="a9"/>
                    <w:noProof/>
                  </w:rPr>
                </w:rPrChange>
              </w:rPr>
              <w:fldChar w:fldCharType="separate"/>
            </w:r>
            <w:r w:rsidRPr="009F4243">
              <w:rPr>
                <w:rStyle w:val="a9"/>
                <w:rFonts w:ascii="宋体" w:eastAsia="宋体" w:hAnsi="宋体"/>
                <w:noProof/>
                <w:sz w:val="24"/>
                <w:szCs w:val="24"/>
                <w:rPrChange w:id="404" w:author="He Jianan" w:date="2019-05-20T11:23:00Z">
                  <w:rPr>
                    <w:rStyle w:val="a9"/>
                    <w:rFonts w:ascii="黑体" w:eastAsia="黑体" w:hAnsi="黑体"/>
                    <w:noProof/>
                  </w:rPr>
                </w:rPrChange>
              </w:rPr>
              <w:t>3.2 平台概述</w:t>
            </w:r>
            <w:r w:rsidRPr="009F4243">
              <w:rPr>
                <w:rFonts w:ascii="宋体" w:eastAsia="宋体" w:hAnsi="宋体"/>
                <w:noProof/>
                <w:webHidden/>
                <w:sz w:val="24"/>
                <w:szCs w:val="24"/>
                <w:rPrChange w:id="405" w:author="He Jianan" w:date="2019-05-20T11:23:00Z">
                  <w:rPr>
                    <w:noProof/>
                    <w:webHidden/>
                  </w:rPr>
                </w:rPrChange>
              </w:rPr>
              <w:tab/>
            </w:r>
            <w:r w:rsidRPr="009F4243">
              <w:rPr>
                <w:rFonts w:ascii="宋体" w:eastAsia="宋体" w:hAnsi="宋体"/>
                <w:noProof/>
                <w:webHidden/>
                <w:sz w:val="24"/>
                <w:szCs w:val="24"/>
                <w:rPrChange w:id="406" w:author="He Jianan" w:date="2019-05-20T11:23:00Z">
                  <w:rPr>
                    <w:noProof/>
                    <w:webHidden/>
                  </w:rPr>
                </w:rPrChange>
              </w:rPr>
              <w:fldChar w:fldCharType="begin"/>
            </w:r>
            <w:r w:rsidRPr="009F4243">
              <w:rPr>
                <w:rFonts w:ascii="宋体" w:eastAsia="宋体" w:hAnsi="宋体"/>
                <w:noProof/>
                <w:webHidden/>
                <w:sz w:val="24"/>
                <w:szCs w:val="24"/>
                <w:rPrChange w:id="407" w:author="He Jianan" w:date="2019-05-20T11:23:00Z">
                  <w:rPr>
                    <w:noProof/>
                    <w:webHidden/>
                  </w:rPr>
                </w:rPrChange>
              </w:rPr>
              <w:instrText xml:space="preserve"> PAGEREF _Toc9243809 \h </w:instrText>
            </w:r>
            <w:r w:rsidRPr="009F4243">
              <w:rPr>
                <w:rFonts w:ascii="宋体" w:eastAsia="宋体" w:hAnsi="宋体"/>
                <w:noProof/>
                <w:webHidden/>
                <w:sz w:val="24"/>
                <w:szCs w:val="24"/>
                <w:rPrChange w:id="408" w:author="He Jianan" w:date="2019-05-20T11:23:00Z">
                  <w:rPr>
                    <w:noProof/>
                    <w:webHidden/>
                  </w:rPr>
                </w:rPrChange>
              </w:rPr>
            </w:r>
          </w:ins>
          <w:r w:rsidRPr="009F4243">
            <w:rPr>
              <w:rFonts w:ascii="宋体" w:eastAsia="宋体" w:hAnsi="宋体"/>
              <w:noProof/>
              <w:webHidden/>
              <w:sz w:val="24"/>
              <w:szCs w:val="24"/>
              <w:rPrChange w:id="409" w:author="He Jianan" w:date="2019-05-20T11:23:00Z">
                <w:rPr>
                  <w:noProof/>
                  <w:webHidden/>
                </w:rPr>
              </w:rPrChange>
            </w:rPr>
            <w:fldChar w:fldCharType="separate"/>
          </w:r>
          <w:ins w:id="410" w:author="He Jianan" w:date="2019-05-20T11:22:00Z">
            <w:r w:rsidRPr="009F4243">
              <w:rPr>
                <w:rFonts w:ascii="宋体" w:eastAsia="宋体" w:hAnsi="宋体"/>
                <w:noProof/>
                <w:webHidden/>
                <w:sz w:val="24"/>
                <w:szCs w:val="24"/>
                <w:rPrChange w:id="411" w:author="He Jianan" w:date="2019-05-20T11:23:00Z">
                  <w:rPr>
                    <w:noProof/>
                    <w:webHidden/>
                  </w:rPr>
                </w:rPrChange>
              </w:rPr>
              <w:t>15</w:t>
            </w:r>
            <w:r w:rsidRPr="009F4243">
              <w:rPr>
                <w:rFonts w:ascii="宋体" w:eastAsia="宋体" w:hAnsi="宋体"/>
                <w:noProof/>
                <w:webHidden/>
                <w:sz w:val="24"/>
                <w:szCs w:val="24"/>
                <w:rPrChange w:id="412" w:author="He Jianan" w:date="2019-05-20T11:23:00Z">
                  <w:rPr>
                    <w:noProof/>
                    <w:webHidden/>
                  </w:rPr>
                </w:rPrChange>
              </w:rPr>
              <w:fldChar w:fldCharType="end"/>
            </w:r>
            <w:r w:rsidRPr="009F4243">
              <w:rPr>
                <w:rStyle w:val="a9"/>
                <w:rFonts w:ascii="宋体" w:eastAsia="宋体" w:hAnsi="宋体"/>
                <w:noProof/>
                <w:sz w:val="24"/>
                <w:szCs w:val="24"/>
                <w:rPrChange w:id="413" w:author="He Jianan" w:date="2019-05-20T11:23:00Z">
                  <w:rPr>
                    <w:rStyle w:val="a9"/>
                    <w:noProof/>
                  </w:rPr>
                </w:rPrChange>
              </w:rPr>
              <w:fldChar w:fldCharType="end"/>
            </w:r>
          </w:ins>
        </w:p>
        <w:p w14:paraId="43D898CD" w14:textId="6242E940" w:rsidR="009F4243" w:rsidRPr="009F4243" w:rsidRDefault="009F4243">
          <w:pPr>
            <w:pStyle w:val="TOC3"/>
            <w:tabs>
              <w:tab w:val="right" w:leader="dot" w:pos="9344"/>
            </w:tabs>
            <w:rPr>
              <w:ins w:id="414" w:author="He Jianan" w:date="2019-05-20T11:22:00Z"/>
              <w:rFonts w:ascii="宋体" w:eastAsia="宋体" w:hAnsi="宋体"/>
              <w:noProof/>
              <w:sz w:val="24"/>
              <w:szCs w:val="24"/>
              <w:rPrChange w:id="415" w:author="He Jianan" w:date="2019-05-20T11:23:00Z">
                <w:rPr>
                  <w:ins w:id="416" w:author="He Jianan" w:date="2019-05-20T11:22:00Z"/>
                  <w:noProof/>
                </w:rPr>
              </w:rPrChange>
            </w:rPr>
          </w:pPr>
          <w:ins w:id="417" w:author="He Jianan" w:date="2019-05-20T11:22:00Z">
            <w:r w:rsidRPr="009F4243">
              <w:rPr>
                <w:rStyle w:val="a9"/>
                <w:rFonts w:ascii="宋体" w:eastAsia="宋体" w:hAnsi="宋体"/>
                <w:noProof/>
                <w:sz w:val="24"/>
                <w:szCs w:val="24"/>
                <w:rPrChange w:id="418" w:author="He Jianan" w:date="2019-05-20T11:23:00Z">
                  <w:rPr>
                    <w:rStyle w:val="a9"/>
                    <w:noProof/>
                  </w:rPr>
                </w:rPrChange>
              </w:rPr>
              <w:fldChar w:fldCharType="begin"/>
            </w:r>
            <w:r w:rsidRPr="009F4243">
              <w:rPr>
                <w:rStyle w:val="a9"/>
                <w:rFonts w:ascii="宋体" w:eastAsia="宋体" w:hAnsi="宋体"/>
                <w:noProof/>
                <w:sz w:val="24"/>
                <w:szCs w:val="24"/>
                <w:rPrChange w:id="419" w:author="He Jianan" w:date="2019-05-20T11:23:00Z">
                  <w:rPr>
                    <w:rStyle w:val="a9"/>
                    <w:noProof/>
                  </w:rPr>
                </w:rPrChange>
              </w:rPr>
              <w:instrText xml:space="preserve"> </w:instrText>
            </w:r>
            <w:r w:rsidRPr="009F4243">
              <w:rPr>
                <w:rFonts w:ascii="宋体" w:eastAsia="宋体" w:hAnsi="宋体"/>
                <w:noProof/>
                <w:sz w:val="24"/>
                <w:szCs w:val="24"/>
                <w:rPrChange w:id="420" w:author="He Jianan" w:date="2019-05-20T11:23:00Z">
                  <w:rPr>
                    <w:noProof/>
                  </w:rPr>
                </w:rPrChange>
              </w:rPr>
              <w:instrText>HYPERLINK \l "_Toc9243810"</w:instrText>
            </w:r>
            <w:r w:rsidRPr="009F4243">
              <w:rPr>
                <w:rStyle w:val="a9"/>
                <w:rFonts w:ascii="宋体" w:eastAsia="宋体" w:hAnsi="宋体"/>
                <w:noProof/>
                <w:sz w:val="24"/>
                <w:szCs w:val="24"/>
                <w:rPrChange w:id="421" w:author="He Jianan" w:date="2019-05-20T11:23:00Z">
                  <w:rPr>
                    <w:rStyle w:val="a9"/>
                    <w:noProof/>
                  </w:rPr>
                </w:rPrChange>
              </w:rPr>
              <w:instrText xml:space="preserve"> </w:instrText>
            </w:r>
            <w:r w:rsidRPr="009F4243">
              <w:rPr>
                <w:rStyle w:val="a9"/>
                <w:rFonts w:ascii="宋体" w:eastAsia="宋体" w:hAnsi="宋体"/>
                <w:noProof/>
                <w:sz w:val="24"/>
                <w:szCs w:val="24"/>
                <w:rPrChange w:id="422" w:author="He Jianan" w:date="2019-05-20T11:23:00Z">
                  <w:rPr>
                    <w:rStyle w:val="a9"/>
                    <w:noProof/>
                  </w:rPr>
                </w:rPrChange>
              </w:rPr>
            </w:r>
            <w:r w:rsidRPr="009F4243">
              <w:rPr>
                <w:rStyle w:val="a9"/>
                <w:rFonts w:ascii="宋体" w:eastAsia="宋体" w:hAnsi="宋体"/>
                <w:noProof/>
                <w:sz w:val="24"/>
                <w:szCs w:val="24"/>
                <w:rPrChange w:id="423" w:author="He Jianan" w:date="2019-05-20T11:23:00Z">
                  <w:rPr>
                    <w:rStyle w:val="a9"/>
                    <w:noProof/>
                  </w:rPr>
                </w:rPrChange>
              </w:rPr>
              <w:fldChar w:fldCharType="separate"/>
            </w:r>
            <w:r w:rsidRPr="009F4243">
              <w:rPr>
                <w:rStyle w:val="a9"/>
                <w:rFonts w:ascii="宋体" w:eastAsia="宋体" w:hAnsi="宋体"/>
                <w:noProof/>
                <w:sz w:val="24"/>
                <w:szCs w:val="24"/>
                <w:rPrChange w:id="424" w:author="He Jianan" w:date="2019-05-20T11:23:00Z">
                  <w:rPr>
                    <w:rStyle w:val="a9"/>
                    <w:rFonts w:ascii="宋体" w:eastAsia="宋体" w:hAnsi="宋体"/>
                    <w:noProof/>
                  </w:rPr>
                </w:rPrChange>
              </w:rPr>
              <w:t>3.2.1 平台各模块概述</w:t>
            </w:r>
            <w:r w:rsidRPr="009F4243">
              <w:rPr>
                <w:rFonts w:ascii="宋体" w:eastAsia="宋体" w:hAnsi="宋体"/>
                <w:noProof/>
                <w:webHidden/>
                <w:sz w:val="24"/>
                <w:szCs w:val="24"/>
                <w:rPrChange w:id="425" w:author="He Jianan" w:date="2019-05-20T11:23:00Z">
                  <w:rPr>
                    <w:noProof/>
                    <w:webHidden/>
                  </w:rPr>
                </w:rPrChange>
              </w:rPr>
              <w:tab/>
            </w:r>
            <w:r w:rsidRPr="009F4243">
              <w:rPr>
                <w:rFonts w:ascii="宋体" w:eastAsia="宋体" w:hAnsi="宋体"/>
                <w:noProof/>
                <w:webHidden/>
                <w:sz w:val="24"/>
                <w:szCs w:val="24"/>
                <w:rPrChange w:id="426" w:author="He Jianan" w:date="2019-05-20T11:23:00Z">
                  <w:rPr>
                    <w:noProof/>
                    <w:webHidden/>
                  </w:rPr>
                </w:rPrChange>
              </w:rPr>
              <w:fldChar w:fldCharType="begin"/>
            </w:r>
            <w:r w:rsidRPr="009F4243">
              <w:rPr>
                <w:rFonts w:ascii="宋体" w:eastAsia="宋体" w:hAnsi="宋体"/>
                <w:noProof/>
                <w:webHidden/>
                <w:sz w:val="24"/>
                <w:szCs w:val="24"/>
                <w:rPrChange w:id="427" w:author="He Jianan" w:date="2019-05-20T11:23:00Z">
                  <w:rPr>
                    <w:noProof/>
                    <w:webHidden/>
                  </w:rPr>
                </w:rPrChange>
              </w:rPr>
              <w:instrText xml:space="preserve"> PAGEREF _Toc9243810 \h </w:instrText>
            </w:r>
            <w:r w:rsidRPr="009F4243">
              <w:rPr>
                <w:rFonts w:ascii="宋体" w:eastAsia="宋体" w:hAnsi="宋体"/>
                <w:noProof/>
                <w:webHidden/>
                <w:sz w:val="24"/>
                <w:szCs w:val="24"/>
                <w:rPrChange w:id="428" w:author="He Jianan" w:date="2019-05-20T11:23:00Z">
                  <w:rPr>
                    <w:noProof/>
                    <w:webHidden/>
                  </w:rPr>
                </w:rPrChange>
              </w:rPr>
            </w:r>
          </w:ins>
          <w:r w:rsidRPr="009F4243">
            <w:rPr>
              <w:rFonts w:ascii="宋体" w:eastAsia="宋体" w:hAnsi="宋体"/>
              <w:noProof/>
              <w:webHidden/>
              <w:sz w:val="24"/>
              <w:szCs w:val="24"/>
              <w:rPrChange w:id="429" w:author="He Jianan" w:date="2019-05-20T11:23:00Z">
                <w:rPr>
                  <w:noProof/>
                  <w:webHidden/>
                </w:rPr>
              </w:rPrChange>
            </w:rPr>
            <w:fldChar w:fldCharType="separate"/>
          </w:r>
          <w:ins w:id="430" w:author="He Jianan" w:date="2019-05-20T11:22:00Z">
            <w:r w:rsidRPr="009F4243">
              <w:rPr>
                <w:rFonts w:ascii="宋体" w:eastAsia="宋体" w:hAnsi="宋体"/>
                <w:noProof/>
                <w:webHidden/>
                <w:sz w:val="24"/>
                <w:szCs w:val="24"/>
                <w:rPrChange w:id="431" w:author="He Jianan" w:date="2019-05-20T11:23:00Z">
                  <w:rPr>
                    <w:noProof/>
                    <w:webHidden/>
                  </w:rPr>
                </w:rPrChange>
              </w:rPr>
              <w:t>15</w:t>
            </w:r>
            <w:r w:rsidRPr="009F4243">
              <w:rPr>
                <w:rFonts w:ascii="宋体" w:eastAsia="宋体" w:hAnsi="宋体"/>
                <w:noProof/>
                <w:webHidden/>
                <w:sz w:val="24"/>
                <w:szCs w:val="24"/>
                <w:rPrChange w:id="432" w:author="He Jianan" w:date="2019-05-20T11:23:00Z">
                  <w:rPr>
                    <w:noProof/>
                    <w:webHidden/>
                  </w:rPr>
                </w:rPrChange>
              </w:rPr>
              <w:fldChar w:fldCharType="end"/>
            </w:r>
            <w:r w:rsidRPr="009F4243">
              <w:rPr>
                <w:rStyle w:val="a9"/>
                <w:rFonts w:ascii="宋体" w:eastAsia="宋体" w:hAnsi="宋体"/>
                <w:noProof/>
                <w:sz w:val="24"/>
                <w:szCs w:val="24"/>
                <w:rPrChange w:id="433" w:author="He Jianan" w:date="2019-05-20T11:23:00Z">
                  <w:rPr>
                    <w:rStyle w:val="a9"/>
                    <w:noProof/>
                  </w:rPr>
                </w:rPrChange>
              </w:rPr>
              <w:fldChar w:fldCharType="end"/>
            </w:r>
          </w:ins>
        </w:p>
        <w:p w14:paraId="676AB94D" w14:textId="5FFEA8EC" w:rsidR="009F4243" w:rsidRPr="009F4243" w:rsidRDefault="009F4243">
          <w:pPr>
            <w:pStyle w:val="TOC3"/>
            <w:tabs>
              <w:tab w:val="right" w:leader="dot" w:pos="9344"/>
            </w:tabs>
            <w:rPr>
              <w:ins w:id="434" w:author="He Jianan" w:date="2019-05-20T11:22:00Z"/>
              <w:rFonts w:ascii="宋体" w:eastAsia="宋体" w:hAnsi="宋体"/>
              <w:noProof/>
              <w:sz w:val="24"/>
              <w:szCs w:val="24"/>
              <w:rPrChange w:id="435" w:author="He Jianan" w:date="2019-05-20T11:23:00Z">
                <w:rPr>
                  <w:ins w:id="436" w:author="He Jianan" w:date="2019-05-20T11:22:00Z"/>
                  <w:noProof/>
                </w:rPr>
              </w:rPrChange>
            </w:rPr>
          </w:pPr>
          <w:ins w:id="437" w:author="He Jianan" w:date="2019-05-20T11:22:00Z">
            <w:r w:rsidRPr="009F4243">
              <w:rPr>
                <w:rStyle w:val="a9"/>
                <w:rFonts w:ascii="宋体" w:eastAsia="宋体" w:hAnsi="宋体"/>
                <w:noProof/>
                <w:sz w:val="24"/>
                <w:szCs w:val="24"/>
                <w:rPrChange w:id="438" w:author="He Jianan" w:date="2019-05-20T11:23:00Z">
                  <w:rPr>
                    <w:rStyle w:val="a9"/>
                    <w:noProof/>
                  </w:rPr>
                </w:rPrChange>
              </w:rPr>
              <w:fldChar w:fldCharType="begin"/>
            </w:r>
            <w:r w:rsidRPr="009F4243">
              <w:rPr>
                <w:rStyle w:val="a9"/>
                <w:rFonts w:ascii="宋体" w:eastAsia="宋体" w:hAnsi="宋体"/>
                <w:noProof/>
                <w:sz w:val="24"/>
                <w:szCs w:val="24"/>
                <w:rPrChange w:id="439" w:author="He Jianan" w:date="2019-05-20T11:23:00Z">
                  <w:rPr>
                    <w:rStyle w:val="a9"/>
                    <w:noProof/>
                  </w:rPr>
                </w:rPrChange>
              </w:rPr>
              <w:instrText xml:space="preserve"> </w:instrText>
            </w:r>
            <w:r w:rsidRPr="009F4243">
              <w:rPr>
                <w:rFonts w:ascii="宋体" w:eastAsia="宋体" w:hAnsi="宋体"/>
                <w:noProof/>
                <w:sz w:val="24"/>
                <w:szCs w:val="24"/>
                <w:rPrChange w:id="440" w:author="He Jianan" w:date="2019-05-20T11:23:00Z">
                  <w:rPr>
                    <w:noProof/>
                  </w:rPr>
                </w:rPrChange>
              </w:rPr>
              <w:instrText>HYPERLINK \l "_Toc9243811"</w:instrText>
            </w:r>
            <w:r w:rsidRPr="009F4243">
              <w:rPr>
                <w:rStyle w:val="a9"/>
                <w:rFonts w:ascii="宋体" w:eastAsia="宋体" w:hAnsi="宋体"/>
                <w:noProof/>
                <w:sz w:val="24"/>
                <w:szCs w:val="24"/>
                <w:rPrChange w:id="441" w:author="He Jianan" w:date="2019-05-20T11:23:00Z">
                  <w:rPr>
                    <w:rStyle w:val="a9"/>
                    <w:noProof/>
                  </w:rPr>
                </w:rPrChange>
              </w:rPr>
              <w:instrText xml:space="preserve"> </w:instrText>
            </w:r>
            <w:r w:rsidRPr="009F4243">
              <w:rPr>
                <w:rStyle w:val="a9"/>
                <w:rFonts w:ascii="宋体" w:eastAsia="宋体" w:hAnsi="宋体"/>
                <w:noProof/>
                <w:sz w:val="24"/>
                <w:szCs w:val="24"/>
                <w:rPrChange w:id="442" w:author="He Jianan" w:date="2019-05-20T11:23:00Z">
                  <w:rPr>
                    <w:rStyle w:val="a9"/>
                    <w:noProof/>
                  </w:rPr>
                </w:rPrChange>
              </w:rPr>
            </w:r>
            <w:r w:rsidRPr="009F4243">
              <w:rPr>
                <w:rStyle w:val="a9"/>
                <w:rFonts w:ascii="宋体" w:eastAsia="宋体" w:hAnsi="宋体"/>
                <w:noProof/>
                <w:sz w:val="24"/>
                <w:szCs w:val="24"/>
                <w:rPrChange w:id="443" w:author="He Jianan" w:date="2019-05-20T11:23:00Z">
                  <w:rPr>
                    <w:rStyle w:val="a9"/>
                    <w:noProof/>
                  </w:rPr>
                </w:rPrChange>
              </w:rPr>
              <w:fldChar w:fldCharType="separate"/>
            </w:r>
            <w:r w:rsidRPr="009F4243">
              <w:rPr>
                <w:rStyle w:val="a9"/>
                <w:rFonts w:ascii="宋体" w:eastAsia="宋体" w:hAnsi="宋体"/>
                <w:noProof/>
                <w:sz w:val="24"/>
                <w:szCs w:val="24"/>
                <w:rPrChange w:id="444" w:author="He Jianan" w:date="2019-05-20T11:23:00Z">
                  <w:rPr>
                    <w:rStyle w:val="a9"/>
                    <w:rFonts w:ascii="宋体" w:eastAsia="宋体" w:hAnsi="宋体"/>
                    <w:noProof/>
                  </w:rPr>
                </w:rPrChange>
              </w:rPr>
              <w:t>3.2.2 平台主界面概述</w:t>
            </w:r>
            <w:r w:rsidRPr="009F4243">
              <w:rPr>
                <w:rFonts w:ascii="宋体" w:eastAsia="宋体" w:hAnsi="宋体"/>
                <w:noProof/>
                <w:webHidden/>
                <w:sz w:val="24"/>
                <w:szCs w:val="24"/>
                <w:rPrChange w:id="445" w:author="He Jianan" w:date="2019-05-20T11:23:00Z">
                  <w:rPr>
                    <w:noProof/>
                    <w:webHidden/>
                  </w:rPr>
                </w:rPrChange>
              </w:rPr>
              <w:tab/>
            </w:r>
            <w:r w:rsidRPr="009F4243">
              <w:rPr>
                <w:rFonts w:ascii="宋体" w:eastAsia="宋体" w:hAnsi="宋体"/>
                <w:noProof/>
                <w:webHidden/>
                <w:sz w:val="24"/>
                <w:szCs w:val="24"/>
                <w:rPrChange w:id="446" w:author="He Jianan" w:date="2019-05-20T11:23:00Z">
                  <w:rPr>
                    <w:noProof/>
                    <w:webHidden/>
                  </w:rPr>
                </w:rPrChange>
              </w:rPr>
              <w:fldChar w:fldCharType="begin"/>
            </w:r>
            <w:r w:rsidRPr="009F4243">
              <w:rPr>
                <w:rFonts w:ascii="宋体" w:eastAsia="宋体" w:hAnsi="宋体"/>
                <w:noProof/>
                <w:webHidden/>
                <w:sz w:val="24"/>
                <w:szCs w:val="24"/>
                <w:rPrChange w:id="447" w:author="He Jianan" w:date="2019-05-20T11:23:00Z">
                  <w:rPr>
                    <w:noProof/>
                    <w:webHidden/>
                  </w:rPr>
                </w:rPrChange>
              </w:rPr>
              <w:instrText xml:space="preserve"> PAGEREF _Toc9243811 \h </w:instrText>
            </w:r>
            <w:r w:rsidRPr="009F4243">
              <w:rPr>
                <w:rFonts w:ascii="宋体" w:eastAsia="宋体" w:hAnsi="宋体"/>
                <w:noProof/>
                <w:webHidden/>
                <w:sz w:val="24"/>
                <w:szCs w:val="24"/>
                <w:rPrChange w:id="448" w:author="He Jianan" w:date="2019-05-20T11:23:00Z">
                  <w:rPr>
                    <w:noProof/>
                    <w:webHidden/>
                  </w:rPr>
                </w:rPrChange>
              </w:rPr>
            </w:r>
          </w:ins>
          <w:r w:rsidRPr="009F4243">
            <w:rPr>
              <w:rFonts w:ascii="宋体" w:eastAsia="宋体" w:hAnsi="宋体"/>
              <w:noProof/>
              <w:webHidden/>
              <w:sz w:val="24"/>
              <w:szCs w:val="24"/>
              <w:rPrChange w:id="449" w:author="He Jianan" w:date="2019-05-20T11:23:00Z">
                <w:rPr>
                  <w:noProof/>
                  <w:webHidden/>
                </w:rPr>
              </w:rPrChange>
            </w:rPr>
            <w:fldChar w:fldCharType="separate"/>
          </w:r>
          <w:ins w:id="450" w:author="He Jianan" w:date="2019-05-20T11:22:00Z">
            <w:r w:rsidRPr="009F4243">
              <w:rPr>
                <w:rFonts w:ascii="宋体" w:eastAsia="宋体" w:hAnsi="宋体"/>
                <w:noProof/>
                <w:webHidden/>
                <w:sz w:val="24"/>
                <w:szCs w:val="24"/>
                <w:rPrChange w:id="451" w:author="He Jianan" w:date="2019-05-20T11:23:00Z">
                  <w:rPr>
                    <w:noProof/>
                    <w:webHidden/>
                  </w:rPr>
                </w:rPrChange>
              </w:rPr>
              <w:t>15</w:t>
            </w:r>
            <w:r w:rsidRPr="009F4243">
              <w:rPr>
                <w:rFonts w:ascii="宋体" w:eastAsia="宋体" w:hAnsi="宋体"/>
                <w:noProof/>
                <w:webHidden/>
                <w:sz w:val="24"/>
                <w:szCs w:val="24"/>
                <w:rPrChange w:id="452" w:author="He Jianan" w:date="2019-05-20T11:23:00Z">
                  <w:rPr>
                    <w:noProof/>
                    <w:webHidden/>
                  </w:rPr>
                </w:rPrChange>
              </w:rPr>
              <w:fldChar w:fldCharType="end"/>
            </w:r>
            <w:r w:rsidRPr="009F4243">
              <w:rPr>
                <w:rStyle w:val="a9"/>
                <w:rFonts w:ascii="宋体" w:eastAsia="宋体" w:hAnsi="宋体"/>
                <w:noProof/>
                <w:sz w:val="24"/>
                <w:szCs w:val="24"/>
                <w:rPrChange w:id="453" w:author="He Jianan" w:date="2019-05-20T11:23:00Z">
                  <w:rPr>
                    <w:rStyle w:val="a9"/>
                    <w:noProof/>
                  </w:rPr>
                </w:rPrChange>
              </w:rPr>
              <w:fldChar w:fldCharType="end"/>
            </w:r>
          </w:ins>
        </w:p>
        <w:p w14:paraId="0453AE18" w14:textId="3100B5AE" w:rsidR="009F4243" w:rsidRPr="009F4243" w:rsidRDefault="009F4243">
          <w:pPr>
            <w:pStyle w:val="TOC3"/>
            <w:tabs>
              <w:tab w:val="right" w:leader="dot" w:pos="9344"/>
            </w:tabs>
            <w:rPr>
              <w:ins w:id="454" w:author="He Jianan" w:date="2019-05-20T11:22:00Z"/>
              <w:rFonts w:ascii="宋体" w:eastAsia="宋体" w:hAnsi="宋体"/>
              <w:noProof/>
              <w:sz w:val="24"/>
              <w:szCs w:val="24"/>
              <w:rPrChange w:id="455" w:author="He Jianan" w:date="2019-05-20T11:23:00Z">
                <w:rPr>
                  <w:ins w:id="456" w:author="He Jianan" w:date="2019-05-20T11:22:00Z"/>
                  <w:noProof/>
                </w:rPr>
              </w:rPrChange>
            </w:rPr>
          </w:pPr>
          <w:ins w:id="457" w:author="He Jianan" w:date="2019-05-20T11:22:00Z">
            <w:r w:rsidRPr="009F4243">
              <w:rPr>
                <w:rStyle w:val="a9"/>
                <w:rFonts w:ascii="宋体" w:eastAsia="宋体" w:hAnsi="宋体"/>
                <w:noProof/>
                <w:sz w:val="24"/>
                <w:szCs w:val="24"/>
                <w:rPrChange w:id="458" w:author="He Jianan" w:date="2019-05-20T11:23:00Z">
                  <w:rPr>
                    <w:rStyle w:val="a9"/>
                    <w:noProof/>
                  </w:rPr>
                </w:rPrChange>
              </w:rPr>
              <w:fldChar w:fldCharType="begin"/>
            </w:r>
            <w:r w:rsidRPr="009F4243">
              <w:rPr>
                <w:rStyle w:val="a9"/>
                <w:rFonts w:ascii="宋体" w:eastAsia="宋体" w:hAnsi="宋体"/>
                <w:noProof/>
                <w:sz w:val="24"/>
                <w:szCs w:val="24"/>
                <w:rPrChange w:id="459" w:author="He Jianan" w:date="2019-05-20T11:23:00Z">
                  <w:rPr>
                    <w:rStyle w:val="a9"/>
                    <w:noProof/>
                  </w:rPr>
                </w:rPrChange>
              </w:rPr>
              <w:instrText xml:space="preserve"> </w:instrText>
            </w:r>
            <w:r w:rsidRPr="009F4243">
              <w:rPr>
                <w:rFonts w:ascii="宋体" w:eastAsia="宋体" w:hAnsi="宋体"/>
                <w:noProof/>
                <w:sz w:val="24"/>
                <w:szCs w:val="24"/>
                <w:rPrChange w:id="460" w:author="He Jianan" w:date="2019-05-20T11:23:00Z">
                  <w:rPr>
                    <w:noProof/>
                  </w:rPr>
                </w:rPrChange>
              </w:rPr>
              <w:instrText>HYPERLINK \l "_Toc9243812"</w:instrText>
            </w:r>
            <w:r w:rsidRPr="009F4243">
              <w:rPr>
                <w:rStyle w:val="a9"/>
                <w:rFonts w:ascii="宋体" w:eastAsia="宋体" w:hAnsi="宋体"/>
                <w:noProof/>
                <w:sz w:val="24"/>
                <w:szCs w:val="24"/>
                <w:rPrChange w:id="461" w:author="He Jianan" w:date="2019-05-20T11:23:00Z">
                  <w:rPr>
                    <w:rStyle w:val="a9"/>
                    <w:noProof/>
                  </w:rPr>
                </w:rPrChange>
              </w:rPr>
              <w:instrText xml:space="preserve"> </w:instrText>
            </w:r>
            <w:r w:rsidRPr="009F4243">
              <w:rPr>
                <w:rStyle w:val="a9"/>
                <w:rFonts w:ascii="宋体" w:eastAsia="宋体" w:hAnsi="宋体"/>
                <w:noProof/>
                <w:sz w:val="24"/>
                <w:szCs w:val="24"/>
                <w:rPrChange w:id="462" w:author="He Jianan" w:date="2019-05-20T11:23:00Z">
                  <w:rPr>
                    <w:rStyle w:val="a9"/>
                    <w:noProof/>
                  </w:rPr>
                </w:rPrChange>
              </w:rPr>
            </w:r>
            <w:r w:rsidRPr="009F4243">
              <w:rPr>
                <w:rStyle w:val="a9"/>
                <w:rFonts w:ascii="宋体" w:eastAsia="宋体" w:hAnsi="宋体"/>
                <w:noProof/>
                <w:sz w:val="24"/>
                <w:szCs w:val="24"/>
                <w:rPrChange w:id="463" w:author="He Jianan" w:date="2019-05-20T11:23:00Z">
                  <w:rPr>
                    <w:rStyle w:val="a9"/>
                    <w:noProof/>
                  </w:rPr>
                </w:rPrChange>
              </w:rPr>
              <w:fldChar w:fldCharType="separate"/>
            </w:r>
            <w:r w:rsidRPr="009F4243">
              <w:rPr>
                <w:rStyle w:val="a9"/>
                <w:rFonts w:ascii="宋体" w:eastAsia="宋体" w:hAnsi="宋体"/>
                <w:noProof/>
                <w:sz w:val="24"/>
                <w:szCs w:val="24"/>
                <w:rPrChange w:id="464" w:author="He Jianan" w:date="2019-05-20T11:23:00Z">
                  <w:rPr>
                    <w:rStyle w:val="a9"/>
                    <w:rFonts w:ascii="宋体" w:eastAsia="宋体" w:hAnsi="宋体"/>
                    <w:noProof/>
                  </w:rPr>
                </w:rPrChange>
              </w:rPr>
              <w:t>3.2.3 平台流程图概述</w:t>
            </w:r>
            <w:r w:rsidRPr="009F4243">
              <w:rPr>
                <w:rFonts w:ascii="宋体" w:eastAsia="宋体" w:hAnsi="宋体"/>
                <w:noProof/>
                <w:webHidden/>
                <w:sz w:val="24"/>
                <w:szCs w:val="24"/>
                <w:rPrChange w:id="465" w:author="He Jianan" w:date="2019-05-20T11:23:00Z">
                  <w:rPr>
                    <w:noProof/>
                    <w:webHidden/>
                  </w:rPr>
                </w:rPrChange>
              </w:rPr>
              <w:tab/>
            </w:r>
            <w:r w:rsidRPr="009F4243">
              <w:rPr>
                <w:rFonts w:ascii="宋体" w:eastAsia="宋体" w:hAnsi="宋体"/>
                <w:noProof/>
                <w:webHidden/>
                <w:sz w:val="24"/>
                <w:szCs w:val="24"/>
                <w:rPrChange w:id="466" w:author="He Jianan" w:date="2019-05-20T11:23:00Z">
                  <w:rPr>
                    <w:noProof/>
                    <w:webHidden/>
                  </w:rPr>
                </w:rPrChange>
              </w:rPr>
              <w:fldChar w:fldCharType="begin"/>
            </w:r>
            <w:r w:rsidRPr="009F4243">
              <w:rPr>
                <w:rFonts w:ascii="宋体" w:eastAsia="宋体" w:hAnsi="宋体"/>
                <w:noProof/>
                <w:webHidden/>
                <w:sz w:val="24"/>
                <w:szCs w:val="24"/>
                <w:rPrChange w:id="467" w:author="He Jianan" w:date="2019-05-20T11:23:00Z">
                  <w:rPr>
                    <w:noProof/>
                    <w:webHidden/>
                  </w:rPr>
                </w:rPrChange>
              </w:rPr>
              <w:instrText xml:space="preserve"> PAGEREF _Toc9243812 \h </w:instrText>
            </w:r>
            <w:r w:rsidRPr="009F4243">
              <w:rPr>
                <w:rFonts w:ascii="宋体" w:eastAsia="宋体" w:hAnsi="宋体"/>
                <w:noProof/>
                <w:webHidden/>
                <w:sz w:val="24"/>
                <w:szCs w:val="24"/>
                <w:rPrChange w:id="468" w:author="He Jianan" w:date="2019-05-20T11:23:00Z">
                  <w:rPr>
                    <w:noProof/>
                    <w:webHidden/>
                  </w:rPr>
                </w:rPrChange>
              </w:rPr>
            </w:r>
          </w:ins>
          <w:r w:rsidRPr="009F4243">
            <w:rPr>
              <w:rFonts w:ascii="宋体" w:eastAsia="宋体" w:hAnsi="宋体"/>
              <w:noProof/>
              <w:webHidden/>
              <w:sz w:val="24"/>
              <w:szCs w:val="24"/>
              <w:rPrChange w:id="469" w:author="He Jianan" w:date="2019-05-20T11:23:00Z">
                <w:rPr>
                  <w:noProof/>
                  <w:webHidden/>
                </w:rPr>
              </w:rPrChange>
            </w:rPr>
            <w:fldChar w:fldCharType="separate"/>
          </w:r>
          <w:ins w:id="470" w:author="He Jianan" w:date="2019-05-20T11:22:00Z">
            <w:r w:rsidRPr="009F4243">
              <w:rPr>
                <w:rFonts w:ascii="宋体" w:eastAsia="宋体" w:hAnsi="宋体"/>
                <w:noProof/>
                <w:webHidden/>
                <w:sz w:val="24"/>
                <w:szCs w:val="24"/>
                <w:rPrChange w:id="471" w:author="He Jianan" w:date="2019-05-20T11:23:00Z">
                  <w:rPr>
                    <w:noProof/>
                    <w:webHidden/>
                  </w:rPr>
                </w:rPrChange>
              </w:rPr>
              <w:t>17</w:t>
            </w:r>
            <w:r w:rsidRPr="009F4243">
              <w:rPr>
                <w:rFonts w:ascii="宋体" w:eastAsia="宋体" w:hAnsi="宋体"/>
                <w:noProof/>
                <w:webHidden/>
                <w:sz w:val="24"/>
                <w:szCs w:val="24"/>
                <w:rPrChange w:id="472" w:author="He Jianan" w:date="2019-05-20T11:23:00Z">
                  <w:rPr>
                    <w:noProof/>
                    <w:webHidden/>
                  </w:rPr>
                </w:rPrChange>
              </w:rPr>
              <w:fldChar w:fldCharType="end"/>
            </w:r>
            <w:r w:rsidRPr="009F4243">
              <w:rPr>
                <w:rStyle w:val="a9"/>
                <w:rFonts w:ascii="宋体" w:eastAsia="宋体" w:hAnsi="宋体"/>
                <w:noProof/>
                <w:sz w:val="24"/>
                <w:szCs w:val="24"/>
                <w:rPrChange w:id="473" w:author="He Jianan" w:date="2019-05-20T11:23:00Z">
                  <w:rPr>
                    <w:rStyle w:val="a9"/>
                    <w:noProof/>
                  </w:rPr>
                </w:rPrChange>
              </w:rPr>
              <w:fldChar w:fldCharType="end"/>
            </w:r>
          </w:ins>
        </w:p>
        <w:p w14:paraId="194A9082" w14:textId="69E26A64" w:rsidR="009F4243" w:rsidRPr="009F4243" w:rsidRDefault="009F4243">
          <w:pPr>
            <w:pStyle w:val="TOC2"/>
            <w:tabs>
              <w:tab w:val="right" w:leader="dot" w:pos="9344"/>
            </w:tabs>
            <w:rPr>
              <w:ins w:id="474" w:author="He Jianan" w:date="2019-05-20T11:22:00Z"/>
              <w:rFonts w:ascii="宋体" w:eastAsia="宋体" w:hAnsi="宋体"/>
              <w:noProof/>
              <w:sz w:val="24"/>
              <w:szCs w:val="24"/>
              <w:rPrChange w:id="475" w:author="He Jianan" w:date="2019-05-20T11:23:00Z">
                <w:rPr>
                  <w:ins w:id="476" w:author="He Jianan" w:date="2019-05-20T11:22:00Z"/>
                  <w:noProof/>
                </w:rPr>
              </w:rPrChange>
            </w:rPr>
          </w:pPr>
          <w:ins w:id="477" w:author="He Jianan" w:date="2019-05-20T11:22:00Z">
            <w:r w:rsidRPr="009F4243">
              <w:rPr>
                <w:rStyle w:val="a9"/>
                <w:rFonts w:ascii="宋体" w:eastAsia="宋体" w:hAnsi="宋体"/>
                <w:noProof/>
                <w:sz w:val="24"/>
                <w:szCs w:val="24"/>
                <w:rPrChange w:id="478" w:author="He Jianan" w:date="2019-05-20T11:23:00Z">
                  <w:rPr>
                    <w:rStyle w:val="a9"/>
                    <w:noProof/>
                  </w:rPr>
                </w:rPrChange>
              </w:rPr>
              <w:fldChar w:fldCharType="begin"/>
            </w:r>
            <w:r w:rsidRPr="009F4243">
              <w:rPr>
                <w:rStyle w:val="a9"/>
                <w:rFonts w:ascii="宋体" w:eastAsia="宋体" w:hAnsi="宋体"/>
                <w:noProof/>
                <w:sz w:val="24"/>
                <w:szCs w:val="24"/>
                <w:rPrChange w:id="479" w:author="He Jianan" w:date="2019-05-20T11:23:00Z">
                  <w:rPr>
                    <w:rStyle w:val="a9"/>
                    <w:noProof/>
                  </w:rPr>
                </w:rPrChange>
              </w:rPr>
              <w:instrText xml:space="preserve"> </w:instrText>
            </w:r>
            <w:r w:rsidRPr="009F4243">
              <w:rPr>
                <w:rFonts w:ascii="宋体" w:eastAsia="宋体" w:hAnsi="宋体"/>
                <w:noProof/>
                <w:sz w:val="24"/>
                <w:szCs w:val="24"/>
                <w:rPrChange w:id="480" w:author="He Jianan" w:date="2019-05-20T11:23:00Z">
                  <w:rPr>
                    <w:noProof/>
                  </w:rPr>
                </w:rPrChange>
              </w:rPr>
              <w:instrText>HYPERLINK \l "_Toc9243813"</w:instrText>
            </w:r>
            <w:r w:rsidRPr="009F4243">
              <w:rPr>
                <w:rStyle w:val="a9"/>
                <w:rFonts w:ascii="宋体" w:eastAsia="宋体" w:hAnsi="宋体"/>
                <w:noProof/>
                <w:sz w:val="24"/>
                <w:szCs w:val="24"/>
                <w:rPrChange w:id="481" w:author="He Jianan" w:date="2019-05-20T11:23:00Z">
                  <w:rPr>
                    <w:rStyle w:val="a9"/>
                    <w:noProof/>
                  </w:rPr>
                </w:rPrChange>
              </w:rPr>
              <w:instrText xml:space="preserve"> </w:instrText>
            </w:r>
            <w:r w:rsidRPr="009F4243">
              <w:rPr>
                <w:rStyle w:val="a9"/>
                <w:rFonts w:ascii="宋体" w:eastAsia="宋体" w:hAnsi="宋体"/>
                <w:noProof/>
                <w:sz w:val="24"/>
                <w:szCs w:val="24"/>
                <w:rPrChange w:id="482" w:author="He Jianan" w:date="2019-05-20T11:23:00Z">
                  <w:rPr>
                    <w:rStyle w:val="a9"/>
                    <w:noProof/>
                  </w:rPr>
                </w:rPrChange>
              </w:rPr>
            </w:r>
            <w:r w:rsidRPr="009F4243">
              <w:rPr>
                <w:rStyle w:val="a9"/>
                <w:rFonts w:ascii="宋体" w:eastAsia="宋体" w:hAnsi="宋体"/>
                <w:noProof/>
                <w:sz w:val="24"/>
                <w:szCs w:val="24"/>
                <w:rPrChange w:id="483" w:author="He Jianan" w:date="2019-05-20T11:23:00Z">
                  <w:rPr>
                    <w:rStyle w:val="a9"/>
                    <w:noProof/>
                  </w:rPr>
                </w:rPrChange>
              </w:rPr>
              <w:fldChar w:fldCharType="separate"/>
            </w:r>
            <w:r w:rsidRPr="009F4243">
              <w:rPr>
                <w:rStyle w:val="a9"/>
                <w:rFonts w:ascii="宋体" w:eastAsia="宋体" w:hAnsi="宋体"/>
                <w:noProof/>
                <w:sz w:val="24"/>
                <w:szCs w:val="24"/>
                <w:rPrChange w:id="484" w:author="He Jianan" w:date="2019-05-20T11:23:00Z">
                  <w:rPr>
                    <w:rStyle w:val="a9"/>
                    <w:rFonts w:ascii="黑体" w:eastAsia="黑体" w:hAnsi="黑体"/>
                    <w:noProof/>
                  </w:rPr>
                </w:rPrChange>
              </w:rPr>
              <w:t>3.3 面向对象的平台设计</w:t>
            </w:r>
            <w:r w:rsidRPr="009F4243">
              <w:rPr>
                <w:rFonts w:ascii="宋体" w:eastAsia="宋体" w:hAnsi="宋体"/>
                <w:noProof/>
                <w:webHidden/>
                <w:sz w:val="24"/>
                <w:szCs w:val="24"/>
                <w:rPrChange w:id="485" w:author="He Jianan" w:date="2019-05-20T11:23:00Z">
                  <w:rPr>
                    <w:noProof/>
                    <w:webHidden/>
                  </w:rPr>
                </w:rPrChange>
              </w:rPr>
              <w:tab/>
            </w:r>
            <w:r w:rsidRPr="009F4243">
              <w:rPr>
                <w:rFonts w:ascii="宋体" w:eastAsia="宋体" w:hAnsi="宋体"/>
                <w:noProof/>
                <w:webHidden/>
                <w:sz w:val="24"/>
                <w:szCs w:val="24"/>
                <w:rPrChange w:id="486" w:author="He Jianan" w:date="2019-05-20T11:23:00Z">
                  <w:rPr>
                    <w:noProof/>
                    <w:webHidden/>
                  </w:rPr>
                </w:rPrChange>
              </w:rPr>
              <w:fldChar w:fldCharType="begin"/>
            </w:r>
            <w:r w:rsidRPr="009F4243">
              <w:rPr>
                <w:rFonts w:ascii="宋体" w:eastAsia="宋体" w:hAnsi="宋体"/>
                <w:noProof/>
                <w:webHidden/>
                <w:sz w:val="24"/>
                <w:szCs w:val="24"/>
                <w:rPrChange w:id="487" w:author="He Jianan" w:date="2019-05-20T11:23:00Z">
                  <w:rPr>
                    <w:noProof/>
                    <w:webHidden/>
                  </w:rPr>
                </w:rPrChange>
              </w:rPr>
              <w:instrText xml:space="preserve"> PAGEREF _Toc9243813 \h </w:instrText>
            </w:r>
            <w:r w:rsidRPr="009F4243">
              <w:rPr>
                <w:rFonts w:ascii="宋体" w:eastAsia="宋体" w:hAnsi="宋体"/>
                <w:noProof/>
                <w:webHidden/>
                <w:sz w:val="24"/>
                <w:szCs w:val="24"/>
                <w:rPrChange w:id="488" w:author="He Jianan" w:date="2019-05-20T11:23:00Z">
                  <w:rPr>
                    <w:noProof/>
                    <w:webHidden/>
                  </w:rPr>
                </w:rPrChange>
              </w:rPr>
            </w:r>
          </w:ins>
          <w:r w:rsidRPr="009F4243">
            <w:rPr>
              <w:rFonts w:ascii="宋体" w:eastAsia="宋体" w:hAnsi="宋体"/>
              <w:noProof/>
              <w:webHidden/>
              <w:sz w:val="24"/>
              <w:szCs w:val="24"/>
              <w:rPrChange w:id="489" w:author="He Jianan" w:date="2019-05-20T11:23:00Z">
                <w:rPr>
                  <w:noProof/>
                  <w:webHidden/>
                </w:rPr>
              </w:rPrChange>
            </w:rPr>
            <w:fldChar w:fldCharType="separate"/>
          </w:r>
          <w:ins w:id="490" w:author="He Jianan" w:date="2019-05-20T11:22:00Z">
            <w:r w:rsidRPr="009F4243">
              <w:rPr>
                <w:rFonts w:ascii="宋体" w:eastAsia="宋体" w:hAnsi="宋体"/>
                <w:noProof/>
                <w:webHidden/>
                <w:sz w:val="24"/>
                <w:szCs w:val="24"/>
                <w:rPrChange w:id="491" w:author="He Jianan" w:date="2019-05-20T11:23:00Z">
                  <w:rPr>
                    <w:noProof/>
                    <w:webHidden/>
                  </w:rPr>
                </w:rPrChange>
              </w:rPr>
              <w:t>18</w:t>
            </w:r>
            <w:r w:rsidRPr="009F4243">
              <w:rPr>
                <w:rFonts w:ascii="宋体" w:eastAsia="宋体" w:hAnsi="宋体"/>
                <w:noProof/>
                <w:webHidden/>
                <w:sz w:val="24"/>
                <w:szCs w:val="24"/>
                <w:rPrChange w:id="492" w:author="He Jianan" w:date="2019-05-20T11:23:00Z">
                  <w:rPr>
                    <w:noProof/>
                    <w:webHidden/>
                  </w:rPr>
                </w:rPrChange>
              </w:rPr>
              <w:fldChar w:fldCharType="end"/>
            </w:r>
            <w:r w:rsidRPr="009F4243">
              <w:rPr>
                <w:rStyle w:val="a9"/>
                <w:rFonts w:ascii="宋体" w:eastAsia="宋体" w:hAnsi="宋体"/>
                <w:noProof/>
                <w:sz w:val="24"/>
                <w:szCs w:val="24"/>
                <w:rPrChange w:id="493" w:author="He Jianan" w:date="2019-05-20T11:23:00Z">
                  <w:rPr>
                    <w:rStyle w:val="a9"/>
                    <w:noProof/>
                  </w:rPr>
                </w:rPrChange>
              </w:rPr>
              <w:fldChar w:fldCharType="end"/>
            </w:r>
          </w:ins>
        </w:p>
        <w:p w14:paraId="5C969122" w14:textId="7ACEF9CE" w:rsidR="009F4243" w:rsidRPr="009F4243" w:rsidRDefault="009F4243">
          <w:pPr>
            <w:pStyle w:val="TOC2"/>
            <w:tabs>
              <w:tab w:val="right" w:leader="dot" w:pos="9344"/>
            </w:tabs>
            <w:rPr>
              <w:ins w:id="494" w:author="He Jianan" w:date="2019-05-20T11:22:00Z"/>
              <w:rFonts w:ascii="宋体" w:eastAsia="宋体" w:hAnsi="宋体"/>
              <w:noProof/>
              <w:sz w:val="24"/>
              <w:szCs w:val="24"/>
              <w:rPrChange w:id="495" w:author="He Jianan" w:date="2019-05-20T11:23:00Z">
                <w:rPr>
                  <w:ins w:id="496" w:author="He Jianan" w:date="2019-05-20T11:22:00Z"/>
                  <w:noProof/>
                </w:rPr>
              </w:rPrChange>
            </w:rPr>
          </w:pPr>
          <w:ins w:id="497" w:author="He Jianan" w:date="2019-05-20T11:22:00Z">
            <w:r w:rsidRPr="009F4243">
              <w:rPr>
                <w:rStyle w:val="a9"/>
                <w:rFonts w:ascii="宋体" w:eastAsia="宋体" w:hAnsi="宋体"/>
                <w:noProof/>
                <w:sz w:val="24"/>
                <w:szCs w:val="24"/>
                <w:rPrChange w:id="498" w:author="He Jianan" w:date="2019-05-20T11:23:00Z">
                  <w:rPr>
                    <w:rStyle w:val="a9"/>
                    <w:noProof/>
                  </w:rPr>
                </w:rPrChange>
              </w:rPr>
              <w:fldChar w:fldCharType="begin"/>
            </w:r>
            <w:r w:rsidRPr="009F4243">
              <w:rPr>
                <w:rStyle w:val="a9"/>
                <w:rFonts w:ascii="宋体" w:eastAsia="宋体" w:hAnsi="宋体"/>
                <w:noProof/>
                <w:sz w:val="24"/>
                <w:szCs w:val="24"/>
                <w:rPrChange w:id="499" w:author="He Jianan" w:date="2019-05-20T11:23:00Z">
                  <w:rPr>
                    <w:rStyle w:val="a9"/>
                    <w:noProof/>
                  </w:rPr>
                </w:rPrChange>
              </w:rPr>
              <w:instrText xml:space="preserve"> </w:instrText>
            </w:r>
            <w:r w:rsidRPr="009F4243">
              <w:rPr>
                <w:rFonts w:ascii="宋体" w:eastAsia="宋体" w:hAnsi="宋体"/>
                <w:noProof/>
                <w:sz w:val="24"/>
                <w:szCs w:val="24"/>
                <w:rPrChange w:id="500" w:author="He Jianan" w:date="2019-05-20T11:23:00Z">
                  <w:rPr>
                    <w:noProof/>
                  </w:rPr>
                </w:rPrChange>
              </w:rPr>
              <w:instrText>HYPERLINK \l "_Toc9243814"</w:instrText>
            </w:r>
            <w:r w:rsidRPr="009F4243">
              <w:rPr>
                <w:rStyle w:val="a9"/>
                <w:rFonts w:ascii="宋体" w:eastAsia="宋体" w:hAnsi="宋体"/>
                <w:noProof/>
                <w:sz w:val="24"/>
                <w:szCs w:val="24"/>
                <w:rPrChange w:id="501" w:author="He Jianan" w:date="2019-05-20T11:23:00Z">
                  <w:rPr>
                    <w:rStyle w:val="a9"/>
                    <w:noProof/>
                  </w:rPr>
                </w:rPrChange>
              </w:rPr>
              <w:instrText xml:space="preserve"> </w:instrText>
            </w:r>
            <w:r w:rsidRPr="009F4243">
              <w:rPr>
                <w:rStyle w:val="a9"/>
                <w:rFonts w:ascii="宋体" w:eastAsia="宋体" w:hAnsi="宋体"/>
                <w:noProof/>
                <w:sz w:val="24"/>
                <w:szCs w:val="24"/>
                <w:rPrChange w:id="502" w:author="He Jianan" w:date="2019-05-20T11:23:00Z">
                  <w:rPr>
                    <w:rStyle w:val="a9"/>
                    <w:noProof/>
                  </w:rPr>
                </w:rPrChange>
              </w:rPr>
            </w:r>
            <w:r w:rsidRPr="009F4243">
              <w:rPr>
                <w:rStyle w:val="a9"/>
                <w:rFonts w:ascii="宋体" w:eastAsia="宋体" w:hAnsi="宋体"/>
                <w:noProof/>
                <w:sz w:val="24"/>
                <w:szCs w:val="24"/>
                <w:rPrChange w:id="503" w:author="He Jianan" w:date="2019-05-20T11:23:00Z">
                  <w:rPr>
                    <w:rStyle w:val="a9"/>
                    <w:noProof/>
                  </w:rPr>
                </w:rPrChange>
              </w:rPr>
              <w:fldChar w:fldCharType="separate"/>
            </w:r>
            <w:r w:rsidRPr="009F4243">
              <w:rPr>
                <w:rStyle w:val="a9"/>
                <w:rFonts w:ascii="宋体" w:eastAsia="宋体" w:hAnsi="宋体"/>
                <w:noProof/>
                <w:sz w:val="24"/>
                <w:szCs w:val="24"/>
                <w:rPrChange w:id="504" w:author="He Jianan" w:date="2019-05-20T11:23:00Z">
                  <w:rPr>
                    <w:rStyle w:val="a9"/>
                    <w:rFonts w:ascii="黑体" w:eastAsia="黑体" w:hAnsi="黑体"/>
                    <w:noProof/>
                  </w:rPr>
                </w:rPrChange>
              </w:rPr>
              <w:t>3.4 本章小结</w:t>
            </w:r>
            <w:r w:rsidRPr="009F4243">
              <w:rPr>
                <w:rFonts w:ascii="宋体" w:eastAsia="宋体" w:hAnsi="宋体"/>
                <w:noProof/>
                <w:webHidden/>
                <w:sz w:val="24"/>
                <w:szCs w:val="24"/>
                <w:rPrChange w:id="505" w:author="He Jianan" w:date="2019-05-20T11:23:00Z">
                  <w:rPr>
                    <w:noProof/>
                    <w:webHidden/>
                  </w:rPr>
                </w:rPrChange>
              </w:rPr>
              <w:tab/>
            </w:r>
            <w:r w:rsidRPr="009F4243">
              <w:rPr>
                <w:rFonts w:ascii="宋体" w:eastAsia="宋体" w:hAnsi="宋体"/>
                <w:noProof/>
                <w:webHidden/>
                <w:sz w:val="24"/>
                <w:szCs w:val="24"/>
                <w:rPrChange w:id="506" w:author="He Jianan" w:date="2019-05-20T11:23:00Z">
                  <w:rPr>
                    <w:noProof/>
                    <w:webHidden/>
                  </w:rPr>
                </w:rPrChange>
              </w:rPr>
              <w:fldChar w:fldCharType="begin"/>
            </w:r>
            <w:r w:rsidRPr="009F4243">
              <w:rPr>
                <w:rFonts w:ascii="宋体" w:eastAsia="宋体" w:hAnsi="宋体"/>
                <w:noProof/>
                <w:webHidden/>
                <w:sz w:val="24"/>
                <w:szCs w:val="24"/>
                <w:rPrChange w:id="507" w:author="He Jianan" w:date="2019-05-20T11:23:00Z">
                  <w:rPr>
                    <w:noProof/>
                    <w:webHidden/>
                  </w:rPr>
                </w:rPrChange>
              </w:rPr>
              <w:instrText xml:space="preserve"> PAGEREF _Toc9243814 \h </w:instrText>
            </w:r>
            <w:r w:rsidRPr="009F4243">
              <w:rPr>
                <w:rFonts w:ascii="宋体" w:eastAsia="宋体" w:hAnsi="宋体"/>
                <w:noProof/>
                <w:webHidden/>
                <w:sz w:val="24"/>
                <w:szCs w:val="24"/>
                <w:rPrChange w:id="508" w:author="He Jianan" w:date="2019-05-20T11:23:00Z">
                  <w:rPr>
                    <w:noProof/>
                    <w:webHidden/>
                  </w:rPr>
                </w:rPrChange>
              </w:rPr>
            </w:r>
          </w:ins>
          <w:r w:rsidRPr="009F4243">
            <w:rPr>
              <w:rFonts w:ascii="宋体" w:eastAsia="宋体" w:hAnsi="宋体"/>
              <w:noProof/>
              <w:webHidden/>
              <w:sz w:val="24"/>
              <w:szCs w:val="24"/>
              <w:rPrChange w:id="509" w:author="He Jianan" w:date="2019-05-20T11:23:00Z">
                <w:rPr>
                  <w:noProof/>
                  <w:webHidden/>
                </w:rPr>
              </w:rPrChange>
            </w:rPr>
            <w:fldChar w:fldCharType="separate"/>
          </w:r>
          <w:ins w:id="510" w:author="He Jianan" w:date="2019-05-20T11:22:00Z">
            <w:r w:rsidRPr="009F4243">
              <w:rPr>
                <w:rFonts w:ascii="宋体" w:eastAsia="宋体" w:hAnsi="宋体"/>
                <w:noProof/>
                <w:webHidden/>
                <w:sz w:val="24"/>
                <w:szCs w:val="24"/>
                <w:rPrChange w:id="511" w:author="He Jianan" w:date="2019-05-20T11:23:00Z">
                  <w:rPr>
                    <w:noProof/>
                    <w:webHidden/>
                  </w:rPr>
                </w:rPrChange>
              </w:rPr>
              <w:t>19</w:t>
            </w:r>
            <w:r w:rsidRPr="009F4243">
              <w:rPr>
                <w:rFonts w:ascii="宋体" w:eastAsia="宋体" w:hAnsi="宋体"/>
                <w:noProof/>
                <w:webHidden/>
                <w:sz w:val="24"/>
                <w:szCs w:val="24"/>
                <w:rPrChange w:id="512" w:author="He Jianan" w:date="2019-05-20T11:23:00Z">
                  <w:rPr>
                    <w:noProof/>
                    <w:webHidden/>
                  </w:rPr>
                </w:rPrChange>
              </w:rPr>
              <w:fldChar w:fldCharType="end"/>
            </w:r>
            <w:r w:rsidRPr="009F4243">
              <w:rPr>
                <w:rStyle w:val="a9"/>
                <w:rFonts w:ascii="宋体" w:eastAsia="宋体" w:hAnsi="宋体"/>
                <w:noProof/>
                <w:sz w:val="24"/>
                <w:szCs w:val="24"/>
                <w:rPrChange w:id="513" w:author="He Jianan" w:date="2019-05-20T11:23:00Z">
                  <w:rPr>
                    <w:rStyle w:val="a9"/>
                    <w:noProof/>
                  </w:rPr>
                </w:rPrChange>
              </w:rPr>
              <w:fldChar w:fldCharType="end"/>
            </w:r>
          </w:ins>
        </w:p>
        <w:p w14:paraId="174AB140" w14:textId="7309C7E5" w:rsidR="009F4243" w:rsidRPr="009F4243" w:rsidRDefault="009F4243">
          <w:pPr>
            <w:pStyle w:val="TOC1"/>
            <w:rPr>
              <w:ins w:id="514" w:author="He Jianan" w:date="2019-05-20T11:22:00Z"/>
              <w:rFonts w:cstheme="minorBidi"/>
              <w:sz w:val="24"/>
              <w:szCs w:val="24"/>
              <w:rPrChange w:id="515" w:author="He Jianan" w:date="2019-05-20T11:23:00Z">
                <w:rPr>
                  <w:ins w:id="516" w:author="He Jianan" w:date="2019-05-20T11:22:00Z"/>
                  <w:rFonts w:asciiTheme="minorHAnsi" w:eastAsiaTheme="minorEastAsia" w:hAnsiTheme="minorHAnsi" w:cstheme="minorBidi"/>
                  <w:szCs w:val="22"/>
                </w:rPr>
              </w:rPrChange>
            </w:rPr>
          </w:pPr>
          <w:ins w:id="517" w:author="He Jianan" w:date="2019-05-20T11:22:00Z">
            <w:r w:rsidRPr="009F4243">
              <w:rPr>
                <w:rStyle w:val="a9"/>
                <w:sz w:val="24"/>
                <w:szCs w:val="24"/>
                <w:rPrChange w:id="518" w:author="He Jianan" w:date="2019-05-20T11:23:00Z">
                  <w:rPr>
                    <w:rStyle w:val="a9"/>
                  </w:rPr>
                </w:rPrChange>
              </w:rPr>
              <w:fldChar w:fldCharType="begin"/>
            </w:r>
            <w:r w:rsidRPr="009F4243">
              <w:rPr>
                <w:rStyle w:val="a9"/>
                <w:sz w:val="24"/>
                <w:szCs w:val="24"/>
                <w:rPrChange w:id="519" w:author="He Jianan" w:date="2019-05-20T11:23:00Z">
                  <w:rPr>
                    <w:rStyle w:val="a9"/>
                  </w:rPr>
                </w:rPrChange>
              </w:rPr>
              <w:instrText xml:space="preserve"> </w:instrText>
            </w:r>
            <w:r w:rsidRPr="009F4243">
              <w:rPr>
                <w:sz w:val="24"/>
                <w:szCs w:val="24"/>
                <w:rPrChange w:id="520" w:author="He Jianan" w:date="2019-05-20T11:23:00Z">
                  <w:rPr/>
                </w:rPrChange>
              </w:rPr>
              <w:instrText>HYPERLINK \l "_Toc9243815"</w:instrText>
            </w:r>
            <w:r w:rsidRPr="009F4243">
              <w:rPr>
                <w:rStyle w:val="a9"/>
                <w:sz w:val="24"/>
                <w:szCs w:val="24"/>
                <w:rPrChange w:id="521" w:author="He Jianan" w:date="2019-05-20T11:23:00Z">
                  <w:rPr>
                    <w:rStyle w:val="a9"/>
                  </w:rPr>
                </w:rPrChange>
              </w:rPr>
              <w:instrText xml:space="preserve"> </w:instrText>
            </w:r>
            <w:r w:rsidRPr="009F4243">
              <w:rPr>
                <w:rStyle w:val="a9"/>
                <w:sz w:val="24"/>
                <w:szCs w:val="24"/>
                <w:rPrChange w:id="522" w:author="He Jianan" w:date="2019-05-20T11:23:00Z">
                  <w:rPr>
                    <w:rStyle w:val="a9"/>
                  </w:rPr>
                </w:rPrChange>
              </w:rPr>
            </w:r>
            <w:r w:rsidRPr="009F4243">
              <w:rPr>
                <w:rStyle w:val="a9"/>
                <w:sz w:val="24"/>
                <w:szCs w:val="24"/>
                <w:rPrChange w:id="523" w:author="He Jianan" w:date="2019-05-20T11:23:00Z">
                  <w:rPr>
                    <w:rStyle w:val="a9"/>
                  </w:rPr>
                </w:rPrChange>
              </w:rPr>
              <w:fldChar w:fldCharType="separate"/>
            </w:r>
            <w:r w:rsidRPr="009F4243">
              <w:rPr>
                <w:rStyle w:val="a9"/>
                <w:rFonts w:cs="宋体"/>
                <w:bCs/>
                <w:kern w:val="44"/>
                <w:sz w:val="24"/>
                <w:szCs w:val="24"/>
                <w:rPrChange w:id="524" w:author="He Jianan" w:date="2019-05-20T11:23:00Z">
                  <w:rPr>
                    <w:rStyle w:val="a9"/>
                    <w:rFonts w:ascii="黑体" w:eastAsia="黑体" w:hAnsi="黑体" w:cs="宋体"/>
                    <w:bCs/>
                    <w:kern w:val="44"/>
                  </w:rPr>
                </w:rPrChange>
              </w:rPr>
              <w:t>第四章 数据读取模块与三维体绘制模块</w:t>
            </w:r>
            <w:r w:rsidRPr="009F4243">
              <w:rPr>
                <w:webHidden/>
                <w:sz w:val="24"/>
                <w:szCs w:val="24"/>
                <w:rPrChange w:id="525" w:author="He Jianan" w:date="2019-05-20T11:23:00Z">
                  <w:rPr>
                    <w:webHidden/>
                  </w:rPr>
                </w:rPrChange>
              </w:rPr>
              <w:tab/>
            </w:r>
            <w:r w:rsidRPr="009F4243">
              <w:rPr>
                <w:webHidden/>
                <w:sz w:val="24"/>
                <w:szCs w:val="24"/>
                <w:rPrChange w:id="526" w:author="He Jianan" w:date="2019-05-20T11:23:00Z">
                  <w:rPr>
                    <w:webHidden/>
                  </w:rPr>
                </w:rPrChange>
              </w:rPr>
              <w:fldChar w:fldCharType="begin"/>
            </w:r>
            <w:r w:rsidRPr="009F4243">
              <w:rPr>
                <w:webHidden/>
                <w:sz w:val="24"/>
                <w:szCs w:val="24"/>
                <w:rPrChange w:id="527" w:author="He Jianan" w:date="2019-05-20T11:23:00Z">
                  <w:rPr>
                    <w:webHidden/>
                  </w:rPr>
                </w:rPrChange>
              </w:rPr>
              <w:instrText xml:space="preserve"> PAGEREF _Toc9243815 \h </w:instrText>
            </w:r>
            <w:r w:rsidRPr="009F4243">
              <w:rPr>
                <w:webHidden/>
                <w:sz w:val="24"/>
                <w:szCs w:val="24"/>
                <w:rPrChange w:id="528" w:author="He Jianan" w:date="2019-05-20T11:23:00Z">
                  <w:rPr>
                    <w:webHidden/>
                  </w:rPr>
                </w:rPrChange>
              </w:rPr>
            </w:r>
          </w:ins>
          <w:r w:rsidRPr="009F4243">
            <w:rPr>
              <w:webHidden/>
              <w:sz w:val="24"/>
              <w:szCs w:val="24"/>
              <w:rPrChange w:id="529" w:author="He Jianan" w:date="2019-05-20T11:23:00Z">
                <w:rPr>
                  <w:webHidden/>
                </w:rPr>
              </w:rPrChange>
            </w:rPr>
            <w:fldChar w:fldCharType="separate"/>
          </w:r>
          <w:ins w:id="530" w:author="He Jianan" w:date="2019-05-20T11:22:00Z">
            <w:r w:rsidRPr="009F4243">
              <w:rPr>
                <w:webHidden/>
                <w:sz w:val="24"/>
                <w:szCs w:val="24"/>
                <w:rPrChange w:id="531" w:author="He Jianan" w:date="2019-05-20T11:23:00Z">
                  <w:rPr>
                    <w:webHidden/>
                  </w:rPr>
                </w:rPrChange>
              </w:rPr>
              <w:t>20</w:t>
            </w:r>
            <w:r w:rsidRPr="009F4243">
              <w:rPr>
                <w:webHidden/>
                <w:sz w:val="24"/>
                <w:szCs w:val="24"/>
                <w:rPrChange w:id="532" w:author="He Jianan" w:date="2019-05-20T11:23:00Z">
                  <w:rPr>
                    <w:webHidden/>
                  </w:rPr>
                </w:rPrChange>
              </w:rPr>
              <w:fldChar w:fldCharType="end"/>
            </w:r>
            <w:r w:rsidRPr="009F4243">
              <w:rPr>
                <w:rStyle w:val="a9"/>
                <w:sz w:val="24"/>
                <w:szCs w:val="24"/>
                <w:rPrChange w:id="533" w:author="He Jianan" w:date="2019-05-20T11:23:00Z">
                  <w:rPr>
                    <w:rStyle w:val="a9"/>
                  </w:rPr>
                </w:rPrChange>
              </w:rPr>
              <w:fldChar w:fldCharType="end"/>
            </w:r>
          </w:ins>
        </w:p>
        <w:p w14:paraId="277EAD4F" w14:textId="58B4F25D" w:rsidR="009F4243" w:rsidRPr="009F4243" w:rsidRDefault="009F4243">
          <w:pPr>
            <w:pStyle w:val="TOC2"/>
            <w:tabs>
              <w:tab w:val="right" w:leader="dot" w:pos="9344"/>
            </w:tabs>
            <w:rPr>
              <w:ins w:id="534" w:author="He Jianan" w:date="2019-05-20T11:22:00Z"/>
              <w:rFonts w:ascii="宋体" w:eastAsia="宋体" w:hAnsi="宋体"/>
              <w:noProof/>
              <w:sz w:val="24"/>
              <w:szCs w:val="24"/>
              <w:rPrChange w:id="535" w:author="He Jianan" w:date="2019-05-20T11:23:00Z">
                <w:rPr>
                  <w:ins w:id="536" w:author="He Jianan" w:date="2019-05-20T11:22:00Z"/>
                  <w:noProof/>
                </w:rPr>
              </w:rPrChange>
            </w:rPr>
          </w:pPr>
          <w:ins w:id="537" w:author="He Jianan" w:date="2019-05-20T11:22:00Z">
            <w:r w:rsidRPr="009F4243">
              <w:rPr>
                <w:rStyle w:val="a9"/>
                <w:rFonts w:ascii="宋体" w:eastAsia="宋体" w:hAnsi="宋体"/>
                <w:noProof/>
                <w:sz w:val="24"/>
                <w:szCs w:val="24"/>
                <w:rPrChange w:id="538" w:author="He Jianan" w:date="2019-05-20T11:23:00Z">
                  <w:rPr>
                    <w:rStyle w:val="a9"/>
                    <w:noProof/>
                  </w:rPr>
                </w:rPrChange>
              </w:rPr>
              <w:fldChar w:fldCharType="begin"/>
            </w:r>
            <w:r w:rsidRPr="009F4243">
              <w:rPr>
                <w:rStyle w:val="a9"/>
                <w:rFonts w:ascii="宋体" w:eastAsia="宋体" w:hAnsi="宋体"/>
                <w:noProof/>
                <w:sz w:val="24"/>
                <w:szCs w:val="24"/>
                <w:rPrChange w:id="539" w:author="He Jianan" w:date="2019-05-20T11:23:00Z">
                  <w:rPr>
                    <w:rStyle w:val="a9"/>
                    <w:noProof/>
                  </w:rPr>
                </w:rPrChange>
              </w:rPr>
              <w:instrText xml:space="preserve"> </w:instrText>
            </w:r>
            <w:r w:rsidRPr="009F4243">
              <w:rPr>
                <w:rFonts w:ascii="宋体" w:eastAsia="宋体" w:hAnsi="宋体"/>
                <w:noProof/>
                <w:sz w:val="24"/>
                <w:szCs w:val="24"/>
                <w:rPrChange w:id="540" w:author="He Jianan" w:date="2019-05-20T11:23:00Z">
                  <w:rPr>
                    <w:noProof/>
                  </w:rPr>
                </w:rPrChange>
              </w:rPr>
              <w:instrText>HYPERLINK \l "_Toc9243816"</w:instrText>
            </w:r>
            <w:r w:rsidRPr="009F4243">
              <w:rPr>
                <w:rStyle w:val="a9"/>
                <w:rFonts w:ascii="宋体" w:eastAsia="宋体" w:hAnsi="宋体"/>
                <w:noProof/>
                <w:sz w:val="24"/>
                <w:szCs w:val="24"/>
                <w:rPrChange w:id="541" w:author="He Jianan" w:date="2019-05-20T11:23:00Z">
                  <w:rPr>
                    <w:rStyle w:val="a9"/>
                    <w:noProof/>
                  </w:rPr>
                </w:rPrChange>
              </w:rPr>
              <w:instrText xml:space="preserve"> </w:instrText>
            </w:r>
            <w:r w:rsidRPr="009F4243">
              <w:rPr>
                <w:rStyle w:val="a9"/>
                <w:rFonts w:ascii="宋体" w:eastAsia="宋体" w:hAnsi="宋体"/>
                <w:noProof/>
                <w:sz w:val="24"/>
                <w:szCs w:val="24"/>
                <w:rPrChange w:id="542" w:author="He Jianan" w:date="2019-05-20T11:23:00Z">
                  <w:rPr>
                    <w:rStyle w:val="a9"/>
                    <w:noProof/>
                  </w:rPr>
                </w:rPrChange>
              </w:rPr>
            </w:r>
            <w:r w:rsidRPr="009F4243">
              <w:rPr>
                <w:rStyle w:val="a9"/>
                <w:rFonts w:ascii="宋体" w:eastAsia="宋体" w:hAnsi="宋体"/>
                <w:noProof/>
                <w:sz w:val="24"/>
                <w:szCs w:val="24"/>
                <w:rPrChange w:id="543" w:author="He Jianan" w:date="2019-05-20T11:23:00Z">
                  <w:rPr>
                    <w:rStyle w:val="a9"/>
                    <w:noProof/>
                  </w:rPr>
                </w:rPrChange>
              </w:rPr>
              <w:fldChar w:fldCharType="separate"/>
            </w:r>
            <w:r w:rsidRPr="009F4243">
              <w:rPr>
                <w:rStyle w:val="a9"/>
                <w:rFonts w:ascii="宋体" w:eastAsia="宋体" w:hAnsi="宋体"/>
                <w:noProof/>
                <w:sz w:val="24"/>
                <w:szCs w:val="24"/>
                <w:rPrChange w:id="544" w:author="He Jianan" w:date="2019-05-20T11:23:00Z">
                  <w:rPr>
                    <w:rStyle w:val="a9"/>
                    <w:rFonts w:ascii="黑体" w:eastAsia="黑体" w:hAnsi="黑体"/>
                    <w:noProof/>
                  </w:rPr>
                </w:rPrChange>
              </w:rPr>
              <w:t>4.1 数据格式标准</w:t>
            </w:r>
            <w:r w:rsidRPr="009F4243">
              <w:rPr>
                <w:rFonts w:ascii="宋体" w:eastAsia="宋体" w:hAnsi="宋体"/>
                <w:noProof/>
                <w:webHidden/>
                <w:sz w:val="24"/>
                <w:szCs w:val="24"/>
                <w:rPrChange w:id="545" w:author="He Jianan" w:date="2019-05-20T11:23:00Z">
                  <w:rPr>
                    <w:noProof/>
                    <w:webHidden/>
                  </w:rPr>
                </w:rPrChange>
              </w:rPr>
              <w:tab/>
            </w:r>
            <w:r w:rsidRPr="009F4243">
              <w:rPr>
                <w:rFonts w:ascii="宋体" w:eastAsia="宋体" w:hAnsi="宋体"/>
                <w:noProof/>
                <w:webHidden/>
                <w:sz w:val="24"/>
                <w:szCs w:val="24"/>
                <w:rPrChange w:id="546" w:author="He Jianan" w:date="2019-05-20T11:23:00Z">
                  <w:rPr>
                    <w:noProof/>
                    <w:webHidden/>
                  </w:rPr>
                </w:rPrChange>
              </w:rPr>
              <w:fldChar w:fldCharType="begin"/>
            </w:r>
            <w:r w:rsidRPr="009F4243">
              <w:rPr>
                <w:rFonts w:ascii="宋体" w:eastAsia="宋体" w:hAnsi="宋体"/>
                <w:noProof/>
                <w:webHidden/>
                <w:sz w:val="24"/>
                <w:szCs w:val="24"/>
                <w:rPrChange w:id="547" w:author="He Jianan" w:date="2019-05-20T11:23:00Z">
                  <w:rPr>
                    <w:noProof/>
                    <w:webHidden/>
                  </w:rPr>
                </w:rPrChange>
              </w:rPr>
              <w:instrText xml:space="preserve"> PAGEREF _Toc9243816 \h </w:instrText>
            </w:r>
            <w:r w:rsidRPr="009F4243">
              <w:rPr>
                <w:rFonts w:ascii="宋体" w:eastAsia="宋体" w:hAnsi="宋体"/>
                <w:noProof/>
                <w:webHidden/>
                <w:sz w:val="24"/>
                <w:szCs w:val="24"/>
                <w:rPrChange w:id="548" w:author="He Jianan" w:date="2019-05-20T11:23:00Z">
                  <w:rPr>
                    <w:noProof/>
                    <w:webHidden/>
                  </w:rPr>
                </w:rPrChange>
              </w:rPr>
            </w:r>
          </w:ins>
          <w:r w:rsidRPr="009F4243">
            <w:rPr>
              <w:rFonts w:ascii="宋体" w:eastAsia="宋体" w:hAnsi="宋体"/>
              <w:noProof/>
              <w:webHidden/>
              <w:sz w:val="24"/>
              <w:szCs w:val="24"/>
              <w:rPrChange w:id="549" w:author="He Jianan" w:date="2019-05-20T11:23:00Z">
                <w:rPr>
                  <w:noProof/>
                  <w:webHidden/>
                </w:rPr>
              </w:rPrChange>
            </w:rPr>
            <w:fldChar w:fldCharType="separate"/>
          </w:r>
          <w:ins w:id="550" w:author="He Jianan" w:date="2019-05-20T11:22:00Z">
            <w:r w:rsidRPr="009F4243">
              <w:rPr>
                <w:rFonts w:ascii="宋体" w:eastAsia="宋体" w:hAnsi="宋体"/>
                <w:noProof/>
                <w:webHidden/>
                <w:sz w:val="24"/>
                <w:szCs w:val="24"/>
                <w:rPrChange w:id="551" w:author="He Jianan" w:date="2019-05-20T11:23:00Z">
                  <w:rPr>
                    <w:noProof/>
                    <w:webHidden/>
                  </w:rPr>
                </w:rPrChange>
              </w:rPr>
              <w:t>20</w:t>
            </w:r>
            <w:r w:rsidRPr="009F4243">
              <w:rPr>
                <w:rFonts w:ascii="宋体" w:eastAsia="宋体" w:hAnsi="宋体"/>
                <w:noProof/>
                <w:webHidden/>
                <w:sz w:val="24"/>
                <w:szCs w:val="24"/>
                <w:rPrChange w:id="552" w:author="He Jianan" w:date="2019-05-20T11:23:00Z">
                  <w:rPr>
                    <w:noProof/>
                    <w:webHidden/>
                  </w:rPr>
                </w:rPrChange>
              </w:rPr>
              <w:fldChar w:fldCharType="end"/>
            </w:r>
            <w:r w:rsidRPr="009F4243">
              <w:rPr>
                <w:rStyle w:val="a9"/>
                <w:rFonts w:ascii="宋体" w:eastAsia="宋体" w:hAnsi="宋体"/>
                <w:noProof/>
                <w:sz w:val="24"/>
                <w:szCs w:val="24"/>
                <w:rPrChange w:id="553" w:author="He Jianan" w:date="2019-05-20T11:23:00Z">
                  <w:rPr>
                    <w:rStyle w:val="a9"/>
                    <w:noProof/>
                  </w:rPr>
                </w:rPrChange>
              </w:rPr>
              <w:fldChar w:fldCharType="end"/>
            </w:r>
          </w:ins>
        </w:p>
        <w:p w14:paraId="41CB66FF" w14:textId="77BBD234" w:rsidR="009F4243" w:rsidRPr="009F4243" w:rsidRDefault="009F4243">
          <w:pPr>
            <w:pStyle w:val="TOC3"/>
            <w:tabs>
              <w:tab w:val="right" w:leader="dot" w:pos="9344"/>
            </w:tabs>
            <w:rPr>
              <w:ins w:id="554" w:author="He Jianan" w:date="2019-05-20T11:22:00Z"/>
              <w:rFonts w:ascii="宋体" w:eastAsia="宋体" w:hAnsi="宋体"/>
              <w:noProof/>
              <w:sz w:val="24"/>
              <w:szCs w:val="24"/>
              <w:rPrChange w:id="555" w:author="He Jianan" w:date="2019-05-20T11:23:00Z">
                <w:rPr>
                  <w:ins w:id="556" w:author="He Jianan" w:date="2019-05-20T11:22:00Z"/>
                  <w:noProof/>
                </w:rPr>
              </w:rPrChange>
            </w:rPr>
          </w:pPr>
          <w:ins w:id="557" w:author="He Jianan" w:date="2019-05-20T11:22:00Z">
            <w:r w:rsidRPr="009F4243">
              <w:rPr>
                <w:rStyle w:val="a9"/>
                <w:rFonts w:ascii="宋体" w:eastAsia="宋体" w:hAnsi="宋体"/>
                <w:noProof/>
                <w:sz w:val="24"/>
                <w:szCs w:val="24"/>
                <w:rPrChange w:id="558" w:author="He Jianan" w:date="2019-05-20T11:23:00Z">
                  <w:rPr>
                    <w:rStyle w:val="a9"/>
                    <w:noProof/>
                  </w:rPr>
                </w:rPrChange>
              </w:rPr>
              <w:fldChar w:fldCharType="begin"/>
            </w:r>
            <w:r w:rsidRPr="009F4243">
              <w:rPr>
                <w:rStyle w:val="a9"/>
                <w:rFonts w:ascii="宋体" w:eastAsia="宋体" w:hAnsi="宋体"/>
                <w:noProof/>
                <w:sz w:val="24"/>
                <w:szCs w:val="24"/>
                <w:rPrChange w:id="559" w:author="He Jianan" w:date="2019-05-20T11:23:00Z">
                  <w:rPr>
                    <w:rStyle w:val="a9"/>
                    <w:noProof/>
                  </w:rPr>
                </w:rPrChange>
              </w:rPr>
              <w:instrText xml:space="preserve"> </w:instrText>
            </w:r>
            <w:r w:rsidRPr="009F4243">
              <w:rPr>
                <w:rFonts w:ascii="宋体" w:eastAsia="宋体" w:hAnsi="宋体"/>
                <w:noProof/>
                <w:sz w:val="24"/>
                <w:szCs w:val="24"/>
                <w:rPrChange w:id="560" w:author="He Jianan" w:date="2019-05-20T11:23:00Z">
                  <w:rPr>
                    <w:noProof/>
                  </w:rPr>
                </w:rPrChange>
              </w:rPr>
              <w:instrText>HYPERLINK \l "_Toc9243817"</w:instrText>
            </w:r>
            <w:r w:rsidRPr="009F4243">
              <w:rPr>
                <w:rStyle w:val="a9"/>
                <w:rFonts w:ascii="宋体" w:eastAsia="宋体" w:hAnsi="宋体"/>
                <w:noProof/>
                <w:sz w:val="24"/>
                <w:szCs w:val="24"/>
                <w:rPrChange w:id="561" w:author="He Jianan" w:date="2019-05-20T11:23:00Z">
                  <w:rPr>
                    <w:rStyle w:val="a9"/>
                    <w:noProof/>
                  </w:rPr>
                </w:rPrChange>
              </w:rPr>
              <w:instrText xml:space="preserve"> </w:instrText>
            </w:r>
            <w:r w:rsidRPr="009F4243">
              <w:rPr>
                <w:rStyle w:val="a9"/>
                <w:rFonts w:ascii="宋体" w:eastAsia="宋体" w:hAnsi="宋体"/>
                <w:noProof/>
                <w:sz w:val="24"/>
                <w:szCs w:val="24"/>
                <w:rPrChange w:id="562" w:author="He Jianan" w:date="2019-05-20T11:23:00Z">
                  <w:rPr>
                    <w:rStyle w:val="a9"/>
                    <w:noProof/>
                  </w:rPr>
                </w:rPrChange>
              </w:rPr>
            </w:r>
            <w:r w:rsidRPr="009F4243">
              <w:rPr>
                <w:rStyle w:val="a9"/>
                <w:rFonts w:ascii="宋体" w:eastAsia="宋体" w:hAnsi="宋体"/>
                <w:noProof/>
                <w:sz w:val="24"/>
                <w:szCs w:val="24"/>
                <w:rPrChange w:id="563" w:author="He Jianan" w:date="2019-05-20T11:23:00Z">
                  <w:rPr>
                    <w:rStyle w:val="a9"/>
                    <w:noProof/>
                  </w:rPr>
                </w:rPrChange>
              </w:rPr>
              <w:fldChar w:fldCharType="separate"/>
            </w:r>
            <w:r w:rsidRPr="009F4243">
              <w:rPr>
                <w:rStyle w:val="a9"/>
                <w:rFonts w:ascii="宋体" w:eastAsia="宋体" w:hAnsi="宋体"/>
                <w:noProof/>
                <w:sz w:val="24"/>
                <w:szCs w:val="24"/>
                <w:rPrChange w:id="564" w:author="He Jianan" w:date="2019-05-20T11:23:00Z">
                  <w:rPr>
                    <w:rStyle w:val="a9"/>
                    <w:rFonts w:ascii="宋体" w:eastAsia="宋体" w:hAnsi="宋体"/>
                    <w:noProof/>
                  </w:rPr>
                </w:rPrChange>
              </w:rPr>
              <w:t>4.1.1 DICOM文件解析</w:t>
            </w:r>
            <w:r w:rsidRPr="009F4243">
              <w:rPr>
                <w:rFonts w:ascii="宋体" w:eastAsia="宋体" w:hAnsi="宋体"/>
                <w:noProof/>
                <w:webHidden/>
                <w:sz w:val="24"/>
                <w:szCs w:val="24"/>
                <w:rPrChange w:id="565" w:author="He Jianan" w:date="2019-05-20T11:23:00Z">
                  <w:rPr>
                    <w:noProof/>
                    <w:webHidden/>
                  </w:rPr>
                </w:rPrChange>
              </w:rPr>
              <w:tab/>
            </w:r>
            <w:r w:rsidRPr="009F4243">
              <w:rPr>
                <w:rFonts w:ascii="宋体" w:eastAsia="宋体" w:hAnsi="宋体"/>
                <w:noProof/>
                <w:webHidden/>
                <w:sz w:val="24"/>
                <w:szCs w:val="24"/>
                <w:rPrChange w:id="566" w:author="He Jianan" w:date="2019-05-20T11:23:00Z">
                  <w:rPr>
                    <w:noProof/>
                    <w:webHidden/>
                  </w:rPr>
                </w:rPrChange>
              </w:rPr>
              <w:fldChar w:fldCharType="begin"/>
            </w:r>
            <w:r w:rsidRPr="009F4243">
              <w:rPr>
                <w:rFonts w:ascii="宋体" w:eastAsia="宋体" w:hAnsi="宋体"/>
                <w:noProof/>
                <w:webHidden/>
                <w:sz w:val="24"/>
                <w:szCs w:val="24"/>
                <w:rPrChange w:id="567" w:author="He Jianan" w:date="2019-05-20T11:23:00Z">
                  <w:rPr>
                    <w:noProof/>
                    <w:webHidden/>
                  </w:rPr>
                </w:rPrChange>
              </w:rPr>
              <w:instrText xml:space="preserve"> PAGEREF _Toc9243817 \h </w:instrText>
            </w:r>
            <w:r w:rsidRPr="009F4243">
              <w:rPr>
                <w:rFonts w:ascii="宋体" w:eastAsia="宋体" w:hAnsi="宋体"/>
                <w:noProof/>
                <w:webHidden/>
                <w:sz w:val="24"/>
                <w:szCs w:val="24"/>
                <w:rPrChange w:id="568" w:author="He Jianan" w:date="2019-05-20T11:23:00Z">
                  <w:rPr>
                    <w:noProof/>
                    <w:webHidden/>
                  </w:rPr>
                </w:rPrChange>
              </w:rPr>
            </w:r>
          </w:ins>
          <w:r w:rsidRPr="009F4243">
            <w:rPr>
              <w:rFonts w:ascii="宋体" w:eastAsia="宋体" w:hAnsi="宋体"/>
              <w:noProof/>
              <w:webHidden/>
              <w:sz w:val="24"/>
              <w:szCs w:val="24"/>
              <w:rPrChange w:id="569" w:author="He Jianan" w:date="2019-05-20T11:23:00Z">
                <w:rPr>
                  <w:noProof/>
                  <w:webHidden/>
                </w:rPr>
              </w:rPrChange>
            </w:rPr>
            <w:fldChar w:fldCharType="separate"/>
          </w:r>
          <w:ins w:id="570" w:author="He Jianan" w:date="2019-05-20T11:22:00Z">
            <w:r w:rsidRPr="009F4243">
              <w:rPr>
                <w:rFonts w:ascii="宋体" w:eastAsia="宋体" w:hAnsi="宋体"/>
                <w:noProof/>
                <w:webHidden/>
                <w:sz w:val="24"/>
                <w:szCs w:val="24"/>
                <w:rPrChange w:id="571" w:author="He Jianan" w:date="2019-05-20T11:23:00Z">
                  <w:rPr>
                    <w:noProof/>
                    <w:webHidden/>
                  </w:rPr>
                </w:rPrChange>
              </w:rPr>
              <w:t>20</w:t>
            </w:r>
            <w:r w:rsidRPr="009F4243">
              <w:rPr>
                <w:rFonts w:ascii="宋体" w:eastAsia="宋体" w:hAnsi="宋体"/>
                <w:noProof/>
                <w:webHidden/>
                <w:sz w:val="24"/>
                <w:szCs w:val="24"/>
                <w:rPrChange w:id="572" w:author="He Jianan" w:date="2019-05-20T11:23:00Z">
                  <w:rPr>
                    <w:noProof/>
                    <w:webHidden/>
                  </w:rPr>
                </w:rPrChange>
              </w:rPr>
              <w:fldChar w:fldCharType="end"/>
            </w:r>
            <w:r w:rsidRPr="009F4243">
              <w:rPr>
                <w:rStyle w:val="a9"/>
                <w:rFonts w:ascii="宋体" w:eastAsia="宋体" w:hAnsi="宋体"/>
                <w:noProof/>
                <w:sz w:val="24"/>
                <w:szCs w:val="24"/>
                <w:rPrChange w:id="573" w:author="He Jianan" w:date="2019-05-20T11:23:00Z">
                  <w:rPr>
                    <w:rStyle w:val="a9"/>
                    <w:noProof/>
                  </w:rPr>
                </w:rPrChange>
              </w:rPr>
              <w:fldChar w:fldCharType="end"/>
            </w:r>
          </w:ins>
        </w:p>
        <w:p w14:paraId="333B206D" w14:textId="0119E163" w:rsidR="009F4243" w:rsidRPr="009F4243" w:rsidRDefault="009F4243">
          <w:pPr>
            <w:pStyle w:val="TOC3"/>
            <w:tabs>
              <w:tab w:val="right" w:leader="dot" w:pos="9344"/>
            </w:tabs>
            <w:rPr>
              <w:ins w:id="574" w:author="He Jianan" w:date="2019-05-20T11:22:00Z"/>
              <w:rFonts w:ascii="宋体" w:eastAsia="宋体" w:hAnsi="宋体"/>
              <w:noProof/>
              <w:sz w:val="24"/>
              <w:szCs w:val="24"/>
              <w:rPrChange w:id="575" w:author="He Jianan" w:date="2019-05-20T11:23:00Z">
                <w:rPr>
                  <w:ins w:id="576" w:author="He Jianan" w:date="2019-05-20T11:22:00Z"/>
                  <w:noProof/>
                </w:rPr>
              </w:rPrChange>
            </w:rPr>
          </w:pPr>
          <w:ins w:id="577" w:author="He Jianan" w:date="2019-05-20T11:22:00Z">
            <w:r w:rsidRPr="009F4243">
              <w:rPr>
                <w:rStyle w:val="a9"/>
                <w:rFonts w:ascii="宋体" w:eastAsia="宋体" w:hAnsi="宋体"/>
                <w:noProof/>
                <w:sz w:val="24"/>
                <w:szCs w:val="24"/>
                <w:rPrChange w:id="578" w:author="He Jianan" w:date="2019-05-20T11:23:00Z">
                  <w:rPr>
                    <w:rStyle w:val="a9"/>
                    <w:noProof/>
                  </w:rPr>
                </w:rPrChange>
              </w:rPr>
              <w:fldChar w:fldCharType="begin"/>
            </w:r>
            <w:r w:rsidRPr="009F4243">
              <w:rPr>
                <w:rStyle w:val="a9"/>
                <w:rFonts w:ascii="宋体" w:eastAsia="宋体" w:hAnsi="宋体"/>
                <w:noProof/>
                <w:sz w:val="24"/>
                <w:szCs w:val="24"/>
                <w:rPrChange w:id="579" w:author="He Jianan" w:date="2019-05-20T11:23:00Z">
                  <w:rPr>
                    <w:rStyle w:val="a9"/>
                    <w:noProof/>
                  </w:rPr>
                </w:rPrChange>
              </w:rPr>
              <w:instrText xml:space="preserve"> </w:instrText>
            </w:r>
            <w:r w:rsidRPr="009F4243">
              <w:rPr>
                <w:rFonts w:ascii="宋体" w:eastAsia="宋体" w:hAnsi="宋体"/>
                <w:noProof/>
                <w:sz w:val="24"/>
                <w:szCs w:val="24"/>
                <w:rPrChange w:id="580" w:author="He Jianan" w:date="2019-05-20T11:23:00Z">
                  <w:rPr>
                    <w:noProof/>
                  </w:rPr>
                </w:rPrChange>
              </w:rPr>
              <w:instrText>HYPERLINK \l "_Toc9243818"</w:instrText>
            </w:r>
            <w:r w:rsidRPr="009F4243">
              <w:rPr>
                <w:rStyle w:val="a9"/>
                <w:rFonts w:ascii="宋体" w:eastAsia="宋体" w:hAnsi="宋体"/>
                <w:noProof/>
                <w:sz w:val="24"/>
                <w:szCs w:val="24"/>
                <w:rPrChange w:id="581" w:author="He Jianan" w:date="2019-05-20T11:23:00Z">
                  <w:rPr>
                    <w:rStyle w:val="a9"/>
                    <w:noProof/>
                  </w:rPr>
                </w:rPrChange>
              </w:rPr>
              <w:instrText xml:space="preserve"> </w:instrText>
            </w:r>
            <w:r w:rsidRPr="009F4243">
              <w:rPr>
                <w:rStyle w:val="a9"/>
                <w:rFonts w:ascii="宋体" w:eastAsia="宋体" w:hAnsi="宋体"/>
                <w:noProof/>
                <w:sz w:val="24"/>
                <w:szCs w:val="24"/>
                <w:rPrChange w:id="582" w:author="He Jianan" w:date="2019-05-20T11:23:00Z">
                  <w:rPr>
                    <w:rStyle w:val="a9"/>
                    <w:noProof/>
                  </w:rPr>
                </w:rPrChange>
              </w:rPr>
            </w:r>
            <w:r w:rsidRPr="009F4243">
              <w:rPr>
                <w:rStyle w:val="a9"/>
                <w:rFonts w:ascii="宋体" w:eastAsia="宋体" w:hAnsi="宋体"/>
                <w:noProof/>
                <w:sz w:val="24"/>
                <w:szCs w:val="24"/>
                <w:rPrChange w:id="583" w:author="He Jianan" w:date="2019-05-20T11:23:00Z">
                  <w:rPr>
                    <w:rStyle w:val="a9"/>
                    <w:noProof/>
                  </w:rPr>
                </w:rPrChange>
              </w:rPr>
              <w:fldChar w:fldCharType="separate"/>
            </w:r>
            <w:r w:rsidRPr="009F4243">
              <w:rPr>
                <w:rStyle w:val="a9"/>
                <w:rFonts w:ascii="宋体" w:eastAsia="宋体" w:hAnsi="宋体"/>
                <w:noProof/>
                <w:sz w:val="24"/>
                <w:szCs w:val="24"/>
                <w:rPrChange w:id="584" w:author="He Jianan" w:date="2019-05-20T11:23:00Z">
                  <w:rPr>
                    <w:rStyle w:val="a9"/>
                    <w:rFonts w:ascii="宋体" w:eastAsia="宋体" w:hAnsi="宋体"/>
                    <w:noProof/>
                  </w:rPr>
                </w:rPrChange>
              </w:rPr>
              <w:t>4.1.2 NIFTI文件解析</w:t>
            </w:r>
            <w:r w:rsidRPr="009F4243">
              <w:rPr>
                <w:rFonts w:ascii="宋体" w:eastAsia="宋体" w:hAnsi="宋体"/>
                <w:noProof/>
                <w:webHidden/>
                <w:sz w:val="24"/>
                <w:szCs w:val="24"/>
                <w:rPrChange w:id="585" w:author="He Jianan" w:date="2019-05-20T11:23:00Z">
                  <w:rPr>
                    <w:noProof/>
                    <w:webHidden/>
                  </w:rPr>
                </w:rPrChange>
              </w:rPr>
              <w:tab/>
            </w:r>
            <w:r w:rsidRPr="009F4243">
              <w:rPr>
                <w:rFonts w:ascii="宋体" w:eastAsia="宋体" w:hAnsi="宋体"/>
                <w:noProof/>
                <w:webHidden/>
                <w:sz w:val="24"/>
                <w:szCs w:val="24"/>
                <w:rPrChange w:id="586" w:author="He Jianan" w:date="2019-05-20T11:23:00Z">
                  <w:rPr>
                    <w:noProof/>
                    <w:webHidden/>
                  </w:rPr>
                </w:rPrChange>
              </w:rPr>
              <w:fldChar w:fldCharType="begin"/>
            </w:r>
            <w:r w:rsidRPr="009F4243">
              <w:rPr>
                <w:rFonts w:ascii="宋体" w:eastAsia="宋体" w:hAnsi="宋体"/>
                <w:noProof/>
                <w:webHidden/>
                <w:sz w:val="24"/>
                <w:szCs w:val="24"/>
                <w:rPrChange w:id="587" w:author="He Jianan" w:date="2019-05-20T11:23:00Z">
                  <w:rPr>
                    <w:noProof/>
                    <w:webHidden/>
                  </w:rPr>
                </w:rPrChange>
              </w:rPr>
              <w:instrText xml:space="preserve"> PAGEREF _Toc9243818 \h </w:instrText>
            </w:r>
            <w:r w:rsidRPr="009F4243">
              <w:rPr>
                <w:rFonts w:ascii="宋体" w:eastAsia="宋体" w:hAnsi="宋体"/>
                <w:noProof/>
                <w:webHidden/>
                <w:sz w:val="24"/>
                <w:szCs w:val="24"/>
                <w:rPrChange w:id="588" w:author="He Jianan" w:date="2019-05-20T11:23:00Z">
                  <w:rPr>
                    <w:noProof/>
                    <w:webHidden/>
                  </w:rPr>
                </w:rPrChange>
              </w:rPr>
            </w:r>
          </w:ins>
          <w:r w:rsidRPr="009F4243">
            <w:rPr>
              <w:rFonts w:ascii="宋体" w:eastAsia="宋体" w:hAnsi="宋体"/>
              <w:noProof/>
              <w:webHidden/>
              <w:sz w:val="24"/>
              <w:szCs w:val="24"/>
              <w:rPrChange w:id="589" w:author="He Jianan" w:date="2019-05-20T11:23:00Z">
                <w:rPr>
                  <w:noProof/>
                  <w:webHidden/>
                </w:rPr>
              </w:rPrChange>
            </w:rPr>
            <w:fldChar w:fldCharType="separate"/>
          </w:r>
          <w:ins w:id="590" w:author="He Jianan" w:date="2019-05-20T11:22:00Z">
            <w:r w:rsidRPr="009F4243">
              <w:rPr>
                <w:rFonts w:ascii="宋体" w:eastAsia="宋体" w:hAnsi="宋体"/>
                <w:noProof/>
                <w:webHidden/>
                <w:sz w:val="24"/>
                <w:szCs w:val="24"/>
                <w:rPrChange w:id="591" w:author="He Jianan" w:date="2019-05-20T11:23:00Z">
                  <w:rPr>
                    <w:noProof/>
                    <w:webHidden/>
                  </w:rPr>
                </w:rPrChange>
              </w:rPr>
              <w:t>21</w:t>
            </w:r>
            <w:r w:rsidRPr="009F4243">
              <w:rPr>
                <w:rFonts w:ascii="宋体" w:eastAsia="宋体" w:hAnsi="宋体"/>
                <w:noProof/>
                <w:webHidden/>
                <w:sz w:val="24"/>
                <w:szCs w:val="24"/>
                <w:rPrChange w:id="592" w:author="He Jianan" w:date="2019-05-20T11:23:00Z">
                  <w:rPr>
                    <w:noProof/>
                    <w:webHidden/>
                  </w:rPr>
                </w:rPrChange>
              </w:rPr>
              <w:fldChar w:fldCharType="end"/>
            </w:r>
            <w:r w:rsidRPr="009F4243">
              <w:rPr>
                <w:rStyle w:val="a9"/>
                <w:rFonts w:ascii="宋体" w:eastAsia="宋体" w:hAnsi="宋体"/>
                <w:noProof/>
                <w:sz w:val="24"/>
                <w:szCs w:val="24"/>
                <w:rPrChange w:id="593" w:author="He Jianan" w:date="2019-05-20T11:23:00Z">
                  <w:rPr>
                    <w:rStyle w:val="a9"/>
                    <w:noProof/>
                  </w:rPr>
                </w:rPrChange>
              </w:rPr>
              <w:fldChar w:fldCharType="end"/>
            </w:r>
          </w:ins>
        </w:p>
        <w:p w14:paraId="7E57BCA0" w14:textId="67A884C3" w:rsidR="009F4243" w:rsidRPr="009F4243" w:rsidRDefault="009F4243">
          <w:pPr>
            <w:pStyle w:val="TOC2"/>
            <w:tabs>
              <w:tab w:val="right" w:leader="dot" w:pos="9344"/>
            </w:tabs>
            <w:rPr>
              <w:ins w:id="594" w:author="He Jianan" w:date="2019-05-20T11:22:00Z"/>
              <w:rFonts w:ascii="宋体" w:eastAsia="宋体" w:hAnsi="宋体"/>
              <w:noProof/>
              <w:sz w:val="24"/>
              <w:szCs w:val="24"/>
              <w:rPrChange w:id="595" w:author="He Jianan" w:date="2019-05-20T11:23:00Z">
                <w:rPr>
                  <w:ins w:id="596" w:author="He Jianan" w:date="2019-05-20T11:22:00Z"/>
                  <w:noProof/>
                </w:rPr>
              </w:rPrChange>
            </w:rPr>
          </w:pPr>
          <w:ins w:id="597" w:author="He Jianan" w:date="2019-05-20T11:22:00Z">
            <w:r w:rsidRPr="009F4243">
              <w:rPr>
                <w:rStyle w:val="a9"/>
                <w:rFonts w:ascii="宋体" w:eastAsia="宋体" w:hAnsi="宋体"/>
                <w:noProof/>
                <w:sz w:val="24"/>
                <w:szCs w:val="24"/>
                <w:rPrChange w:id="598" w:author="He Jianan" w:date="2019-05-20T11:23:00Z">
                  <w:rPr>
                    <w:rStyle w:val="a9"/>
                    <w:noProof/>
                  </w:rPr>
                </w:rPrChange>
              </w:rPr>
              <w:fldChar w:fldCharType="begin"/>
            </w:r>
            <w:r w:rsidRPr="009F4243">
              <w:rPr>
                <w:rStyle w:val="a9"/>
                <w:rFonts w:ascii="宋体" w:eastAsia="宋体" w:hAnsi="宋体"/>
                <w:noProof/>
                <w:sz w:val="24"/>
                <w:szCs w:val="24"/>
                <w:rPrChange w:id="599" w:author="He Jianan" w:date="2019-05-20T11:23:00Z">
                  <w:rPr>
                    <w:rStyle w:val="a9"/>
                    <w:noProof/>
                  </w:rPr>
                </w:rPrChange>
              </w:rPr>
              <w:instrText xml:space="preserve"> </w:instrText>
            </w:r>
            <w:r w:rsidRPr="009F4243">
              <w:rPr>
                <w:rFonts w:ascii="宋体" w:eastAsia="宋体" w:hAnsi="宋体"/>
                <w:noProof/>
                <w:sz w:val="24"/>
                <w:szCs w:val="24"/>
                <w:rPrChange w:id="600" w:author="He Jianan" w:date="2019-05-20T11:23:00Z">
                  <w:rPr>
                    <w:noProof/>
                  </w:rPr>
                </w:rPrChange>
              </w:rPr>
              <w:instrText>HYPERLINK \l "_Toc9243819"</w:instrText>
            </w:r>
            <w:r w:rsidRPr="009F4243">
              <w:rPr>
                <w:rStyle w:val="a9"/>
                <w:rFonts w:ascii="宋体" w:eastAsia="宋体" w:hAnsi="宋体"/>
                <w:noProof/>
                <w:sz w:val="24"/>
                <w:szCs w:val="24"/>
                <w:rPrChange w:id="601" w:author="He Jianan" w:date="2019-05-20T11:23:00Z">
                  <w:rPr>
                    <w:rStyle w:val="a9"/>
                    <w:noProof/>
                  </w:rPr>
                </w:rPrChange>
              </w:rPr>
              <w:instrText xml:space="preserve"> </w:instrText>
            </w:r>
            <w:r w:rsidRPr="009F4243">
              <w:rPr>
                <w:rStyle w:val="a9"/>
                <w:rFonts w:ascii="宋体" w:eastAsia="宋体" w:hAnsi="宋体"/>
                <w:noProof/>
                <w:sz w:val="24"/>
                <w:szCs w:val="24"/>
                <w:rPrChange w:id="602" w:author="He Jianan" w:date="2019-05-20T11:23:00Z">
                  <w:rPr>
                    <w:rStyle w:val="a9"/>
                    <w:noProof/>
                  </w:rPr>
                </w:rPrChange>
              </w:rPr>
            </w:r>
            <w:r w:rsidRPr="009F4243">
              <w:rPr>
                <w:rStyle w:val="a9"/>
                <w:rFonts w:ascii="宋体" w:eastAsia="宋体" w:hAnsi="宋体"/>
                <w:noProof/>
                <w:sz w:val="24"/>
                <w:szCs w:val="24"/>
                <w:rPrChange w:id="603" w:author="He Jianan" w:date="2019-05-20T11:23:00Z">
                  <w:rPr>
                    <w:rStyle w:val="a9"/>
                    <w:noProof/>
                  </w:rPr>
                </w:rPrChange>
              </w:rPr>
              <w:fldChar w:fldCharType="separate"/>
            </w:r>
            <w:r w:rsidRPr="009F4243">
              <w:rPr>
                <w:rStyle w:val="a9"/>
                <w:rFonts w:ascii="宋体" w:eastAsia="宋体" w:hAnsi="宋体"/>
                <w:noProof/>
                <w:sz w:val="24"/>
                <w:szCs w:val="24"/>
                <w:rPrChange w:id="604" w:author="He Jianan" w:date="2019-05-20T11:23:00Z">
                  <w:rPr>
                    <w:rStyle w:val="a9"/>
                    <w:rFonts w:ascii="黑体" w:eastAsia="黑体" w:hAnsi="黑体"/>
                    <w:noProof/>
                  </w:rPr>
                </w:rPrChange>
              </w:rPr>
              <w:t>4.2 三维体绘制</w:t>
            </w:r>
            <w:r w:rsidRPr="009F4243">
              <w:rPr>
                <w:rFonts w:ascii="宋体" w:eastAsia="宋体" w:hAnsi="宋体"/>
                <w:noProof/>
                <w:webHidden/>
                <w:sz w:val="24"/>
                <w:szCs w:val="24"/>
                <w:rPrChange w:id="605" w:author="He Jianan" w:date="2019-05-20T11:23:00Z">
                  <w:rPr>
                    <w:noProof/>
                    <w:webHidden/>
                  </w:rPr>
                </w:rPrChange>
              </w:rPr>
              <w:tab/>
            </w:r>
            <w:r w:rsidRPr="009F4243">
              <w:rPr>
                <w:rFonts w:ascii="宋体" w:eastAsia="宋体" w:hAnsi="宋体"/>
                <w:noProof/>
                <w:webHidden/>
                <w:sz w:val="24"/>
                <w:szCs w:val="24"/>
                <w:rPrChange w:id="606" w:author="He Jianan" w:date="2019-05-20T11:23:00Z">
                  <w:rPr>
                    <w:noProof/>
                    <w:webHidden/>
                  </w:rPr>
                </w:rPrChange>
              </w:rPr>
              <w:fldChar w:fldCharType="begin"/>
            </w:r>
            <w:r w:rsidRPr="009F4243">
              <w:rPr>
                <w:rFonts w:ascii="宋体" w:eastAsia="宋体" w:hAnsi="宋体"/>
                <w:noProof/>
                <w:webHidden/>
                <w:sz w:val="24"/>
                <w:szCs w:val="24"/>
                <w:rPrChange w:id="607" w:author="He Jianan" w:date="2019-05-20T11:23:00Z">
                  <w:rPr>
                    <w:noProof/>
                    <w:webHidden/>
                  </w:rPr>
                </w:rPrChange>
              </w:rPr>
              <w:instrText xml:space="preserve"> PAGEREF _Toc9243819 \h </w:instrText>
            </w:r>
            <w:r w:rsidRPr="009F4243">
              <w:rPr>
                <w:rFonts w:ascii="宋体" w:eastAsia="宋体" w:hAnsi="宋体"/>
                <w:noProof/>
                <w:webHidden/>
                <w:sz w:val="24"/>
                <w:szCs w:val="24"/>
                <w:rPrChange w:id="608" w:author="He Jianan" w:date="2019-05-20T11:23:00Z">
                  <w:rPr>
                    <w:noProof/>
                    <w:webHidden/>
                  </w:rPr>
                </w:rPrChange>
              </w:rPr>
            </w:r>
          </w:ins>
          <w:r w:rsidRPr="009F4243">
            <w:rPr>
              <w:rFonts w:ascii="宋体" w:eastAsia="宋体" w:hAnsi="宋体"/>
              <w:noProof/>
              <w:webHidden/>
              <w:sz w:val="24"/>
              <w:szCs w:val="24"/>
              <w:rPrChange w:id="609" w:author="He Jianan" w:date="2019-05-20T11:23:00Z">
                <w:rPr>
                  <w:noProof/>
                  <w:webHidden/>
                </w:rPr>
              </w:rPrChange>
            </w:rPr>
            <w:fldChar w:fldCharType="separate"/>
          </w:r>
          <w:ins w:id="610" w:author="He Jianan" w:date="2019-05-20T11:22:00Z">
            <w:r w:rsidRPr="009F4243">
              <w:rPr>
                <w:rFonts w:ascii="宋体" w:eastAsia="宋体" w:hAnsi="宋体"/>
                <w:noProof/>
                <w:webHidden/>
                <w:sz w:val="24"/>
                <w:szCs w:val="24"/>
                <w:rPrChange w:id="611" w:author="He Jianan" w:date="2019-05-20T11:23:00Z">
                  <w:rPr>
                    <w:noProof/>
                    <w:webHidden/>
                  </w:rPr>
                </w:rPrChange>
              </w:rPr>
              <w:t>21</w:t>
            </w:r>
            <w:r w:rsidRPr="009F4243">
              <w:rPr>
                <w:rFonts w:ascii="宋体" w:eastAsia="宋体" w:hAnsi="宋体"/>
                <w:noProof/>
                <w:webHidden/>
                <w:sz w:val="24"/>
                <w:szCs w:val="24"/>
                <w:rPrChange w:id="612" w:author="He Jianan" w:date="2019-05-20T11:23:00Z">
                  <w:rPr>
                    <w:noProof/>
                    <w:webHidden/>
                  </w:rPr>
                </w:rPrChange>
              </w:rPr>
              <w:fldChar w:fldCharType="end"/>
            </w:r>
            <w:r w:rsidRPr="009F4243">
              <w:rPr>
                <w:rStyle w:val="a9"/>
                <w:rFonts w:ascii="宋体" w:eastAsia="宋体" w:hAnsi="宋体"/>
                <w:noProof/>
                <w:sz w:val="24"/>
                <w:szCs w:val="24"/>
                <w:rPrChange w:id="613" w:author="He Jianan" w:date="2019-05-20T11:23:00Z">
                  <w:rPr>
                    <w:rStyle w:val="a9"/>
                    <w:noProof/>
                  </w:rPr>
                </w:rPrChange>
              </w:rPr>
              <w:fldChar w:fldCharType="end"/>
            </w:r>
          </w:ins>
        </w:p>
        <w:p w14:paraId="06EC4DD3" w14:textId="2C9B5389" w:rsidR="009F4243" w:rsidRPr="009F4243" w:rsidRDefault="009F4243">
          <w:pPr>
            <w:pStyle w:val="TOC3"/>
            <w:tabs>
              <w:tab w:val="right" w:leader="dot" w:pos="9344"/>
            </w:tabs>
            <w:rPr>
              <w:ins w:id="614" w:author="He Jianan" w:date="2019-05-20T11:22:00Z"/>
              <w:rFonts w:ascii="宋体" w:eastAsia="宋体" w:hAnsi="宋体"/>
              <w:noProof/>
              <w:sz w:val="24"/>
              <w:szCs w:val="24"/>
              <w:rPrChange w:id="615" w:author="He Jianan" w:date="2019-05-20T11:23:00Z">
                <w:rPr>
                  <w:ins w:id="616" w:author="He Jianan" w:date="2019-05-20T11:22:00Z"/>
                  <w:noProof/>
                </w:rPr>
              </w:rPrChange>
            </w:rPr>
          </w:pPr>
          <w:ins w:id="617" w:author="He Jianan" w:date="2019-05-20T11:22:00Z">
            <w:r w:rsidRPr="009F4243">
              <w:rPr>
                <w:rStyle w:val="a9"/>
                <w:rFonts w:ascii="宋体" w:eastAsia="宋体" w:hAnsi="宋体"/>
                <w:noProof/>
                <w:sz w:val="24"/>
                <w:szCs w:val="24"/>
                <w:rPrChange w:id="618" w:author="He Jianan" w:date="2019-05-20T11:23:00Z">
                  <w:rPr>
                    <w:rStyle w:val="a9"/>
                    <w:noProof/>
                  </w:rPr>
                </w:rPrChange>
              </w:rPr>
              <w:fldChar w:fldCharType="begin"/>
            </w:r>
            <w:r w:rsidRPr="009F4243">
              <w:rPr>
                <w:rStyle w:val="a9"/>
                <w:rFonts w:ascii="宋体" w:eastAsia="宋体" w:hAnsi="宋体"/>
                <w:noProof/>
                <w:sz w:val="24"/>
                <w:szCs w:val="24"/>
                <w:rPrChange w:id="619" w:author="He Jianan" w:date="2019-05-20T11:23:00Z">
                  <w:rPr>
                    <w:rStyle w:val="a9"/>
                    <w:noProof/>
                  </w:rPr>
                </w:rPrChange>
              </w:rPr>
              <w:instrText xml:space="preserve"> </w:instrText>
            </w:r>
            <w:r w:rsidRPr="009F4243">
              <w:rPr>
                <w:rFonts w:ascii="宋体" w:eastAsia="宋体" w:hAnsi="宋体"/>
                <w:noProof/>
                <w:sz w:val="24"/>
                <w:szCs w:val="24"/>
                <w:rPrChange w:id="620" w:author="He Jianan" w:date="2019-05-20T11:23:00Z">
                  <w:rPr>
                    <w:noProof/>
                  </w:rPr>
                </w:rPrChange>
              </w:rPr>
              <w:instrText>HYPERLINK \l "_Toc9243820"</w:instrText>
            </w:r>
            <w:r w:rsidRPr="009F4243">
              <w:rPr>
                <w:rStyle w:val="a9"/>
                <w:rFonts w:ascii="宋体" w:eastAsia="宋体" w:hAnsi="宋体"/>
                <w:noProof/>
                <w:sz w:val="24"/>
                <w:szCs w:val="24"/>
                <w:rPrChange w:id="621" w:author="He Jianan" w:date="2019-05-20T11:23:00Z">
                  <w:rPr>
                    <w:rStyle w:val="a9"/>
                    <w:noProof/>
                  </w:rPr>
                </w:rPrChange>
              </w:rPr>
              <w:instrText xml:space="preserve"> </w:instrText>
            </w:r>
            <w:r w:rsidRPr="009F4243">
              <w:rPr>
                <w:rStyle w:val="a9"/>
                <w:rFonts w:ascii="宋体" w:eastAsia="宋体" w:hAnsi="宋体"/>
                <w:noProof/>
                <w:sz w:val="24"/>
                <w:szCs w:val="24"/>
                <w:rPrChange w:id="622" w:author="He Jianan" w:date="2019-05-20T11:23:00Z">
                  <w:rPr>
                    <w:rStyle w:val="a9"/>
                    <w:noProof/>
                  </w:rPr>
                </w:rPrChange>
              </w:rPr>
            </w:r>
            <w:r w:rsidRPr="009F4243">
              <w:rPr>
                <w:rStyle w:val="a9"/>
                <w:rFonts w:ascii="宋体" w:eastAsia="宋体" w:hAnsi="宋体"/>
                <w:noProof/>
                <w:sz w:val="24"/>
                <w:szCs w:val="24"/>
                <w:rPrChange w:id="623" w:author="He Jianan" w:date="2019-05-20T11:23:00Z">
                  <w:rPr>
                    <w:rStyle w:val="a9"/>
                    <w:noProof/>
                  </w:rPr>
                </w:rPrChange>
              </w:rPr>
              <w:fldChar w:fldCharType="separate"/>
            </w:r>
            <w:r w:rsidRPr="009F4243">
              <w:rPr>
                <w:rStyle w:val="a9"/>
                <w:rFonts w:ascii="宋体" w:eastAsia="宋体" w:hAnsi="宋体"/>
                <w:noProof/>
                <w:sz w:val="24"/>
                <w:szCs w:val="24"/>
                <w:rPrChange w:id="624" w:author="He Jianan" w:date="2019-05-20T11:23:00Z">
                  <w:rPr>
                    <w:rStyle w:val="a9"/>
                    <w:rFonts w:ascii="宋体" w:eastAsia="宋体" w:hAnsi="宋体"/>
                    <w:noProof/>
                  </w:rPr>
                </w:rPrChange>
              </w:rPr>
              <w:t>4.2.1 绘制流程</w:t>
            </w:r>
            <w:r w:rsidRPr="009F4243">
              <w:rPr>
                <w:rFonts w:ascii="宋体" w:eastAsia="宋体" w:hAnsi="宋体"/>
                <w:noProof/>
                <w:webHidden/>
                <w:sz w:val="24"/>
                <w:szCs w:val="24"/>
                <w:rPrChange w:id="625" w:author="He Jianan" w:date="2019-05-20T11:23:00Z">
                  <w:rPr>
                    <w:noProof/>
                    <w:webHidden/>
                  </w:rPr>
                </w:rPrChange>
              </w:rPr>
              <w:tab/>
            </w:r>
            <w:r w:rsidRPr="009F4243">
              <w:rPr>
                <w:rFonts w:ascii="宋体" w:eastAsia="宋体" w:hAnsi="宋体"/>
                <w:noProof/>
                <w:webHidden/>
                <w:sz w:val="24"/>
                <w:szCs w:val="24"/>
                <w:rPrChange w:id="626" w:author="He Jianan" w:date="2019-05-20T11:23:00Z">
                  <w:rPr>
                    <w:noProof/>
                    <w:webHidden/>
                  </w:rPr>
                </w:rPrChange>
              </w:rPr>
              <w:fldChar w:fldCharType="begin"/>
            </w:r>
            <w:r w:rsidRPr="009F4243">
              <w:rPr>
                <w:rFonts w:ascii="宋体" w:eastAsia="宋体" w:hAnsi="宋体"/>
                <w:noProof/>
                <w:webHidden/>
                <w:sz w:val="24"/>
                <w:szCs w:val="24"/>
                <w:rPrChange w:id="627" w:author="He Jianan" w:date="2019-05-20T11:23:00Z">
                  <w:rPr>
                    <w:noProof/>
                    <w:webHidden/>
                  </w:rPr>
                </w:rPrChange>
              </w:rPr>
              <w:instrText xml:space="preserve"> PAGEREF _Toc9243820 \h </w:instrText>
            </w:r>
            <w:r w:rsidRPr="009F4243">
              <w:rPr>
                <w:rFonts w:ascii="宋体" w:eastAsia="宋体" w:hAnsi="宋体"/>
                <w:noProof/>
                <w:webHidden/>
                <w:sz w:val="24"/>
                <w:szCs w:val="24"/>
                <w:rPrChange w:id="628" w:author="He Jianan" w:date="2019-05-20T11:23:00Z">
                  <w:rPr>
                    <w:noProof/>
                    <w:webHidden/>
                  </w:rPr>
                </w:rPrChange>
              </w:rPr>
            </w:r>
          </w:ins>
          <w:r w:rsidRPr="009F4243">
            <w:rPr>
              <w:rFonts w:ascii="宋体" w:eastAsia="宋体" w:hAnsi="宋体"/>
              <w:noProof/>
              <w:webHidden/>
              <w:sz w:val="24"/>
              <w:szCs w:val="24"/>
              <w:rPrChange w:id="629" w:author="He Jianan" w:date="2019-05-20T11:23:00Z">
                <w:rPr>
                  <w:noProof/>
                  <w:webHidden/>
                </w:rPr>
              </w:rPrChange>
            </w:rPr>
            <w:fldChar w:fldCharType="separate"/>
          </w:r>
          <w:ins w:id="630" w:author="He Jianan" w:date="2019-05-20T11:22:00Z">
            <w:r w:rsidRPr="009F4243">
              <w:rPr>
                <w:rFonts w:ascii="宋体" w:eastAsia="宋体" w:hAnsi="宋体"/>
                <w:noProof/>
                <w:webHidden/>
                <w:sz w:val="24"/>
                <w:szCs w:val="24"/>
                <w:rPrChange w:id="631" w:author="He Jianan" w:date="2019-05-20T11:23:00Z">
                  <w:rPr>
                    <w:noProof/>
                    <w:webHidden/>
                  </w:rPr>
                </w:rPrChange>
              </w:rPr>
              <w:t>21</w:t>
            </w:r>
            <w:r w:rsidRPr="009F4243">
              <w:rPr>
                <w:rFonts w:ascii="宋体" w:eastAsia="宋体" w:hAnsi="宋体"/>
                <w:noProof/>
                <w:webHidden/>
                <w:sz w:val="24"/>
                <w:szCs w:val="24"/>
                <w:rPrChange w:id="632" w:author="He Jianan" w:date="2019-05-20T11:23:00Z">
                  <w:rPr>
                    <w:noProof/>
                    <w:webHidden/>
                  </w:rPr>
                </w:rPrChange>
              </w:rPr>
              <w:fldChar w:fldCharType="end"/>
            </w:r>
            <w:r w:rsidRPr="009F4243">
              <w:rPr>
                <w:rStyle w:val="a9"/>
                <w:rFonts w:ascii="宋体" w:eastAsia="宋体" w:hAnsi="宋体"/>
                <w:noProof/>
                <w:sz w:val="24"/>
                <w:szCs w:val="24"/>
                <w:rPrChange w:id="633" w:author="He Jianan" w:date="2019-05-20T11:23:00Z">
                  <w:rPr>
                    <w:rStyle w:val="a9"/>
                    <w:noProof/>
                  </w:rPr>
                </w:rPrChange>
              </w:rPr>
              <w:fldChar w:fldCharType="end"/>
            </w:r>
          </w:ins>
        </w:p>
        <w:p w14:paraId="32724955" w14:textId="3C2ECAEA" w:rsidR="009F4243" w:rsidRPr="009F4243" w:rsidRDefault="009F4243">
          <w:pPr>
            <w:pStyle w:val="TOC3"/>
            <w:tabs>
              <w:tab w:val="right" w:leader="dot" w:pos="9344"/>
            </w:tabs>
            <w:rPr>
              <w:ins w:id="634" w:author="He Jianan" w:date="2019-05-20T11:22:00Z"/>
              <w:rFonts w:ascii="宋体" w:eastAsia="宋体" w:hAnsi="宋体"/>
              <w:noProof/>
              <w:sz w:val="24"/>
              <w:szCs w:val="24"/>
              <w:rPrChange w:id="635" w:author="He Jianan" w:date="2019-05-20T11:23:00Z">
                <w:rPr>
                  <w:ins w:id="636" w:author="He Jianan" w:date="2019-05-20T11:22:00Z"/>
                  <w:noProof/>
                </w:rPr>
              </w:rPrChange>
            </w:rPr>
          </w:pPr>
          <w:ins w:id="637" w:author="He Jianan" w:date="2019-05-20T11:22:00Z">
            <w:r w:rsidRPr="009F4243">
              <w:rPr>
                <w:rStyle w:val="a9"/>
                <w:rFonts w:ascii="宋体" w:eastAsia="宋体" w:hAnsi="宋体"/>
                <w:noProof/>
                <w:sz w:val="24"/>
                <w:szCs w:val="24"/>
                <w:rPrChange w:id="638" w:author="He Jianan" w:date="2019-05-20T11:23:00Z">
                  <w:rPr>
                    <w:rStyle w:val="a9"/>
                    <w:noProof/>
                  </w:rPr>
                </w:rPrChange>
              </w:rPr>
              <w:fldChar w:fldCharType="begin"/>
            </w:r>
            <w:r w:rsidRPr="009F4243">
              <w:rPr>
                <w:rStyle w:val="a9"/>
                <w:rFonts w:ascii="宋体" w:eastAsia="宋体" w:hAnsi="宋体"/>
                <w:noProof/>
                <w:sz w:val="24"/>
                <w:szCs w:val="24"/>
                <w:rPrChange w:id="639" w:author="He Jianan" w:date="2019-05-20T11:23:00Z">
                  <w:rPr>
                    <w:rStyle w:val="a9"/>
                    <w:noProof/>
                  </w:rPr>
                </w:rPrChange>
              </w:rPr>
              <w:instrText xml:space="preserve"> </w:instrText>
            </w:r>
            <w:r w:rsidRPr="009F4243">
              <w:rPr>
                <w:rFonts w:ascii="宋体" w:eastAsia="宋体" w:hAnsi="宋体"/>
                <w:noProof/>
                <w:sz w:val="24"/>
                <w:szCs w:val="24"/>
                <w:rPrChange w:id="640" w:author="He Jianan" w:date="2019-05-20T11:23:00Z">
                  <w:rPr>
                    <w:noProof/>
                  </w:rPr>
                </w:rPrChange>
              </w:rPr>
              <w:instrText>HYPERLINK \l "_Toc9243821"</w:instrText>
            </w:r>
            <w:r w:rsidRPr="009F4243">
              <w:rPr>
                <w:rStyle w:val="a9"/>
                <w:rFonts w:ascii="宋体" w:eastAsia="宋体" w:hAnsi="宋体"/>
                <w:noProof/>
                <w:sz w:val="24"/>
                <w:szCs w:val="24"/>
                <w:rPrChange w:id="641" w:author="He Jianan" w:date="2019-05-20T11:23:00Z">
                  <w:rPr>
                    <w:rStyle w:val="a9"/>
                    <w:noProof/>
                  </w:rPr>
                </w:rPrChange>
              </w:rPr>
              <w:instrText xml:space="preserve"> </w:instrText>
            </w:r>
            <w:r w:rsidRPr="009F4243">
              <w:rPr>
                <w:rStyle w:val="a9"/>
                <w:rFonts w:ascii="宋体" w:eastAsia="宋体" w:hAnsi="宋体"/>
                <w:noProof/>
                <w:sz w:val="24"/>
                <w:szCs w:val="24"/>
                <w:rPrChange w:id="642" w:author="He Jianan" w:date="2019-05-20T11:23:00Z">
                  <w:rPr>
                    <w:rStyle w:val="a9"/>
                    <w:noProof/>
                  </w:rPr>
                </w:rPrChange>
              </w:rPr>
            </w:r>
            <w:r w:rsidRPr="009F4243">
              <w:rPr>
                <w:rStyle w:val="a9"/>
                <w:rFonts w:ascii="宋体" w:eastAsia="宋体" w:hAnsi="宋体"/>
                <w:noProof/>
                <w:sz w:val="24"/>
                <w:szCs w:val="24"/>
                <w:rPrChange w:id="643" w:author="He Jianan" w:date="2019-05-20T11:23:00Z">
                  <w:rPr>
                    <w:rStyle w:val="a9"/>
                    <w:noProof/>
                  </w:rPr>
                </w:rPrChange>
              </w:rPr>
              <w:fldChar w:fldCharType="separate"/>
            </w:r>
            <w:r w:rsidRPr="009F4243">
              <w:rPr>
                <w:rStyle w:val="a9"/>
                <w:rFonts w:ascii="宋体" w:eastAsia="宋体" w:hAnsi="宋体"/>
                <w:noProof/>
                <w:sz w:val="24"/>
                <w:szCs w:val="24"/>
                <w:rPrChange w:id="644" w:author="He Jianan" w:date="2019-05-20T11:23:00Z">
                  <w:rPr>
                    <w:rStyle w:val="a9"/>
                    <w:rFonts w:ascii="宋体" w:eastAsia="宋体" w:hAnsi="宋体"/>
                    <w:noProof/>
                  </w:rPr>
                </w:rPrChange>
              </w:rPr>
              <w:t>4.2.2 增量绘制</w:t>
            </w:r>
            <w:r w:rsidRPr="009F4243">
              <w:rPr>
                <w:rFonts w:ascii="宋体" w:eastAsia="宋体" w:hAnsi="宋体"/>
                <w:noProof/>
                <w:webHidden/>
                <w:sz w:val="24"/>
                <w:szCs w:val="24"/>
                <w:rPrChange w:id="645" w:author="He Jianan" w:date="2019-05-20T11:23:00Z">
                  <w:rPr>
                    <w:noProof/>
                    <w:webHidden/>
                  </w:rPr>
                </w:rPrChange>
              </w:rPr>
              <w:tab/>
            </w:r>
            <w:r w:rsidRPr="009F4243">
              <w:rPr>
                <w:rFonts w:ascii="宋体" w:eastAsia="宋体" w:hAnsi="宋体"/>
                <w:noProof/>
                <w:webHidden/>
                <w:sz w:val="24"/>
                <w:szCs w:val="24"/>
                <w:rPrChange w:id="646" w:author="He Jianan" w:date="2019-05-20T11:23:00Z">
                  <w:rPr>
                    <w:noProof/>
                    <w:webHidden/>
                  </w:rPr>
                </w:rPrChange>
              </w:rPr>
              <w:fldChar w:fldCharType="begin"/>
            </w:r>
            <w:r w:rsidRPr="009F4243">
              <w:rPr>
                <w:rFonts w:ascii="宋体" w:eastAsia="宋体" w:hAnsi="宋体"/>
                <w:noProof/>
                <w:webHidden/>
                <w:sz w:val="24"/>
                <w:szCs w:val="24"/>
                <w:rPrChange w:id="647" w:author="He Jianan" w:date="2019-05-20T11:23:00Z">
                  <w:rPr>
                    <w:noProof/>
                    <w:webHidden/>
                  </w:rPr>
                </w:rPrChange>
              </w:rPr>
              <w:instrText xml:space="preserve"> PAGEREF _Toc9243821 \h </w:instrText>
            </w:r>
            <w:r w:rsidRPr="009F4243">
              <w:rPr>
                <w:rFonts w:ascii="宋体" w:eastAsia="宋体" w:hAnsi="宋体"/>
                <w:noProof/>
                <w:webHidden/>
                <w:sz w:val="24"/>
                <w:szCs w:val="24"/>
                <w:rPrChange w:id="648" w:author="He Jianan" w:date="2019-05-20T11:23:00Z">
                  <w:rPr>
                    <w:noProof/>
                    <w:webHidden/>
                  </w:rPr>
                </w:rPrChange>
              </w:rPr>
            </w:r>
          </w:ins>
          <w:r w:rsidRPr="009F4243">
            <w:rPr>
              <w:rFonts w:ascii="宋体" w:eastAsia="宋体" w:hAnsi="宋体"/>
              <w:noProof/>
              <w:webHidden/>
              <w:sz w:val="24"/>
              <w:szCs w:val="24"/>
              <w:rPrChange w:id="649" w:author="He Jianan" w:date="2019-05-20T11:23:00Z">
                <w:rPr>
                  <w:noProof/>
                  <w:webHidden/>
                </w:rPr>
              </w:rPrChange>
            </w:rPr>
            <w:fldChar w:fldCharType="separate"/>
          </w:r>
          <w:ins w:id="650" w:author="He Jianan" w:date="2019-05-20T11:22:00Z">
            <w:r w:rsidRPr="009F4243">
              <w:rPr>
                <w:rFonts w:ascii="宋体" w:eastAsia="宋体" w:hAnsi="宋体"/>
                <w:noProof/>
                <w:webHidden/>
                <w:sz w:val="24"/>
                <w:szCs w:val="24"/>
                <w:rPrChange w:id="651" w:author="He Jianan" w:date="2019-05-20T11:23:00Z">
                  <w:rPr>
                    <w:noProof/>
                    <w:webHidden/>
                  </w:rPr>
                </w:rPrChange>
              </w:rPr>
              <w:t>22</w:t>
            </w:r>
            <w:r w:rsidRPr="009F4243">
              <w:rPr>
                <w:rFonts w:ascii="宋体" w:eastAsia="宋体" w:hAnsi="宋体"/>
                <w:noProof/>
                <w:webHidden/>
                <w:sz w:val="24"/>
                <w:szCs w:val="24"/>
                <w:rPrChange w:id="652" w:author="He Jianan" w:date="2019-05-20T11:23:00Z">
                  <w:rPr>
                    <w:noProof/>
                    <w:webHidden/>
                  </w:rPr>
                </w:rPrChange>
              </w:rPr>
              <w:fldChar w:fldCharType="end"/>
            </w:r>
            <w:r w:rsidRPr="009F4243">
              <w:rPr>
                <w:rStyle w:val="a9"/>
                <w:rFonts w:ascii="宋体" w:eastAsia="宋体" w:hAnsi="宋体"/>
                <w:noProof/>
                <w:sz w:val="24"/>
                <w:szCs w:val="24"/>
                <w:rPrChange w:id="653" w:author="He Jianan" w:date="2019-05-20T11:23:00Z">
                  <w:rPr>
                    <w:rStyle w:val="a9"/>
                    <w:noProof/>
                  </w:rPr>
                </w:rPrChange>
              </w:rPr>
              <w:fldChar w:fldCharType="end"/>
            </w:r>
          </w:ins>
        </w:p>
        <w:p w14:paraId="657405C3" w14:textId="422CD442" w:rsidR="009F4243" w:rsidRPr="009F4243" w:rsidRDefault="009F4243">
          <w:pPr>
            <w:pStyle w:val="TOC2"/>
            <w:tabs>
              <w:tab w:val="right" w:leader="dot" w:pos="9344"/>
            </w:tabs>
            <w:rPr>
              <w:ins w:id="654" w:author="He Jianan" w:date="2019-05-20T11:22:00Z"/>
              <w:rFonts w:ascii="宋体" w:eastAsia="宋体" w:hAnsi="宋体"/>
              <w:noProof/>
              <w:sz w:val="24"/>
              <w:szCs w:val="24"/>
              <w:rPrChange w:id="655" w:author="He Jianan" w:date="2019-05-20T11:23:00Z">
                <w:rPr>
                  <w:ins w:id="656" w:author="He Jianan" w:date="2019-05-20T11:22:00Z"/>
                  <w:noProof/>
                </w:rPr>
              </w:rPrChange>
            </w:rPr>
          </w:pPr>
          <w:ins w:id="657" w:author="He Jianan" w:date="2019-05-20T11:22:00Z">
            <w:r w:rsidRPr="009F4243">
              <w:rPr>
                <w:rStyle w:val="a9"/>
                <w:rFonts w:ascii="宋体" w:eastAsia="宋体" w:hAnsi="宋体"/>
                <w:noProof/>
                <w:sz w:val="24"/>
                <w:szCs w:val="24"/>
                <w:rPrChange w:id="658" w:author="He Jianan" w:date="2019-05-20T11:23:00Z">
                  <w:rPr>
                    <w:rStyle w:val="a9"/>
                    <w:noProof/>
                  </w:rPr>
                </w:rPrChange>
              </w:rPr>
              <w:fldChar w:fldCharType="begin"/>
            </w:r>
            <w:r w:rsidRPr="009F4243">
              <w:rPr>
                <w:rStyle w:val="a9"/>
                <w:rFonts w:ascii="宋体" w:eastAsia="宋体" w:hAnsi="宋体"/>
                <w:noProof/>
                <w:sz w:val="24"/>
                <w:szCs w:val="24"/>
                <w:rPrChange w:id="659" w:author="He Jianan" w:date="2019-05-20T11:23:00Z">
                  <w:rPr>
                    <w:rStyle w:val="a9"/>
                    <w:noProof/>
                  </w:rPr>
                </w:rPrChange>
              </w:rPr>
              <w:instrText xml:space="preserve"> </w:instrText>
            </w:r>
            <w:r w:rsidRPr="009F4243">
              <w:rPr>
                <w:rFonts w:ascii="宋体" w:eastAsia="宋体" w:hAnsi="宋体"/>
                <w:noProof/>
                <w:sz w:val="24"/>
                <w:szCs w:val="24"/>
                <w:rPrChange w:id="660" w:author="He Jianan" w:date="2019-05-20T11:23:00Z">
                  <w:rPr>
                    <w:noProof/>
                  </w:rPr>
                </w:rPrChange>
              </w:rPr>
              <w:instrText>HYPERLINK \l "_Toc9243822"</w:instrText>
            </w:r>
            <w:r w:rsidRPr="009F4243">
              <w:rPr>
                <w:rStyle w:val="a9"/>
                <w:rFonts w:ascii="宋体" w:eastAsia="宋体" w:hAnsi="宋体"/>
                <w:noProof/>
                <w:sz w:val="24"/>
                <w:szCs w:val="24"/>
                <w:rPrChange w:id="661" w:author="He Jianan" w:date="2019-05-20T11:23:00Z">
                  <w:rPr>
                    <w:rStyle w:val="a9"/>
                    <w:noProof/>
                  </w:rPr>
                </w:rPrChange>
              </w:rPr>
              <w:instrText xml:space="preserve"> </w:instrText>
            </w:r>
            <w:r w:rsidRPr="009F4243">
              <w:rPr>
                <w:rStyle w:val="a9"/>
                <w:rFonts w:ascii="宋体" w:eastAsia="宋体" w:hAnsi="宋体"/>
                <w:noProof/>
                <w:sz w:val="24"/>
                <w:szCs w:val="24"/>
                <w:rPrChange w:id="662" w:author="He Jianan" w:date="2019-05-20T11:23:00Z">
                  <w:rPr>
                    <w:rStyle w:val="a9"/>
                    <w:noProof/>
                  </w:rPr>
                </w:rPrChange>
              </w:rPr>
            </w:r>
            <w:r w:rsidRPr="009F4243">
              <w:rPr>
                <w:rStyle w:val="a9"/>
                <w:rFonts w:ascii="宋体" w:eastAsia="宋体" w:hAnsi="宋体"/>
                <w:noProof/>
                <w:sz w:val="24"/>
                <w:szCs w:val="24"/>
                <w:rPrChange w:id="663" w:author="He Jianan" w:date="2019-05-20T11:23:00Z">
                  <w:rPr>
                    <w:rStyle w:val="a9"/>
                    <w:noProof/>
                  </w:rPr>
                </w:rPrChange>
              </w:rPr>
              <w:fldChar w:fldCharType="separate"/>
            </w:r>
            <w:r w:rsidRPr="009F4243">
              <w:rPr>
                <w:rStyle w:val="a9"/>
                <w:rFonts w:ascii="宋体" w:eastAsia="宋体" w:hAnsi="宋体"/>
                <w:noProof/>
                <w:sz w:val="24"/>
                <w:szCs w:val="24"/>
                <w:rPrChange w:id="664" w:author="He Jianan" w:date="2019-05-20T11:23:00Z">
                  <w:rPr>
                    <w:rStyle w:val="a9"/>
                    <w:rFonts w:ascii="黑体" w:eastAsia="黑体" w:hAnsi="黑体"/>
                    <w:noProof/>
                  </w:rPr>
                </w:rPrChange>
              </w:rPr>
              <w:t>4.3 本章小结</w:t>
            </w:r>
            <w:r w:rsidRPr="009F4243">
              <w:rPr>
                <w:rFonts w:ascii="宋体" w:eastAsia="宋体" w:hAnsi="宋体"/>
                <w:noProof/>
                <w:webHidden/>
                <w:sz w:val="24"/>
                <w:szCs w:val="24"/>
                <w:rPrChange w:id="665" w:author="He Jianan" w:date="2019-05-20T11:23:00Z">
                  <w:rPr>
                    <w:noProof/>
                    <w:webHidden/>
                  </w:rPr>
                </w:rPrChange>
              </w:rPr>
              <w:tab/>
            </w:r>
            <w:r w:rsidRPr="009F4243">
              <w:rPr>
                <w:rFonts w:ascii="宋体" w:eastAsia="宋体" w:hAnsi="宋体"/>
                <w:noProof/>
                <w:webHidden/>
                <w:sz w:val="24"/>
                <w:szCs w:val="24"/>
                <w:rPrChange w:id="666" w:author="He Jianan" w:date="2019-05-20T11:23:00Z">
                  <w:rPr>
                    <w:noProof/>
                    <w:webHidden/>
                  </w:rPr>
                </w:rPrChange>
              </w:rPr>
              <w:fldChar w:fldCharType="begin"/>
            </w:r>
            <w:r w:rsidRPr="009F4243">
              <w:rPr>
                <w:rFonts w:ascii="宋体" w:eastAsia="宋体" w:hAnsi="宋体"/>
                <w:noProof/>
                <w:webHidden/>
                <w:sz w:val="24"/>
                <w:szCs w:val="24"/>
                <w:rPrChange w:id="667" w:author="He Jianan" w:date="2019-05-20T11:23:00Z">
                  <w:rPr>
                    <w:noProof/>
                    <w:webHidden/>
                  </w:rPr>
                </w:rPrChange>
              </w:rPr>
              <w:instrText xml:space="preserve"> PAGEREF _Toc9243822 \h </w:instrText>
            </w:r>
            <w:r w:rsidRPr="009F4243">
              <w:rPr>
                <w:rFonts w:ascii="宋体" w:eastAsia="宋体" w:hAnsi="宋体"/>
                <w:noProof/>
                <w:webHidden/>
                <w:sz w:val="24"/>
                <w:szCs w:val="24"/>
                <w:rPrChange w:id="668" w:author="He Jianan" w:date="2019-05-20T11:23:00Z">
                  <w:rPr>
                    <w:noProof/>
                    <w:webHidden/>
                  </w:rPr>
                </w:rPrChange>
              </w:rPr>
            </w:r>
          </w:ins>
          <w:r w:rsidRPr="009F4243">
            <w:rPr>
              <w:rFonts w:ascii="宋体" w:eastAsia="宋体" w:hAnsi="宋体"/>
              <w:noProof/>
              <w:webHidden/>
              <w:sz w:val="24"/>
              <w:szCs w:val="24"/>
              <w:rPrChange w:id="669" w:author="He Jianan" w:date="2019-05-20T11:23:00Z">
                <w:rPr>
                  <w:noProof/>
                  <w:webHidden/>
                </w:rPr>
              </w:rPrChange>
            </w:rPr>
            <w:fldChar w:fldCharType="separate"/>
          </w:r>
          <w:ins w:id="670" w:author="He Jianan" w:date="2019-05-20T11:22:00Z">
            <w:r w:rsidRPr="009F4243">
              <w:rPr>
                <w:rFonts w:ascii="宋体" w:eastAsia="宋体" w:hAnsi="宋体"/>
                <w:noProof/>
                <w:webHidden/>
                <w:sz w:val="24"/>
                <w:szCs w:val="24"/>
                <w:rPrChange w:id="671" w:author="He Jianan" w:date="2019-05-20T11:23:00Z">
                  <w:rPr>
                    <w:noProof/>
                    <w:webHidden/>
                  </w:rPr>
                </w:rPrChange>
              </w:rPr>
              <w:t>25</w:t>
            </w:r>
            <w:r w:rsidRPr="009F4243">
              <w:rPr>
                <w:rFonts w:ascii="宋体" w:eastAsia="宋体" w:hAnsi="宋体"/>
                <w:noProof/>
                <w:webHidden/>
                <w:sz w:val="24"/>
                <w:szCs w:val="24"/>
                <w:rPrChange w:id="672" w:author="He Jianan" w:date="2019-05-20T11:23:00Z">
                  <w:rPr>
                    <w:noProof/>
                    <w:webHidden/>
                  </w:rPr>
                </w:rPrChange>
              </w:rPr>
              <w:fldChar w:fldCharType="end"/>
            </w:r>
            <w:r w:rsidRPr="009F4243">
              <w:rPr>
                <w:rStyle w:val="a9"/>
                <w:rFonts w:ascii="宋体" w:eastAsia="宋体" w:hAnsi="宋体"/>
                <w:noProof/>
                <w:sz w:val="24"/>
                <w:szCs w:val="24"/>
                <w:rPrChange w:id="673" w:author="He Jianan" w:date="2019-05-20T11:23:00Z">
                  <w:rPr>
                    <w:rStyle w:val="a9"/>
                    <w:noProof/>
                  </w:rPr>
                </w:rPrChange>
              </w:rPr>
              <w:fldChar w:fldCharType="end"/>
            </w:r>
          </w:ins>
        </w:p>
        <w:p w14:paraId="2F0DF969" w14:textId="6A34A94D" w:rsidR="009F4243" w:rsidRPr="009F4243" w:rsidRDefault="009F4243">
          <w:pPr>
            <w:pStyle w:val="TOC1"/>
            <w:rPr>
              <w:ins w:id="674" w:author="He Jianan" w:date="2019-05-20T11:22:00Z"/>
              <w:rFonts w:cstheme="minorBidi"/>
              <w:sz w:val="24"/>
              <w:szCs w:val="24"/>
              <w:rPrChange w:id="675" w:author="He Jianan" w:date="2019-05-20T11:23:00Z">
                <w:rPr>
                  <w:ins w:id="676" w:author="He Jianan" w:date="2019-05-20T11:22:00Z"/>
                  <w:rFonts w:asciiTheme="minorHAnsi" w:eastAsiaTheme="minorEastAsia" w:hAnsiTheme="minorHAnsi" w:cstheme="minorBidi"/>
                  <w:szCs w:val="22"/>
                </w:rPr>
              </w:rPrChange>
            </w:rPr>
          </w:pPr>
          <w:ins w:id="677" w:author="He Jianan" w:date="2019-05-20T11:22:00Z">
            <w:r w:rsidRPr="009F4243">
              <w:rPr>
                <w:rStyle w:val="a9"/>
                <w:sz w:val="24"/>
                <w:szCs w:val="24"/>
                <w:rPrChange w:id="678" w:author="He Jianan" w:date="2019-05-20T11:23:00Z">
                  <w:rPr>
                    <w:rStyle w:val="a9"/>
                  </w:rPr>
                </w:rPrChange>
              </w:rPr>
              <w:fldChar w:fldCharType="begin"/>
            </w:r>
            <w:r w:rsidRPr="009F4243">
              <w:rPr>
                <w:rStyle w:val="a9"/>
                <w:sz w:val="24"/>
                <w:szCs w:val="24"/>
                <w:rPrChange w:id="679" w:author="He Jianan" w:date="2019-05-20T11:23:00Z">
                  <w:rPr>
                    <w:rStyle w:val="a9"/>
                  </w:rPr>
                </w:rPrChange>
              </w:rPr>
              <w:instrText xml:space="preserve"> </w:instrText>
            </w:r>
            <w:r w:rsidRPr="009F4243">
              <w:rPr>
                <w:sz w:val="24"/>
                <w:szCs w:val="24"/>
                <w:rPrChange w:id="680" w:author="He Jianan" w:date="2019-05-20T11:23:00Z">
                  <w:rPr/>
                </w:rPrChange>
              </w:rPr>
              <w:instrText>HYPERLINK \l "_Toc9243823"</w:instrText>
            </w:r>
            <w:r w:rsidRPr="009F4243">
              <w:rPr>
                <w:rStyle w:val="a9"/>
                <w:sz w:val="24"/>
                <w:szCs w:val="24"/>
                <w:rPrChange w:id="681" w:author="He Jianan" w:date="2019-05-20T11:23:00Z">
                  <w:rPr>
                    <w:rStyle w:val="a9"/>
                  </w:rPr>
                </w:rPrChange>
              </w:rPr>
              <w:instrText xml:space="preserve"> </w:instrText>
            </w:r>
            <w:r w:rsidRPr="009F4243">
              <w:rPr>
                <w:rStyle w:val="a9"/>
                <w:sz w:val="24"/>
                <w:szCs w:val="24"/>
                <w:rPrChange w:id="682" w:author="He Jianan" w:date="2019-05-20T11:23:00Z">
                  <w:rPr>
                    <w:rStyle w:val="a9"/>
                  </w:rPr>
                </w:rPrChange>
              </w:rPr>
            </w:r>
            <w:r w:rsidRPr="009F4243">
              <w:rPr>
                <w:rStyle w:val="a9"/>
                <w:sz w:val="24"/>
                <w:szCs w:val="24"/>
                <w:rPrChange w:id="683" w:author="He Jianan" w:date="2019-05-20T11:23:00Z">
                  <w:rPr>
                    <w:rStyle w:val="a9"/>
                  </w:rPr>
                </w:rPrChange>
              </w:rPr>
              <w:fldChar w:fldCharType="separate"/>
            </w:r>
            <w:r w:rsidRPr="009F4243">
              <w:rPr>
                <w:rStyle w:val="a9"/>
                <w:rFonts w:cs="宋体"/>
                <w:bCs/>
                <w:kern w:val="44"/>
                <w:sz w:val="24"/>
                <w:szCs w:val="24"/>
                <w:rPrChange w:id="684" w:author="He Jianan" w:date="2019-05-20T11:23:00Z">
                  <w:rPr>
                    <w:rStyle w:val="a9"/>
                    <w:rFonts w:ascii="黑体" w:eastAsia="黑体" w:hAnsi="黑体" w:cs="宋体"/>
                    <w:bCs/>
                    <w:kern w:val="44"/>
                  </w:rPr>
                </w:rPrChange>
              </w:rPr>
              <w:t>第五章 传递函数设计模块</w:t>
            </w:r>
            <w:r w:rsidRPr="009F4243">
              <w:rPr>
                <w:webHidden/>
                <w:sz w:val="24"/>
                <w:szCs w:val="24"/>
                <w:rPrChange w:id="685" w:author="He Jianan" w:date="2019-05-20T11:23:00Z">
                  <w:rPr>
                    <w:webHidden/>
                  </w:rPr>
                </w:rPrChange>
              </w:rPr>
              <w:tab/>
            </w:r>
            <w:r w:rsidRPr="009F4243">
              <w:rPr>
                <w:webHidden/>
                <w:sz w:val="24"/>
                <w:szCs w:val="24"/>
                <w:rPrChange w:id="686" w:author="He Jianan" w:date="2019-05-20T11:23:00Z">
                  <w:rPr>
                    <w:webHidden/>
                  </w:rPr>
                </w:rPrChange>
              </w:rPr>
              <w:fldChar w:fldCharType="begin"/>
            </w:r>
            <w:r w:rsidRPr="009F4243">
              <w:rPr>
                <w:webHidden/>
                <w:sz w:val="24"/>
                <w:szCs w:val="24"/>
                <w:rPrChange w:id="687" w:author="He Jianan" w:date="2019-05-20T11:23:00Z">
                  <w:rPr>
                    <w:webHidden/>
                  </w:rPr>
                </w:rPrChange>
              </w:rPr>
              <w:instrText xml:space="preserve"> PAGEREF _Toc9243823 \h </w:instrText>
            </w:r>
            <w:r w:rsidRPr="009F4243">
              <w:rPr>
                <w:webHidden/>
                <w:sz w:val="24"/>
                <w:szCs w:val="24"/>
                <w:rPrChange w:id="688" w:author="He Jianan" w:date="2019-05-20T11:23:00Z">
                  <w:rPr>
                    <w:webHidden/>
                  </w:rPr>
                </w:rPrChange>
              </w:rPr>
            </w:r>
          </w:ins>
          <w:r w:rsidRPr="009F4243">
            <w:rPr>
              <w:webHidden/>
              <w:sz w:val="24"/>
              <w:szCs w:val="24"/>
              <w:rPrChange w:id="689" w:author="He Jianan" w:date="2019-05-20T11:23:00Z">
                <w:rPr>
                  <w:webHidden/>
                </w:rPr>
              </w:rPrChange>
            </w:rPr>
            <w:fldChar w:fldCharType="separate"/>
          </w:r>
          <w:ins w:id="690" w:author="He Jianan" w:date="2019-05-20T11:22:00Z">
            <w:r w:rsidRPr="009F4243">
              <w:rPr>
                <w:webHidden/>
                <w:sz w:val="24"/>
                <w:szCs w:val="24"/>
                <w:rPrChange w:id="691" w:author="He Jianan" w:date="2019-05-20T11:23:00Z">
                  <w:rPr>
                    <w:webHidden/>
                  </w:rPr>
                </w:rPrChange>
              </w:rPr>
              <w:t>26</w:t>
            </w:r>
            <w:r w:rsidRPr="009F4243">
              <w:rPr>
                <w:webHidden/>
                <w:sz w:val="24"/>
                <w:szCs w:val="24"/>
                <w:rPrChange w:id="692" w:author="He Jianan" w:date="2019-05-20T11:23:00Z">
                  <w:rPr>
                    <w:webHidden/>
                  </w:rPr>
                </w:rPrChange>
              </w:rPr>
              <w:fldChar w:fldCharType="end"/>
            </w:r>
            <w:r w:rsidRPr="009F4243">
              <w:rPr>
                <w:rStyle w:val="a9"/>
                <w:sz w:val="24"/>
                <w:szCs w:val="24"/>
                <w:rPrChange w:id="693" w:author="He Jianan" w:date="2019-05-20T11:23:00Z">
                  <w:rPr>
                    <w:rStyle w:val="a9"/>
                  </w:rPr>
                </w:rPrChange>
              </w:rPr>
              <w:fldChar w:fldCharType="end"/>
            </w:r>
          </w:ins>
        </w:p>
        <w:p w14:paraId="4625F661" w14:textId="3E0518FC" w:rsidR="009F4243" w:rsidRPr="009F4243" w:rsidRDefault="009F4243">
          <w:pPr>
            <w:pStyle w:val="TOC2"/>
            <w:tabs>
              <w:tab w:val="right" w:leader="dot" w:pos="9344"/>
            </w:tabs>
            <w:rPr>
              <w:ins w:id="694" w:author="He Jianan" w:date="2019-05-20T11:22:00Z"/>
              <w:rFonts w:ascii="宋体" w:eastAsia="宋体" w:hAnsi="宋体"/>
              <w:noProof/>
              <w:sz w:val="24"/>
              <w:szCs w:val="24"/>
              <w:rPrChange w:id="695" w:author="He Jianan" w:date="2019-05-20T11:23:00Z">
                <w:rPr>
                  <w:ins w:id="696" w:author="He Jianan" w:date="2019-05-20T11:22:00Z"/>
                  <w:noProof/>
                </w:rPr>
              </w:rPrChange>
            </w:rPr>
          </w:pPr>
          <w:ins w:id="697" w:author="He Jianan" w:date="2019-05-20T11:22:00Z">
            <w:r w:rsidRPr="009F4243">
              <w:rPr>
                <w:rStyle w:val="a9"/>
                <w:rFonts w:ascii="宋体" w:eastAsia="宋体" w:hAnsi="宋体"/>
                <w:noProof/>
                <w:sz w:val="24"/>
                <w:szCs w:val="24"/>
                <w:rPrChange w:id="698" w:author="He Jianan" w:date="2019-05-20T11:23:00Z">
                  <w:rPr>
                    <w:rStyle w:val="a9"/>
                    <w:noProof/>
                  </w:rPr>
                </w:rPrChange>
              </w:rPr>
              <w:fldChar w:fldCharType="begin"/>
            </w:r>
            <w:r w:rsidRPr="009F4243">
              <w:rPr>
                <w:rStyle w:val="a9"/>
                <w:rFonts w:ascii="宋体" w:eastAsia="宋体" w:hAnsi="宋体"/>
                <w:noProof/>
                <w:sz w:val="24"/>
                <w:szCs w:val="24"/>
                <w:rPrChange w:id="699" w:author="He Jianan" w:date="2019-05-20T11:23:00Z">
                  <w:rPr>
                    <w:rStyle w:val="a9"/>
                    <w:noProof/>
                  </w:rPr>
                </w:rPrChange>
              </w:rPr>
              <w:instrText xml:space="preserve"> </w:instrText>
            </w:r>
            <w:r w:rsidRPr="009F4243">
              <w:rPr>
                <w:rFonts w:ascii="宋体" w:eastAsia="宋体" w:hAnsi="宋体"/>
                <w:noProof/>
                <w:sz w:val="24"/>
                <w:szCs w:val="24"/>
                <w:rPrChange w:id="700" w:author="He Jianan" w:date="2019-05-20T11:23:00Z">
                  <w:rPr>
                    <w:noProof/>
                  </w:rPr>
                </w:rPrChange>
              </w:rPr>
              <w:instrText>HYPERLINK \l "_Toc9243824"</w:instrText>
            </w:r>
            <w:r w:rsidRPr="009F4243">
              <w:rPr>
                <w:rStyle w:val="a9"/>
                <w:rFonts w:ascii="宋体" w:eastAsia="宋体" w:hAnsi="宋体"/>
                <w:noProof/>
                <w:sz w:val="24"/>
                <w:szCs w:val="24"/>
                <w:rPrChange w:id="701" w:author="He Jianan" w:date="2019-05-20T11:23:00Z">
                  <w:rPr>
                    <w:rStyle w:val="a9"/>
                    <w:noProof/>
                  </w:rPr>
                </w:rPrChange>
              </w:rPr>
              <w:instrText xml:space="preserve"> </w:instrText>
            </w:r>
            <w:r w:rsidRPr="009F4243">
              <w:rPr>
                <w:rStyle w:val="a9"/>
                <w:rFonts w:ascii="宋体" w:eastAsia="宋体" w:hAnsi="宋体"/>
                <w:noProof/>
                <w:sz w:val="24"/>
                <w:szCs w:val="24"/>
                <w:rPrChange w:id="702" w:author="He Jianan" w:date="2019-05-20T11:23:00Z">
                  <w:rPr>
                    <w:rStyle w:val="a9"/>
                    <w:noProof/>
                  </w:rPr>
                </w:rPrChange>
              </w:rPr>
            </w:r>
            <w:r w:rsidRPr="009F4243">
              <w:rPr>
                <w:rStyle w:val="a9"/>
                <w:rFonts w:ascii="宋体" w:eastAsia="宋体" w:hAnsi="宋体"/>
                <w:noProof/>
                <w:sz w:val="24"/>
                <w:szCs w:val="24"/>
                <w:rPrChange w:id="703" w:author="He Jianan" w:date="2019-05-20T11:23:00Z">
                  <w:rPr>
                    <w:rStyle w:val="a9"/>
                    <w:noProof/>
                  </w:rPr>
                </w:rPrChange>
              </w:rPr>
              <w:fldChar w:fldCharType="separate"/>
            </w:r>
            <w:r w:rsidRPr="009F4243">
              <w:rPr>
                <w:rStyle w:val="a9"/>
                <w:rFonts w:ascii="宋体" w:eastAsia="宋体" w:hAnsi="宋体"/>
                <w:noProof/>
                <w:sz w:val="24"/>
                <w:szCs w:val="24"/>
                <w:rPrChange w:id="704" w:author="He Jianan" w:date="2019-05-20T11:23:00Z">
                  <w:rPr>
                    <w:rStyle w:val="a9"/>
                    <w:rFonts w:ascii="黑体" w:eastAsia="黑体" w:hAnsi="黑体"/>
                    <w:noProof/>
                  </w:rPr>
                </w:rPrChange>
              </w:rPr>
              <w:t>5.1 交互式设计</w:t>
            </w:r>
            <w:r w:rsidRPr="009F4243">
              <w:rPr>
                <w:rFonts w:ascii="宋体" w:eastAsia="宋体" w:hAnsi="宋体"/>
                <w:noProof/>
                <w:webHidden/>
                <w:sz w:val="24"/>
                <w:szCs w:val="24"/>
                <w:rPrChange w:id="705" w:author="He Jianan" w:date="2019-05-20T11:23:00Z">
                  <w:rPr>
                    <w:noProof/>
                    <w:webHidden/>
                  </w:rPr>
                </w:rPrChange>
              </w:rPr>
              <w:tab/>
            </w:r>
            <w:r w:rsidRPr="009F4243">
              <w:rPr>
                <w:rFonts w:ascii="宋体" w:eastAsia="宋体" w:hAnsi="宋体"/>
                <w:noProof/>
                <w:webHidden/>
                <w:sz w:val="24"/>
                <w:szCs w:val="24"/>
                <w:rPrChange w:id="706" w:author="He Jianan" w:date="2019-05-20T11:23:00Z">
                  <w:rPr>
                    <w:noProof/>
                    <w:webHidden/>
                  </w:rPr>
                </w:rPrChange>
              </w:rPr>
              <w:fldChar w:fldCharType="begin"/>
            </w:r>
            <w:r w:rsidRPr="009F4243">
              <w:rPr>
                <w:rFonts w:ascii="宋体" w:eastAsia="宋体" w:hAnsi="宋体"/>
                <w:noProof/>
                <w:webHidden/>
                <w:sz w:val="24"/>
                <w:szCs w:val="24"/>
                <w:rPrChange w:id="707" w:author="He Jianan" w:date="2019-05-20T11:23:00Z">
                  <w:rPr>
                    <w:noProof/>
                    <w:webHidden/>
                  </w:rPr>
                </w:rPrChange>
              </w:rPr>
              <w:instrText xml:space="preserve"> PAGEREF _Toc9243824 \h </w:instrText>
            </w:r>
            <w:r w:rsidRPr="009F4243">
              <w:rPr>
                <w:rFonts w:ascii="宋体" w:eastAsia="宋体" w:hAnsi="宋体"/>
                <w:noProof/>
                <w:webHidden/>
                <w:sz w:val="24"/>
                <w:szCs w:val="24"/>
                <w:rPrChange w:id="708" w:author="He Jianan" w:date="2019-05-20T11:23:00Z">
                  <w:rPr>
                    <w:noProof/>
                    <w:webHidden/>
                  </w:rPr>
                </w:rPrChange>
              </w:rPr>
            </w:r>
          </w:ins>
          <w:r w:rsidRPr="009F4243">
            <w:rPr>
              <w:rFonts w:ascii="宋体" w:eastAsia="宋体" w:hAnsi="宋体"/>
              <w:noProof/>
              <w:webHidden/>
              <w:sz w:val="24"/>
              <w:szCs w:val="24"/>
              <w:rPrChange w:id="709" w:author="He Jianan" w:date="2019-05-20T11:23:00Z">
                <w:rPr>
                  <w:noProof/>
                  <w:webHidden/>
                </w:rPr>
              </w:rPrChange>
            </w:rPr>
            <w:fldChar w:fldCharType="separate"/>
          </w:r>
          <w:ins w:id="710" w:author="He Jianan" w:date="2019-05-20T11:22:00Z">
            <w:r w:rsidRPr="009F4243">
              <w:rPr>
                <w:rFonts w:ascii="宋体" w:eastAsia="宋体" w:hAnsi="宋体"/>
                <w:noProof/>
                <w:webHidden/>
                <w:sz w:val="24"/>
                <w:szCs w:val="24"/>
                <w:rPrChange w:id="711" w:author="He Jianan" w:date="2019-05-20T11:23:00Z">
                  <w:rPr>
                    <w:noProof/>
                    <w:webHidden/>
                  </w:rPr>
                </w:rPrChange>
              </w:rPr>
              <w:t>26</w:t>
            </w:r>
            <w:r w:rsidRPr="009F4243">
              <w:rPr>
                <w:rFonts w:ascii="宋体" w:eastAsia="宋体" w:hAnsi="宋体"/>
                <w:noProof/>
                <w:webHidden/>
                <w:sz w:val="24"/>
                <w:szCs w:val="24"/>
                <w:rPrChange w:id="712" w:author="He Jianan" w:date="2019-05-20T11:23:00Z">
                  <w:rPr>
                    <w:noProof/>
                    <w:webHidden/>
                  </w:rPr>
                </w:rPrChange>
              </w:rPr>
              <w:fldChar w:fldCharType="end"/>
            </w:r>
            <w:r w:rsidRPr="009F4243">
              <w:rPr>
                <w:rStyle w:val="a9"/>
                <w:rFonts w:ascii="宋体" w:eastAsia="宋体" w:hAnsi="宋体"/>
                <w:noProof/>
                <w:sz w:val="24"/>
                <w:szCs w:val="24"/>
                <w:rPrChange w:id="713" w:author="He Jianan" w:date="2019-05-20T11:23:00Z">
                  <w:rPr>
                    <w:rStyle w:val="a9"/>
                    <w:noProof/>
                  </w:rPr>
                </w:rPrChange>
              </w:rPr>
              <w:fldChar w:fldCharType="end"/>
            </w:r>
          </w:ins>
        </w:p>
        <w:p w14:paraId="3969BAC9" w14:textId="1FBAF1F4" w:rsidR="009F4243" w:rsidRPr="009F4243" w:rsidRDefault="009F4243">
          <w:pPr>
            <w:pStyle w:val="TOC3"/>
            <w:tabs>
              <w:tab w:val="right" w:leader="dot" w:pos="9344"/>
            </w:tabs>
            <w:rPr>
              <w:ins w:id="714" w:author="He Jianan" w:date="2019-05-20T11:22:00Z"/>
              <w:rFonts w:ascii="宋体" w:eastAsia="宋体" w:hAnsi="宋体"/>
              <w:noProof/>
              <w:sz w:val="24"/>
              <w:szCs w:val="24"/>
              <w:rPrChange w:id="715" w:author="He Jianan" w:date="2019-05-20T11:23:00Z">
                <w:rPr>
                  <w:ins w:id="716" w:author="He Jianan" w:date="2019-05-20T11:22:00Z"/>
                  <w:noProof/>
                </w:rPr>
              </w:rPrChange>
            </w:rPr>
          </w:pPr>
          <w:ins w:id="717" w:author="He Jianan" w:date="2019-05-20T11:22:00Z">
            <w:r w:rsidRPr="009F4243">
              <w:rPr>
                <w:rStyle w:val="a9"/>
                <w:rFonts w:ascii="宋体" w:eastAsia="宋体" w:hAnsi="宋体"/>
                <w:noProof/>
                <w:sz w:val="24"/>
                <w:szCs w:val="24"/>
                <w:rPrChange w:id="718" w:author="He Jianan" w:date="2019-05-20T11:23:00Z">
                  <w:rPr>
                    <w:rStyle w:val="a9"/>
                    <w:noProof/>
                  </w:rPr>
                </w:rPrChange>
              </w:rPr>
              <w:fldChar w:fldCharType="begin"/>
            </w:r>
            <w:r w:rsidRPr="009F4243">
              <w:rPr>
                <w:rStyle w:val="a9"/>
                <w:rFonts w:ascii="宋体" w:eastAsia="宋体" w:hAnsi="宋体"/>
                <w:noProof/>
                <w:sz w:val="24"/>
                <w:szCs w:val="24"/>
                <w:rPrChange w:id="719" w:author="He Jianan" w:date="2019-05-20T11:23:00Z">
                  <w:rPr>
                    <w:rStyle w:val="a9"/>
                    <w:noProof/>
                  </w:rPr>
                </w:rPrChange>
              </w:rPr>
              <w:instrText xml:space="preserve"> </w:instrText>
            </w:r>
            <w:r w:rsidRPr="009F4243">
              <w:rPr>
                <w:rFonts w:ascii="宋体" w:eastAsia="宋体" w:hAnsi="宋体"/>
                <w:noProof/>
                <w:sz w:val="24"/>
                <w:szCs w:val="24"/>
                <w:rPrChange w:id="720" w:author="He Jianan" w:date="2019-05-20T11:23:00Z">
                  <w:rPr>
                    <w:noProof/>
                  </w:rPr>
                </w:rPrChange>
              </w:rPr>
              <w:instrText>HYPERLINK \l "_Toc9243825"</w:instrText>
            </w:r>
            <w:r w:rsidRPr="009F4243">
              <w:rPr>
                <w:rStyle w:val="a9"/>
                <w:rFonts w:ascii="宋体" w:eastAsia="宋体" w:hAnsi="宋体"/>
                <w:noProof/>
                <w:sz w:val="24"/>
                <w:szCs w:val="24"/>
                <w:rPrChange w:id="721" w:author="He Jianan" w:date="2019-05-20T11:23:00Z">
                  <w:rPr>
                    <w:rStyle w:val="a9"/>
                    <w:noProof/>
                  </w:rPr>
                </w:rPrChange>
              </w:rPr>
              <w:instrText xml:space="preserve"> </w:instrText>
            </w:r>
            <w:r w:rsidRPr="009F4243">
              <w:rPr>
                <w:rStyle w:val="a9"/>
                <w:rFonts w:ascii="宋体" w:eastAsia="宋体" w:hAnsi="宋体"/>
                <w:noProof/>
                <w:sz w:val="24"/>
                <w:szCs w:val="24"/>
                <w:rPrChange w:id="722" w:author="He Jianan" w:date="2019-05-20T11:23:00Z">
                  <w:rPr>
                    <w:rStyle w:val="a9"/>
                    <w:noProof/>
                  </w:rPr>
                </w:rPrChange>
              </w:rPr>
            </w:r>
            <w:r w:rsidRPr="009F4243">
              <w:rPr>
                <w:rStyle w:val="a9"/>
                <w:rFonts w:ascii="宋体" w:eastAsia="宋体" w:hAnsi="宋体"/>
                <w:noProof/>
                <w:sz w:val="24"/>
                <w:szCs w:val="24"/>
                <w:rPrChange w:id="723" w:author="He Jianan" w:date="2019-05-20T11:23:00Z">
                  <w:rPr>
                    <w:rStyle w:val="a9"/>
                    <w:noProof/>
                  </w:rPr>
                </w:rPrChange>
              </w:rPr>
              <w:fldChar w:fldCharType="separate"/>
            </w:r>
            <w:r w:rsidRPr="009F4243">
              <w:rPr>
                <w:rStyle w:val="a9"/>
                <w:rFonts w:ascii="宋体" w:eastAsia="宋体" w:hAnsi="宋体"/>
                <w:noProof/>
                <w:sz w:val="24"/>
                <w:szCs w:val="24"/>
                <w:rPrChange w:id="724" w:author="He Jianan" w:date="2019-05-20T11:23:00Z">
                  <w:rPr>
                    <w:rStyle w:val="a9"/>
                    <w:rFonts w:ascii="宋体" w:eastAsia="宋体" w:hAnsi="宋体"/>
                    <w:noProof/>
                  </w:rPr>
                </w:rPrChange>
              </w:rPr>
              <w:t>5.1.1 交互功能</w:t>
            </w:r>
            <w:r w:rsidRPr="009F4243">
              <w:rPr>
                <w:rFonts w:ascii="宋体" w:eastAsia="宋体" w:hAnsi="宋体"/>
                <w:noProof/>
                <w:webHidden/>
                <w:sz w:val="24"/>
                <w:szCs w:val="24"/>
                <w:rPrChange w:id="725" w:author="He Jianan" w:date="2019-05-20T11:23:00Z">
                  <w:rPr>
                    <w:noProof/>
                    <w:webHidden/>
                  </w:rPr>
                </w:rPrChange>
              </w:rPr>
              <w:tab/>
            </w:r>
            <w:r w:rsidRPr="009F4243">
              <w:rPr>
                <w:rFonts w:ascii="宋体" w:eastAsia="宋体" w:hAnsi="宋体"/>
                <w:noProof/>
                <w:webHidden/>
                <w:sz w:val="24"/>
                <w:szCs w:val="24"/>
                <w:rPrChange w:id="726" w:author="He Jianan" w:date="2019-05-20T11:23:00Z">
                  <w:rPr>
                    <w:noProof/>
                    <w:webHidden/>
                  </w:rPr>
                </w:rPrChange>
              </w:rPr>
              <w:fldChar w:fldCharType="begin"/>
            </w:r>
            <w:r w:rsidRPr="009F4243">
              <w:rPr>
                <w:rFonts w:ascii="宋体" w:eastAsia="宋体" w:hAnsi="宋体"/>
                <w:noProof/>
                <w:webHidden/>
                <w:sz w:val="24"/>
                <w:szCs w:val="24"/>
                <w:rPrChange w:id="727" w:author="He Jianan" w:date="2019-05-20T11:23:00Z">
                  <w:rPr>
                    <w:noProof/>
                    <w:webHidden/>
                  </w:rPr>
                </w:rPrChange>
              </w:rPr>
              <w:instrText xml:space="preserve"> PAGEREF _Toc9243825 \h </w:instrText>
            </w:r>
            <w:r w:rsidRPr="009F4243">
              <w:rPr>
                <w:rFonts w:ascii="宋体" w:eastAsia="宋体" w:hAnsi="宋体"/>
                <w:noProof/>
                <w:webHidden/>
                <w:sz w:val="24"/>
                <w:szCs w:val="24"/>
                <w:rPrChange w:id="728" w:author="He Jianan" w:date="2019-05-20T11:23:00Z">
                  <w:rPr>
                    <w:noProof/>
                    <w:webHidden/>
                  </w:rPr>
                </w:rPrChange>
              </w:rPr>
            </w:r>
          </w:ins>
          <w:r w:rsidRPr="009F4243">
            <w:rPr>
              <w:rFonts w:ascii="宋体" w:eastAsia="宋体" w:hAnsi="宋体"/>
              <w:noProof/>
              <w:webHidden/>
              <w:sz w:val="24"/>
              <w:szCs w:val="24"/>
              <w:rPrChange w:id="729" w:author="He Jianan" w:date="2019-05-20T11:23:00Z">
                <w:rPr>
                  <w:noProof/>
                  <w:webHidden/>
                </w:rPr>
              </w:rPrChange>
            </w:rPr>
            <w:fldChar w:fldCharType="separate"/>
          </w:r>
          <w:ins w:id="730" w:author="He Jianan" w:date="2019-05-20T11:22:00Z">
            <w:r w:rsidRPr="009F4243">
              <w:rPr>
                <w:rFonts w:ascii="宋体" w:eastAsia="宋体" w:hAnsi="宋体"/>
                <w:noProof/>
                <w:webHidden/>
                <w:sz w:val="24"/>
                <w:szCs w:val="24"/>
                <w:rPrChange w:id="731" w:author="He Jianan" w:date="2019-05-20T11:23:00Z">
                  <w:rPr>
                    <w:noProof/>
                    <w:webHidden/>
                  </w:rPr>
                </w:rPrChange>
              </w:rPr>
              <w:t>26</w:t>
            </w:r>
            <w:r w:rsidRPr="009F4243">
              <w:rPr>
                <w:rFonts w:ascii="宋体" w:eastAsia="宋体" w:hAnsi="宋体"/>
                <w:noProof/>
                <w:webHidden/>
                <w:sz w:val="24"/>
                <w:szCs w:val="24"/>
                <w:rPrChange w:id="732" w:author="He Jianan" w:date="2019-05-20T11:23:00Z">
                  <w:rPr>
                    <w:noProof/>
                    <w:webHidden/>
                  </w:rPr>
                </w:rPrChange>
              </w:rPr>
              <w:fldChar w:fldCharType="end"/>
            </w:r>
            <w:r w:rsidRPr="009F4243">
              <w:rPr>
                <w:rStyle w:val="a9"/>
                <w:rFonts w:ascii="宋体" w:eastAsia="宋体" w:hAnsi="宋体"/>
                <w:noProof/>
                <w:sz w:val="24"/>
                <w:szCs w:val="24"/>
                <w:rPrChange w:id="733" w:author="He Jianan" w:date="2019-05-20T11:23:00Z">
                  <w:rPr>
                    <w:rStyle w:val="a9"/>
                    <w:noProof/>
                  </w:rPr>
                </w:rPrChange>
              </w:rPr>
              <w:fldChar w:fldCharType="end"/>
            </w:r>
          </w:ins>
        </w:p>
        <w:p w14:paraId="282F78CD" w14:textId="0FF563B9" w:rsidR="009F4243" w:rsidRPr="009F4243" w:rsidRDefault="009F4243">
          <w:pPr>
            <w:pStyle w:val="TOC3"/>
            <w:tabs>
              <w:tab w:val="right" w:leader="dot" w:pos="9344"/>
            </w:tabs>
            <w:rPr>
              <w:ins w:id="734" w:author="He Jianan" w:date="2019-05-20T11:22:00Z"/>
              <w:rFonts w:ascii="宋体" w:eastAsia="宋体" w:hAnsi="宋体"/>
              <w:noProof/>
              <w:sz w:val="24"/>
              <w:szCs w:val="24"/>
              <w:rPrChange w:id="735" w:author="He Jianan" w:date="2019-05-20T11:23:00Z">
                <w:rPr>
                  <w:ins w:id="736" w:author="He Jianan" w:date="2019-05-20T11:22:00Z"/>
                  <w:noProof/>
                </w:rPr>
              </w:rPrChange>
            </w:rPr>
          </w:pPr>
          <w:ins w:id="737" w:author="He Jianan" w:date="2019-05-20T11:22:00Z">
            <w:r w:rsidRPr="009F4243">
              <w:rPr>
                <w:rStyle w:val="a9"/>
                <w:rFonts w:ascii="宋体" w:eastAsia="宋体" w:hAnsi="宋体"/>
                <w:noProof/>
                <w:sz w:val="24"/>
                <w:szCs w:val="24"/>
                <w:rPrChange w:id="738" w:author="He Jianan" w:date="2019-05-20T11:23:00Z">
                  <w:rPr>
                    <w:rStyle w:val="a9"/>
                    <w:noProof/>
                  </w:rPr>
                </w:rPrChange>
              </w:rPr>
              <w:fldChar w:fldCharType="begin"/>
            </w:r>
            <w:r w:rsidRPr="009F4243">
              <w:rPr>
                <w:rStyle w:val="a9"/>
                <w:rFonts w:ascii="宋体" w:eastAsia="宋体" w:hAnsi="宋体"/>
                <w:noProof/>
                <w:sz w:val="24"/>
                <w:szCs w:val="24"/>
                <w:rPrChange w:id="739" w:author="He Jianan" w:date="2019-05-20T11:23:00Z">
                  <w:rPr>
                    <w:rStyle w:val="a9"/>
                    <w:noProof/>
                  </w:rPr>
                </w:rPrChange>
              </w:rPr>
              <w:instrText xml:space="preserve"> </w:instrText>
            </w:r>
            <w:r w:rsidRPr="009F4243">
              <w:rPr>
                <w:rFonts w:ascii="宋体" w:eastAsia="宋体" w:hAnsi="宋体"/>
                <w:noProof/>
                <w:sz w:val="24"/>
                <w:szCs w:val="24"/>
                <w:rPrChange w:id="740" w:author="He Jianan" w:date="2019-05-20T11:23:00Z">
                  <w:rPr>
                    <w:noProof/>
                  </w:rPr>
                </w:rPrChange>
              </w:rPr>
              <w:instrText>HYPERLINK \l "_Toc9243826"</w:instrText>
            </w:r>
            <w:r w:rsidRPr="009F4243">
              <w:rPr>
                <w:rStyle w:val="a9"/>
                <w:rFonts w:ascii="宋体" w:eastAsia="宋体" w:hAnsi="宋体"/>
                <w:noProof/>
                <w:sz w:val="24"/>
                <w:szCs w:val="24"/>
                <w:rPrChange w:id="741" w:author="He Jianan" w:date="2019-05-20T11:23:00Z">
                  <w:rPr>
                    <w:rStyle w:val="a9"/>
                    <w:noProof/>
                  </w:rPr>
                </w:rPrChange>
              </w:rPr>
              <w:instrText xml:space="preserve"> </w:instrText>
            </w:r>
            <w:r w:rsidRPr="009F4243">
              <w:rPr>
                <w:rStyle w:val="a9"/>
                <w:rFonts w:ascii="宋体" w:eastAsia="宋体" w:hAnsi="宋体"/>
                <w:noProof/>
                <w:sz w:val="24"/>
                <w:szCs w:val="24"/>
                <w:rPrChange w:id="742" w:author="He Jianan" w:date="2019-05-20T11:23:00Z">
                  <w:rPr>
                    <w:rStyle w:val="a9"/>
                    <w:noProof/>
                  </w:rPr>
                </w:rPrChange>
              </w:rPr>
            </w:r>
            <w:r w:rsidRPr="009F4243">
              <w:rPr>
                <w:rStyle w:val="a9"/>
                <w:rFonts w:ascii="宋体" w:eastAsia="宋体" w:hAnsi="宋体"/>
                <w:noProof/>
                <w:sz w:val="24"/>
                <w:szCs w:val="24"/>
                <w:rPrChange w:id="743" w:author="He Jianan" w:date="2019-05-20T11:23:00Z">
                  <w:rPr>
                    <w:rStyle w:val="a9"/>
                    <w:noProof/>
                  </w:rPr>
                </w:rPrChange>
              </w:rPr>
              <w:fldChar w:fldCharType="separate"/>
            </w:r>
            <w:r w:rsidRPr="009F4243">
              <w:rPr>
                <w:rStyle w:val="a9"/>
                <w:rFonts w:ascii="宋体" w:eastAsia="宋体" w:hAnsi="宋体"/>
                <w:noProof/>
                <w:sz w:val="24"/>
                <w:szCs w:val="24"/>
                <w:rPrChange w:id="744" w:author="He Jianan" w:date="2019-05-20T11:23:00Z">
                  <w:rPr>
                    <w:rStyle w:val="a9"/>
                    <w:rFonts w:ascii="宋体" w:eastAsia="宋体" w:hAnsi="宋体"/>
                    <w:noProof/>
                  </w:rPr>
                </w:rPrChange>
              </w:rPr>
              <w:t>5.1.2 传递函数设计流程</w:t>
            </w:r>
            <w:r w:rsidRPr="009F4243">
              <w:rPr>
                <w:rFonts w:ascii="宋体" w:eastAsia="宋体" w:hAnsi="宋体"/>
                <w:noProof/>
                <w:webHidden/>
                <w:sz w:val="24"/>
                <w:szCs w:val="24"/>
                <w:rPrChange w:id="745" w:author="He Jianan" w:date="2019-05-20T11:23:00Z">
                  <w:rPr>
                    <w:noProof/>
                    <w:webHidden/>
                  </w:rPr>
                </w:rPrChange>
              </w:rPr>
              <w:tab/>
            </w:r>
            <w:r w:rsidRPr="009F4243">
              <w:rPr>
                <w:rFonts w:ascii="宋体" w:eastAsia="宋体" w:hAnsi="宋体"/>
                <w:noProof/>
                <w:webHidden/>
                <w:sz w:val="24"/>
                <w:szCs w:val="24"/>
                <w:rPrChange w:id="746" w:author="He Jianan" w:date="2019-05-20T11:23:00Z">
                  <w:rPr>
                    <w:noProof/>
                    <w:webHidden/>
                  </w:rPr>
                </w:rPrChange>
              </w:rPr>
              <w:fldChar w:fldCharType="begin"/>
            </w:r>
            <w:r w:rsidRPr="009F4243">
              <w:rPr>
                <w:rFonts w:ascii="宋体" w:eastAsia="宋体" w:hAnsi="宋体"/>
                <w:noProof/>
                <w:webHidden/>
                <w:sz w:val="24"/>
                <w:szCs w:val="24"/>
                <w:rPrChange w:id="747" w:author="He Jianan" w:date="2019-05-20T11:23:00Z">
                  <w:rPr>
                    <w:noProof/>
                    <w:webHidden/>
                  </w:rPr>
                </w:rPrChange>
              </w:rPr>
              <w:instrText xml:space="preserve"> PAGEREF _Toc9243826 \h </w:instrText>
            </w:r>
            <w:r w:rsidRPr="009F4243">
              <w:rPr>
                <w:rFonts w:ascii="宋体" w:eastAsia="宋体" w:hAnsi="宋体"/>
                <w:noProof/>
                <w:webHidden/>
                <w:sz w:val="24"/>
                <w:szCs w:val="24"/>
                <w:rPrChange w:id="748" w:author="He Jianan" w:date="2019-05-20T11:23:00Z">
                  <w:rPr>
                    <w:noProof/>
                    <w:webHidden/>
                  </w:rPr>
                </w:rPrChange>
              </w:rPr>
            </w:r>
          </w:ins>
          <w:r w:rsidRPr="009F4243">
            <w:rPr>
              <w:rFonts w:ascii="宋体" w:eastAsia="宋体" w:hAnsi="宋体"/>
              <w:noProof/>
              <w:webHidden/>
              <w:sz w:val="24"/>
              <w:szCs w:val="24"/>
              <w:rPrChange w:id="749" w:author="He Jianan" w:date="2019-05-20T11:23:00Z">
                <w:rPr>
                  <w:noProof/>
                  <w:webHidden/>
                </w:rPr>
              </w:rPrChange>
            </w:rPr>
            <w:fldChar w:fldCharType="separate"/>
          </w:r>
          <w:ins w:id="750" w:author="He Jianan" w:date="2019-05-20T11:22:00Z">
            <w:r w:rsidRPr="009F4243">
              <w:rPr>
                <w:rFonts w:ascii="宋体" w:eastAsia="宋体" w:hAnsi="宋体"/>
                <w:noProof/>
                <w:webHidden/>
                <w:sz w:val="24"/>
                <w:szCs w:val="24"/>
                <w:rPrChange w:id="751" w:author="He Jianan" w:date="2019-05-20T11:23:00Z">
                  <w:rPr>
                    <w:noProof/>
                    <w:webHidden/>
                  </w:rPr>
                </w:rPrChange>
              </w:rPr>
              <w:t>29</w:t>
            </w:r>
            <w:r w:rsidRPr="009F4243">
              <w:rPr>
                <w:rFonts w:ascii="宋体" w:eastAsia="宋体" w:hAnsi="宋体"/>
                <w:noProof/>
                <w:webHidden/>
                <w:sz w:val="24"/>
                <w:szCs w:val="24"/>
                <w:rPrChange w:id="752" w:author="He Jianan" w:date="2019-05-20T11:23:00Z">
                  <w:rPr>
                    <w:noProof/>
                    <w:webHidden/>
                  </w:rPr>
                </w:rPrChange>
              </w:rPr>
              <w:fldChar w:fldCharType="end"/>
            </w:r>
            <w:r w:rsidRPr="009F4243">
              <w:rPr>
                <w:rStyle w:val="a9"/>
                <w:rFonts w:ascii="宋体" w:eastAsia="宋体" w:hAnsi="宋体"/>
                <w:noProof/>
                <w:sz w:val="24"/>
                <w:szCs w:val="24"/>
                <w:rPrChange w:id="753" w:author="He Jianan" w:date="2019-05-20T11:23:00Z">
                  <w:rPr>
                    <w:rStyle w:val="a9"/>
                    <w:noProof/>
                  </w:rPr>
                </w:rPrChange>
              </w:rPr>
              <w:fldChar w:fldCharType="end"/>
            </w:r>
          </w:ins>
        </w:p>
        <w:p w14:paraId="403A2AC3" w14:textId="611A0221" w:rsidR="009F4243" w:rsidRPr="009F4243" w:rsidRDefault="009F4243">
          <w:pPr>
            <w:pStyle w:val="TOC2"/>
            <w:tabs>
              <w:tab w:val="right" w:leader="dot" w:pos="9344"/>
            </w:tabs>
            <w:rPr>
              <w:ins w:id="754" w:author="He Jianan" w:date="2019-05-20T11:22:00Z"/>
              <w:rFonts w:ascii="宋体" w:eastAsia="宋体" w:hAnsi="宋体"/>
              <w:noProof/>
              <w:sz w:val="24"/>
              <w:szCs w:val="24"/>
              <w:rPrChange w:id="755" w:author="He Jianan" w:date="2019-05-20T11:23:00Z">
                <w:rPr>
                  <w:ins w:id="756" w:author="He Jianan" w:date="2019-05-20T11:22:00Z"/>
                  <w:noProof/>
                </w:rPr>
              </w:rPrChange>
            </w:rPr>
          </w:pPr>
          <w:ins w:id="757" w:author="He Jianan" w:date="2019-05-20T11:22:00Z">
            <w:r w:rsidRPr="009F4243">
              <w:rPr>
                <w:rStyle w:val="a9"/>
                <w:rFonts w:ascii="宋体" w:eastAsia="宋体" w:hAnsi="宋体"/>
                <w:noProof/>
                <w:sz w:val="24"/>
                <w:szCs w:val="24"/>
                <w:rPrChange w:id="758" w:author="He Jianan" w:date="2019-05-20T11:23:00Z">
                  <w:rPr>
                    <w:rStyle w:val="a9"/>
                    <w:noProof/>
                  </w:rPr>
                </w:rPrChange>
              </w:rPr>
              <w:fldChar w:fldCharType="begin"/>
            </w:r>
            <w:r w:rsidRPr="009F4243">
              <w:rPr>
                <w:rStyle w:val="a9"/>
                <w:rFonts w:ascii="宋体" w:eastAsia="宋体" w:hAnsi="宋体"/>
                <w:noProof/>
                <w:sz w:val="24"/>
                <w:szCs w:val="24"/>
                <w:rPrChange w:id="759" w:author="He Jianan" w:date="2019-05-20T11:23:00Z">
                  <w:rPr>
                    <w:rStyle w:val="a9"/>
                    <w:noProof/>
                  </w:rPr>
                </w:rPrChange>
              </w:rPr>
              <w:instrText xml:space="preserve"> </w:instrText>
            </w:r>
            <w:r w:rsidRPr="009F4243">
              <w:rPr>
                <w:rFonts w:ascii="宋体" w:eastAsia="宋体" w:hAnsi="宋体"/>
                <w:noProof/>
                <w:sz w:val="24"/>
                <w:szCs w:val="24"/>
                <w:rPrChange w:id="760" w:author="He Jianan" w:date="2019-05-20T11:23:00Z">
                  <w:rPr>
                    <w:noProof/>
                  </w:rPr>
                </w:rPrChange>
              </w:rPr>
              <w:instrText>HYPERLINK \l "_Toc9243827"</w:instrText>
            </w:r>
            <w:r w:rsidRPr="009F4243">
              <w:rPr>
                <w:rStyle w:val="a9"/>
                <w:rFonts w:ascii="宋体" w:eastAsia="宋体" w:hAnsi="宋体"/>
                <w:noProof/>
                <w:sz w:val="24"/>
                <w:szCs w:val="24"/>
                <w:rPrChange w:id="761" w:author="He Jianan" w:date="2019-05-20T11:23:00Z">
                  <w:rPr>
                    <w:rStyle w:val="a9"/>
                    <w:noProof/>
                  </w:rPr>
                </w:rPrChange>
              </w:rPr>
              <w:instrText xml:space="preserve"> </w:instrText>
            </w:r>
            <w:r w:rsidRPr="009F4243">
              <w:rPr>
                <w:rStyle w:val="a9"/>
                <w:rFonts w:ascii="宋体" w:eastAsia="宋体" w:hAnsi="宋体"/>
                <w:noProof/>
                <w:sz w:val="24"/>
                <w:szCs w:val="24"/>
                <w:rPrChange w:id="762" w:author="He Jianan" w:date="2019-05-20T11:23:00Z">
                  <w:rPr>
                    <w:rStyle w:val="a9"/>
                    <w:noProof/>
                  </w:rPr>
                </w:rPrChange>
              </w:rPr>
            </w:r>
            <w:r w:rsidRPr="009F4243">
              <w:rPr>
                <w:rStyle w:val="a9"/>
                <w:rFonts w:ascii="宋体" w:eastAsia="宋体" w:hAnsi="宋体"/>
                <w:noProof/>
                <w:sz w:val="24"/>
                <w:szCs w:val="24"/>
                <w:rPrChange w:id="763" w:author="He Jianan" w:date="2019-05-20T11:23:00Z">
                  <w:rPr>
                    <w:rStyle w:val="a9"/>
                    <w:noProof/>
                  </w:rPr>
                </w:rPrChange>
              </w:rPr>
              <w:fldChar w:fldCharType="separate"/>
            </w:r>
            <w:r w:rsidRPr="009F4243">
              <w:rPr>
                <w:rStyle w:val="a9"/>
                <w:rFonts w:ascii="宋体" w:eastAsia="宋体" w:hAnsi="宋体"/>
                <w:noProof/>
                <w:sz w:val="24"/>
                <w:szCs w:val="24"/>
                <w:rPrChange w:id="764" w:author="He Jianan" w:date="2019-05-20T11:23:00Z">
                  <w:rPr>
                    <w:rStyle w:val="a9"/>
                    <w:rFonts w:ascii="黑体" w:eastAsia="黑体" w:hAnsi="黑体"/>
                    <w:noProof/>
                  </w:rPr>
                </w:rPrChange>
              </w:rPr>
              <w:t>5.2 基于3D边缘检测的半自动化设计</w:t>
            </w:r>
            <w:r w:rsidRPr="009F4243">
              <w:rPr>
                <w:rFonts w:ascii="宋体" w:eastAsia="宋体" w:hAnsi="宋体"/>
                <w:noProof/>
                <w:webHidden/>
                <w:sz w:val="24"/>
                <w:szCs w:val="24"/>
                <w:rPrChange w:id="765" w:author="He Jianan" w:date="2019-05-20T11:23:00Z">
                  <w:rPr>
                    <w:noProof/>
                    <w:webHidden/>
                  </w:rPr>
                </w:rPrChange>
              </w:rPr>
              <w:tab/>
            </w:r>
            <w:r w:rsidRPr="009F4243">
              <w:rPr>
                <w:rFonts w:ascii="宋体" w:eastAsia="宋体" w:hAnsi="宋体"/>
                <w:noProof/>
                <w:webHidden/>
                <w:sz w:val="24"/>
                <w:szCs w:val="24"/>
                <w:rPrChange w:id="766" w:author="He Jianan" w:date="2019-05-20T11:23:00Z">
                  <w:rPr>
                    <w:noProof/>
                    <w:webHidden/>
                  </w:rPr>
                </w:rPrChange>
              </w:rPr>
              <w:fldChar w:fldCharType="begin"/>
            </w:r>
            <w:r w:rsidRPr="009F4243">
              <w:rPr>
                <w:rFonts w:ascii="宋体" w:eastAsia="宋体" w:hAnsi="宋体"/>
                <w:noProof/>
                <w:webHidden/>
                <w:sz w:val="24"/>
                <w:szCs w:val="24"/>
                <w:rPrChange w:id="767" w:author="He Jianan" w:date="2019-05-20T11:23:00Z">
                  <w:rPr>
                    <w:noProof/>
                    <w:webHidden/>
                  </w:rPr>
                </w:rPrChange>
              </w:rPr>
              <w:instrText xml:space="preserve"> PAGEREF _Toc9243827 \h </w:instrText>
            </w:r>
            <w:r w:rsidRPr="009F4243">
              <w:rPr>
                <w:rFonts w:ascii="宋体" w:eastAsia="宋体" w:hAnsi="宋体"/>
                <w:noProof/>
                <w:webHidden/>
                <w:sz w:val="24"/>
                <w:szCs w:val="24"/>
                <w:rPrChange w:id="768" w:author="He Jianan" w:date="2019-05-20T11:23:00Z">
                  <w:rPr>
                    <w:noProof/>
                    <w:webHidden/>
                  </w:rPr>
                </w:rPrChange>
              </w:rPr>
            </w:r>
          </w:ins>
          <w:r w:rsidRPr="009F4243">
            <w:rPr>
              <w:rFonts w:ascii="宋体" w:eastAsia="宋体" w:hAnsi="宋体"/>
              <w:noProof/>
              <w:webHidden/>
              <w:sz w:val="24"/>
              <w:szCs w:val="24"/>
              <w:rPrChange w:id="769" w:author="He Jianan" w:date="2019-05-20T11:23:00Z">
                <w:rPr>
                  <w:noProof/>
                  <w:webHidden/>
                </w:rPr>
              </w:rPrChange>
            </w:rPr>
            <w:fldChar w:fldCharType="separate"/>
          </w:r>
          <w:ins w:id="770" w:author="He Jianan" w:date="2019-05-20T11:22:00Z">
            <w:r w:rsidRPr="009F4243">
              <w:rPr>
                <w:rFonts w:ascii="宋体" w:eastAsia="宋体" w:hAnsi="宋体"/>
                <w:noProof/>
                <w:webHidden/>
                <w:sz w:val="24"/>
                <w:szCs w:val="24"/>
                <w:rPrChange w:id="771" w:author="He Jianan" w:date="2019-05-20T11:23:00Z">
                  <w:rPr>
                    <w:noProof/>
                    <w:webHidden/>
                  </w:rPr>
                </w:rPrChange>
              </w:rPr>
              <w:t>31</w:t>
            </w:r>
            <w:r w:rsidRPr="009F4243">
              <w:rPr>
                <w:rFonts w:ascii="宋体" w:eastAsia="宋体" w:hAnsi="宋体"/>
                <w:noProof/>
                <w:webHidden/>
                <w:sz w:val="24"/>
                <w:szCs w:val="24"/>
                <w:rPrChange w:id="772" w:author="He Jianan" w:date="2019-05-20T11:23:00Z">
                  <w:rPr>
                    <w:noProof/>
                    <w:webHidden/>
                  </w:rPr>
                </w:rPrChange>
              </w:rPr>
              <w:fldChar w:fldCharType="end"/>
            </w:r>
            <w:r w:rsidRPr="009F4243">
              <w:rPr>
                <w:rStyle w:val="a9"/>
                <w:rFonts w:ascii="宋体" w:eastAsia="宋体" w:hAnsi="宋体"/>
                <w:noProof/>
                <w:sz w:val="24"/>
                <w:szCs w:val="24"/>
                <w:rPrChange w:id="773" w:author="He Jianan" w:date="2019-05-20T11:23:00Z">
                  <w:rPr>
                    <w:rStyle w:val="a9"/>
                    <w:noProof/>
                  </w:rPr>
                </w:rPrChange>
              </w:rPr>
              <w:fldChar w:fldCharType="end"/>
            </w:r>
          </w:ins>
        </w:p>
        <w:p w14:paraId="12874FF6" w14:textId="68B8E181" w:rsidR="009F4243" w:rsidRPr="009F4243" w:rsidRDefault="009F4243">
          <w:pPr>
            <w:pStyle w:val="TOC3"/>
            <w:tabs>
              <w:tab w:val="right" w:leader="dot" w:pos="9344"/>
            </w:tabs>
            <w:rPr>
              <w:ins w:id="774" w:author="He Jianan" w:date="2019-05-20T11:22:00Z"/>
              <w:rFonts w:ascii="宋体" w:eastAsia="宋体" w:hAnsi="宋体"/>
              <w:noProof/>
              <w:sz w:val="24"/>
              <w:szCs w:val="24"/>
              <w:rPrChange w:id="775" w:author="He Jianan" w:date="2019-05-20T11:23:00Z">
                <w:rPr>
                  <w:ins w:id="776" w:author="He Jianan" w:date="2019-05-20T11:22:00Z"/>
                  <w:noProof/>
                </w:rPr>
              </w:rPrChange>
            </w:rPr>
          </w:pPr>
          <w:ins w:id="777" w:author="He Jianan" w:date="2019-05-20T11:22:00Z">
            <w:r w:rsidRPr="009F4243">
              <w:rPr>
                <w:rStyle w:val="a9"/>
                <w:rFonts w:ascii="宋体" w:eastAsia="宋体" w:hAnsi="宋体"/>
                <w:noProof/>
                <w:sz w:val="24"/>
                <w:szCs w:val="24"/>
                <w:rPrChange w:id="778" w:author="He Jianan" w:date="2019-05-20T11:23:00Z">
                  <w:rPr>
                    <w:rStyle w:val="a9"/>
                    <w:noProof/>
                  </w:rPr>
                </w:rPrChange>
              </w:rPr>
              <w:fldChar w:fldCharType="begin"/>
            </w:r>
            <w:r w:rsidRPr="009F4243">
              <w:rPr>
                <w:rStyle w:val="a9"/>
                <w:rFonts w:ascii="宋体" w:eastAsia="宋体" w:hAnsi="宋体"/>
                <w:noProof/>
                <w:sz w:val="24"/>
                <w:szCs w:val="24"/>
                <w:rPrChange w:id="779" w:author="He Jianan" w:date="2019-05-20T11:23:00Z">
                  <w:rPr>
                    <w:rStyle w:val="a9"/>
                    <w:noProof/>
                  </w:rPr>
                </w:rPrChange>
              </w:rPr>
              <w:instrText xml:space="preserve"> </w:instrText>
            </w:r>
            <w:r w:rsidRPr="009F4243">
              <w:rPr>
                <w:rFonts w:ascii="宋体" w:eastAsia="宋体" w:hAnsi="宋体"/>
                <w:noProof/>
                <w:sz w:val="24"/>
                <w:szCs w:val="24"/>
                <w:rPrChange w:id="780" w:author="He Jianan" w:date="2019-05-20T11:23:00Z">
                  <w:rPr>
                    <w:noProof/>
                  </w:rPr>
                </w:rPrChange>
              </w:rPr>
              <w:instrText>HYPERLINK \l "_Toc9243828"</w:instrText>
            </w:r>
            <w:r w:rsidRPr="009F4243">
              <w:rPr>
                <w:rStyle w:val="a9"/>
                <w:rFonts w:ascii="宋体" w:eastAsia="宋体" w:hAnsi="宋体"/>
                <w:noProof/>
                <w:sz w:val="24"/>
                <w:szCs w:val="24"/>
                <w:rPrChange w:id="781" w:author="He Jianan" w:date="2019-05-20T11:23:00Z">
                  <w:rPr>
                    <w:rStyle w:val="a9"/>
                    <w:noProof/>
                  </w:rPr>
                </w:rPrChange>
              </w:rPr>
              <w:instrText xml:space="preserve"> </w:instrText>
            </w:r>
            <w:r w:rsidRPr="009F4243">
              <w:rPr>
                <w:rStyle w:val="a9"/>
                <w:rFonts w:ascii="宋体" w:eastAsia="宋体" w:hAnsi="宋体"/>
                <w:noProof/>
                <w:sz w:val="24"/>
                <w:szCs w:val="24"/>
                <w:rPrChange w:id="782" w:author="He Jianan" w:date="2019-05-20T11:23:00Z">
                  <w:rPr>
                    <w:rStyle w:val="a9"/>
                    <w:noProof/>
                  </w:rPr>
                </w:rPrChange>
              </w:rPr>
            </w:r>
            <w:r w:rsidRPr="009F4243">
              <w:rPr>
                <w:rStyle w:val="a9"/>
                <w:rFonts w:ascii="宋体" w:eastAsia="宋体" w:hAnsi="宋体"/>
                <w:noProof/>
                <w:sz w:val="24"/>
                <w:szCs w:val="24"/>
                <w:rPrChange w:id="783" w:author="He Jianan" w:date="2019-05-20T11:23:00Z">
                  <w:rPr>
                    <w:rStyle w:val="a9"/>
                    <w:noProof/>
                  </w:rPr>
                </w:rPrChange>
              </w:rPr>
              <w:fldChar w:fldCharType="separate"/>
            </w:r>
            <w:r w:rsidRPr="009F4243">
              <w:rPr>
                <w:rStyle w:val="a9"/>
                <w:rFonts w:ascii="宋体" w:eastAsia="宋体" w:hAnsi="宋体"/>
                <w:noProof/>
                <w:sz w:val="24"/>
                <w:szCs w:val="24"/>
                <w:rPrChange w:id="784" w:author="He Jianan" w:date="2019-05-20T11:23:00Z">
                  <w:rPr>
                    <w:rStyle w:val="a9"/>
                    <w:rFonts w:ascii="宋体" w:eastAsia="宋体" w:hAnsi="宋体"/>
                    <w:noProof/>
                  </w:rPr>
                </w:rPrChange>
              </w:rPr>
              <w:t>5.2.1 算法步骤</w:t>
            </w:r>
            <w:r w:rsidRPr="009F4243">
              <w:rPr>
                <w:rFonts w:ascii="宋体" w:eastAsia="宋体" w:hAnsi="宋体"/>
                <w:noProof/>
                <w:webHidden/>
                <w:sz w:val="24"/>
                <w:szCs w:val="24"/>
                <w:rPrChange w:id="785" w:author="He Jianan" w:date="2019-05-20T11:23:00Z">
                  <w:rPr>
                    <w:noProof/>
                    <w:webHidden/>
                  </w:rPr>
                </w:rPrChange>
              </w:rPr>
              <w:tab/>
            </w:r>
            <w:r w:rsidRPr="009F4243">
              <w:rPr>
                <w:rFonts w:ascii="宋体" w:eastAsia="宋体" w:hAnsi="宋体"/>
                <w:noProof/>
                <w:webHidden/>
                <w:sz w:val="24"/>
                <w:szCs w:val="24"/>
                <w:rPrChange w:id="786" w:author="He Jianan" w:date="2019-05-20T11:23:00Z">
                  <w:rPr>
                    <w:noProof/>
                    <w:webHidden/>
                  </w:rPr>
                </w:rPrChange>
              </w:rPr>
              <w:fldChar w:fldCharType="begin"/>
            </w:r>
            <w:r w:rsidRPr="009F4243">
              <w:rPr>
                <w:rFonts w:ascii="宋体" w:eastAsia="宋体" w:hAnsi="宋体"/>
                <w:noProof/>
                <w:webHidden/>
                <w:sz w:val="24"/>
                <w:szCs w:val="24"/>
                <w:rPrChange w:id="787" w:author="He Jianan" w:date="2019-05-20T11:23:00Z">
                  <w:rPr>
                    <w:noProof/>
                    <w:webHidden/>
                  </w:rPr>
                </w:rPrChange>
              </w:rPr>
              <w:instrText xml:space="preserve"> PAGEREF _Toc9243828 \h </w:instrText>
            </w:r>
            <w:r w:rsidRPr="009F4243">
              <w:rPr>
                <w:rFonts w:ascii="宋体" w:eastAsia="宋体" w:hAnsi="宋体"/>
                <w:noProof/>
                <w:webHidden/>
                <w:sz w:val="24"/>
                <w:szCs w:val="24"/>
                <w:rPrChange w:id="788" w:author="He Jianan" w:date="2019-05-20T11:23:00Z">
                  <w:rPr>
                    <w:noProof/>
                    <w:webHidden/>
                  </w:rPr>
                </w:rPrChange>
              </w:rPr>
            </w:r>
          </w:ins>
          <w:r w:rsidRPr="009F4243">
            <w:rPr>
              <w:rFonts w:ascii="宋体" w:eastAsia="宋体" w:hAnsi="宋体"/>
              <w:noProof/>
              <w:webHidden/>
              <w:sz w:val="24"/>
              <w:szCs w:val="24"/>
              <w:rPrChange w:id="789" w:author="He Jianan" w:date="2019-05-20T11:23:00Z">
                <w:rPr>
                  <w:noProof/>
                  <w:webHidden/>
                </w:rPr>
              </w:rPrChange>
            </w:rPr>
            <w:fldChar w:fldCharType="separate"/>
          </w:r>
          <w:ins w:id="790" w:author="He Jianan" w:date="2019-05-20T11:22:00Z">
            <w:r w:rsidRPr="009F4243">
              <w:rPr>
                <w:rFonts w:ascii="宋体" w:eastAsia="宋体" w:hAnsi="宋体"/>
                <w:noProof/>
                <w:webHidden/>
                <w:sz w:val="24"/>
                <w:szCs w:val="24"/>
                <w:rPrChange w:id="791" w:author="He Jianan" w:date="2019-05-20T11:23:00Z">
                  <w:rPr>
                    <w:noProof/>
                    <w:webHidden/>
                  </w:rPr>
                </w:rPrChange>
              </w:rPr>
              <w:t>31</w:t>
            </w:r>
            <w:r w:rsidRPr="009F4243">
              <w:rPr>
                <w:rFonts w:ascii="宋体" w:eastAsia="宋体" w:hAnsi="宋体"/>
                <w:noProof/>
                <w:webHidden/>
                <w:sz w:val="24"/>
                <w:szCs w:val="24"/>
                <w:rPrChange w:id="792" w:author="He Jianan" w:date="2019-05-20T11:23:00Z">
                  <w:rPr>
                    <w:noProof/>
                    <w:webHidden/>
                  </w:rPr>
                </w:rPrChange>
              </w:rPr>
              <w:fldChar w:fldCharType="end"/>
            </w:r>
            <w:r w:rsidRPr="009F4243">
              <w:rPr>
                <w:rStyle w:val="a9"/>
                <w:rFonts w:ascii="宋体" w:eastAsia="宋体" w:hAnsi="宋体"/>
                <w:noProof/>
                <w:sz w:val="24"/>
                <w:szCs w:val="24"/>
                <w:rPrChange w:id="793" w:author="He Jianan" w:date="2019-05-20T11:23:00Z">
                  <w:rPr>
                    <w:rStyle w:val="a9"/>
                    <w:noProof/>
                  </w:rPr>
                </w:rPrChange>
              </w:rPr>
              <w:fldChar w:fldCharType="end"/>
            </w:r>
          </w:ins>
        </w:p>
        <w:p w14:paraId="6C135107" w14:textId="4F775616" w:rsidR="009F4243" w:rsidRPr="009F4243" w:rsidRDefault="009F4243">
          <w:pPr>
            <w:pStyle w:val="TOC3"/>
            <w:tabs>
              <w:tab w:val="right" w:leader="dot" w:pos="9344"/>
            </w:tabs>
            <w:rPr>
              <w:ins w:id="794" w:author="He Jianan" w:date="2019-05-20T11:22:00Z"/>
              <w:rFonts w:ascii="宋体" w:eastAsia="宋体" w:hAnsi="宋体"/>
              <w:noProof/>
              <w:sz w:val="24"/>
              <w:szCs w:val="24"/>
              <w:rPrChange w:id="795" w:author="He Jianan" w:date="2019-05-20T11:23:00Z">
                <w:rPr>
                  <w:ins w:id="796" w:author="He Jianan" w:date="2019-05-20T11:22:00Z"/>
                  <w:noProof/>
                </w:rPr>
              </w:rPrChange>
            </w:rPr>
          </w:pPr>
          <w:ins w:id="797" w:author="He Jianan" w:date="2019-05-20T11:22:00Z">
            <w:r w:rsidRPr="009F4243">
              <w:rPr>
                <w:rStyle w:val="a9"/>
                <w:rFonts w:ascii="宋体" w:eastAsia="宋体" w:hAnsi="宋体"/>
                <w:noProof/>
                <w:sz w:val="24"/>
                <w:szCs w:val="24"/>
                <w:rPrChange w:id="798" w:author="He Jianan" w:date="2019-05-20T11:23:00Z">
                  <w:rPr>
                    <w:rStyle w:val="a9"/>
                    <w:noProof/>
                  </w:rPr>
                </w:rPrChange>
              </w:rPr>
              <w:fldChar w:fldCharType="begin"/>
            </w:r>
            <w:r w:rsidRPr="009F4243">
              <w:rPr>
                <w:rStyle w:val="a9"/>
                <w:rFonts w:ascii="宋体" w:eastAsia="宋体" w:hAnsi="宋体"/>
                <w:noProof/>
                <w:sz w:val="24"/>
                <w:szCs w:val="24"/>
                <w:rPrChange w:id="799" w:author="He Jianan" w:date="2019-05-20T11:23:00Z">
                  <w:rPr>
                    <w:rStyle w:val="a9"/>
                    <w:noProof/>
                  </w:rPr>
                </w:rPrChange>
              </w:rPr>
              <w:instrText xml:space="preserve"> </w:instrText>
            </w:r>
            <w:r w:rsidRPr="009F4243">
              <w:rPr>
                <w:rFonts w:ascii="宋体" w:eastAsia="宋体" w:hAnsi="宋体"/>
                <w:noProof/>
                <w:sz w:val="24"/>
                <w:szCs w:val="24"/>
                <w:rPrChange w:id="800" w:author="He Jianan" w:date="2019-05-20T11:23:00Z">
                  <w:rPr>
                    <w:noProof/>
                  </w:rPr>
                </w:rPrChange>
              </w:rPr>
              <w:instrText>HYPERLINK \l "_Toc9243829"</w:instrText>
            </w:r>
            <w:r w:rsidRPr="009F4243">
              <w:rPr>
                <w:rStyle w:val="a9"/>
                <w:rFonts w:ascii="宋体" w:eastAsia="宋体" w:hAnsi="宋体"/>
                <w:noProof/>
                <w:sz w:val="24"/>
                <w:szCs w:val="24"/>
                <w:rPrChange w:id="801" w:author="He Jianan" w:date="2019-05-20T11:23:00Z">
                  <w:rPr>
                    <w:rStyle w:val="a9"/>
                    <w:noProof/>
                  </w:rPr>
                </w:rPrChange>
              </w:rPr>
              <w:instrText xml:space="preserve"> </w:instrText>
            </w:r>
            <w:r w:rsidRPr="009F4243">
              <w:rPr>
                <w:rStyle w:val="a9"/>
                <w:rFonts w:ascii="宋体" w:eastAsia="宋体" w:hAnsi="宋体"/>
                <w:noProof/>
                <w:sz w:val="24"/>
                <w:szCs w:val="24"/>
                <w:rPrChange w:id="802" w:author="He Jianan" w:date="2019-05-20T11:23:00Z">
                  <w:rPr>
                    <w:rStyle w:val="a9"/>
                    <w:noProof/>
                  </w:rPr>
                </w:rPrChange>
              </w:rPr>
            </w:r>
            <w:r w:rsidRPr="009F4243">
              <w:rPr>
                <w:rStyle w:val="a9"/>
                <w:rFonts w:ascii="宋体" w:eastAsia="宋体" w:hAnsi="宋体"/>
                <w:noProof/>
                <w:sz w:val="24"/>
                <w:szCs w:val="24"/>
                <w:rPrChange w:id="803" w:author="He Jianan" w:date="2019-05-20T11:23:00Z">
                  <w:rPr>
                    <w:rStyle w:val="a9"/>
                    <w:noProof/>
                  </w:rPr>
                </w:rPrChange>
              </w:rPr>
              <w:fldChar w:fldCharType="separate"/>
            </w:r>
            <w:r w:rsidRPr="009F4243">
              <w:rPr>
                <w:rStyle w:val="a9"/>
                <w:rFonts w:ascii="宋体" w:eastAsia="宋体" w:hAnsi="宋体"/>
                <w:noProof/>
                <w:sz w:val="24"/>
                <w:szCs w:val="24"/>
                <w:rPrChange w:id="804" w:author="He Jianan" w:date="2019-05-20T11:23:00Z">
                  <w:rPr>
                    <w:rStyle w:val="a9"/>
                    <w:rFonts w:ascii="宋体" w:eastAsia="宋体" w:hAnsi="宋体"/>
                    <w:noProof/>
                  </w:rPr>
                </w:rPrChange>
              </w:rPr>
              <w:t>5.2.2 传递函数设计流程</w:t>
            </w:r>
            <w:r w:rsidRPr="009F4243">
              <w:rPr>
                <w:rFonts w:ascii="宋体" w:eastAsia="宋体" w:hAnsi="宋体"/>
                <w:noProof/>
                <w:webHidden/>
                <w:sz w:val="24"/>
                <w:szCs w:val="24"/>
                <w:rPrChange w:id="805" w:author="He Jianan" w:date="2019-05-20T11:23:00Z">
                  <w:rPr>
                    <w:noProof/>
                    <w:webHidden/>
                  </w:rPr>
                </w:rPrChange>
              </w:rPr>
              <w:tab/>
            </w:r>
            <w:r w:rsidRPr="009F4243">
              <w:rPr>
                <w:rFonts w:ascii="宋体" w:eastAsia="宋体" w:hAnsi="宋体"/>
                <w:noProof/>
                <w:webHidden/>
                <w:sz w:val="24"/>
                <w:szCs w:val="24"/>
                <w:rPrChange w:id="806" w:author="He Jianan" w:date="2019-05-20T11:23:00Z">
                  <w:rPr>
                    <w:noProof/>
                    <w:webHidden/>
                  </w:rPr>
                </w:rPrChange>
              </w:rPr>
              <w:fldChar w:fldCharType="begin"/>
            </w:r>
            <w:r w:rsidRPr="009F4243">
              <w:rPr>
                <w:rFonts w:ascii="宋体" w:eastAsia="宋体" w:hAnsi="宋体"/>
                <w:noProof/>
                <w:webHidden/>
                <w:sz w:val="24"/>
                <w:szCs w:val="24"/>
                <w:rPrChange w:id="807" w:author="He Jianan" w:date="2019-05-20T11:23:00Z">
                  <w:rPr>
                    <w:noProof/>
                    <w:webHidden/>
                  </w:rPr>
                </w:rPrChange>
              </w:rPr>
              <w:instrText xml:space="preserve"> PAGEREF _Toc9243829 \h </w:instrText>
            </w:r>
            <w:r w:rsidRPr="009F4243">
              <w:rPr>
                <w:rFonts w:ascii="宋体" w:eastAsia="宋体" w:hAnsi="宋体"/>
                <w:noProof/>
                <w:webHidden/>
                <w:sz w:val="24"/>
                <w:szCs w:val="24"/>
                <w:rPrChange w:id="808" w:author="He Jianan" w:date="2019-05-20T11:23:00Z">
                  <w:rPr>
                    <w:noProof/>
                    <w:webHidden/>
                  </w:rPr>
                </w:rPrChange>
              </w:rPr>
            </w:r>
          </w:ins>
          <w:r w:rsidRPr="009F4243">
            <w:rPr>
              <w:rFonts w:ascii="宋体" w:eastAsia="宋体" w:hAnsi="宋体"/>
              <w:noProof/>
              <w:webHidden/>
              <w:sz w:val="24"/>
              <w:szCs w:val="24"/>
              <w:rPrChange w:id="809" w:author="He Jianan" w:date="2019-05-20T11:23:00Z">
                <w:rPr>
                  <w:noProof/>
                  <w:webHidden/>
                </w:rPr>
              </w:rPrChange>
            </w:rPr>
            <w:fldChar w:fldCharType="separate"/>
          </w:r>
          <w:ins w:id="810" w:author="He Jianan" w:date="2019-05-20T11:22:00Z">
            <w:r w:rsidRPr="009F4243">
              <w:rPr>
                <w:rFonts w:ascii="宋体" w:eastAsia="宋体" w:hAnsi="宋体"/>
                <w:noProof/>
                <w:webHidden/>
                <w:sz w:val="24"/>
                <w:szCs w:val="24"/>
                <w:rPrChange w:id="811" w:author="He Jianan" w:date="2019-05-20T11:23:00Z">
                  <w:rPr>
                    <w:noProof/>
                    <w:webHidden/>
                  </w:rPr>
                </w:rPrChange>
              </w:rPr>
              <w:t>32</w:t>
            </w:r>
            <w:r w:rsidRPr="009F4243">
              <w:rPr>
                <w:rFonts w:ascii="宋体" w:eastAsia="宋体" w:hAnsi="宋体"/>
                <w:noProof/>
                <w:webHidden/>
                <w:sz w:val="24"/>
                <w:szCs w:val="24"/>
                <w:rPrChange w:id="812" w:author="He Jianan" w:date="2019-05-20T11:23:00Z">
                  <w:rPr>
                    <w:noProof/>
                    <w:webHidden/>
                  </w:rPr>
                </w:rPrChange>
              </w:rPr>
              <w:fldChar w:fldCharType="end"/>
            </w:r>
            <w:r w:rsidRPr="009F4243">
              <w:rPr>
                <w:rStyle w:val="a9"/>
                <w:rFonts w:ascii="宋体" w:eastAsia="宋体" w:hAnsi="宋体"/>
                <w:noProof/>
                <w:sz w:val="24"/>
                <w:szCs w:val="24"/>
                <w:rPrChange w:id="813" w:author="He Jianan" w:date="2019-05-20T11:23:00Z">
                  <w:rPr>
                    <w:rStyle w:val="a9"/>
                    <w:noProof/>
                  </w:rPr>
                </w:rPrChange>
              </w:rPr>
              <w:fldChar w:fldCharType="end"/>
            </w:r>
          </w:ins>
        </w:p>
        <w:p w14:paraId="3C187061" w14:textId="23394A90" w:rsidR="009F4243" w:rsidRPr="009F4243" w:rsidRDefault="009F4243">
          <w:pPr>
            <w:pStyle w:val="TOC2"/>
            <w:tabs>
              <w:tab w:val="right" w:leader="dot" w:pos="9344"/>
            </w:tabs>
            <w:rPr>
              <w:ins w:id="814" w:author="He Jianan" w:date="2019-05-20T11:22:00Z"/>
              <w:rFonts w:ascii="宋体" w:eastAsia="宋体" w:hAnsi="宋体"/>
              <w:noProof/>
              <w:sz w:val="24"/>
              <w:szCs w:val="24"/>
              <w:rPrChange w:id="815" w:author="He Jianan" w:date="2019-05-20T11:23:00Z">
                <w:rPr>
                  <w:ins w:id="816" w:author="He Jianan" w:date="2019-05-20T11:22:00Z"/>
                  <w:noProof/>
                </w:rPr>
              </w:rPrChange>
            </w:rPr>
          </w:pPr>
          <w:ins w:id="817" w:author="He Jianan" w:date="2019-05-20T11:22:00Z">
            <w:r w:rsidRPr="009F4243">
              <w:rPr>
                <w:rStyle w:val="a9"/>
                <w:rFonts w:ascii="宋体" w:eastAsia="宋体" w:hAnsi="宋体"/>
                <w:noProof/>
                <w:sz w:val="24"/>
                <w:szCs w:val="24"/>
                <w:rPrChange w:id="818" w:author="He Jianan" w:date="2019-05-20T11:23:00Z">
                  <w:rPr>
                    <w:rStyle w:val="a9"/>
                    <w:noProof/>
                  </w:rPr>
                </w:rPrChange>
              </w:rPr>
              <w:fldChar w:fldCharType="begin"/>
            </w:r>
            <w:r w:rsidRPr="009F4243">
              <w:rPr>
                <w:rStyle w:val="a9"/>
                <w:rFonts w:ascii="宋体" w:eastAsia="宋体" w:hAnsi="宋体"/>
                <w:noProof/>
                <w:sz w:val="24"/>
                <w:szCs w:val="24"/>
                <w:rPrChange w:id="819" w:author="He Jianan" w:date="2019-05-20T11:23:00Z">
                  <w:rPr>
                    <w:rStyle w:val="a9"/>
                    <w:noProof/>
                  </w:rPr>
                </w:rPrChange>
              </w:rPr>
              <w:instrText xml:space="preserve"> </w:instrText>
            </w:r>
            <w:r w:rsidRPr="009F4243">
              <w:rPr>
                <w:rFonts w:ascii="宋体" w:eastAsia="宋体" w:hAnsi="宋体"/>
                <w:noProof/>
                <w:sz w:val="24"/>
                <w:szCs w:val="24"/>
                <w:rPrChange w:id="820" w:author="He Jianan" w:date="2019-05-20T11:23:00Z">
                  <w:rPr>
                    <w:noProof/>
                  </w:rPr>
                </w:rPrChange>
              </w:rPr>
              <w:instrText>HYPERLINK \l "_Toc9243830"</w:instrText>
            </w:r>
            <w:r w:rsidRPr="009F4243">
              <w:rPr>
                <w:rStyle w:val="a9"/>
                <w:rFonts w:ascii="宋体" w:eastAsia="宋体" w:hAnsi="宋体"/>
                <w:noProof/>
                <w:sz w:val="24"/>
                <w:szCs w:val="24"/>
                <w:rPrChange w:id="821" w:author="He Jianan" w:date="2019-05-20T11:23:00Z">
                  <w:rPr>
                    <w:rStyle w:val="a9"/>
                    <w:noProof/>
                  </w:rPr>
                </w:rPrChange>
              </w:rPr>
              <w:instrText xml:space="preserve"> </w:instrText>
            </w:r>
            <w:r w:rsidRPr="009F4243">
              <w:rPr>
                <w:rStyle w:val="a9"/>
                <w:rFonts w:ascii="宋体" w:eastAsia="宋体" w:hAnsi="宋体"/>
                <w:noProof/>
                <w:sz w:val="24"/>
                <w:szCs w:val="24"/>
                <w:rPrChange w:id="822" w:author="He Jianan" w:date="2019-05-20T11:23:00Z">
                  <w:rPr>
                    <w:rStyle w:val="a9"/>
                    <w:noProof/>
                  </w:rPr>
                </w:rPrChange>
              </w:rPr>
            </w:r>
            <w:r w:rsidRPr="009F4243">
              <w:rPr>
                <w:rStyle w:val="a9"/>
                <w:rFonts w:ascii="宋体" w:eastAsia="宋体" w:hAnsi="宋体"/>
                <w:noProof/>
                <w:sz w:val="24"/>
                <w:szCs w:val="24"/>
                <w:rPrChange w:id="823" w:author="He Jianan" w:date="2019-05-20T11:23:00Z">
                  <w:rPr>
                    <w:rStyle w:val="a9"/>
                    <w:noProof/>
                  </w:rPr>
                </w:rPrChange>
              </w:rPr>
              <w:fldChar w:fldCharType="separate"/>
            </w:r>
            <w:r w:rsidRPr="009F4243">
              <w:rPr>
                <w:rStyle w:val="a9"/>
                <w:rFonts w:ascii="宋体" w:eastAsia="宋体" w:hAnsi="宋体"/>
                <w:noProof/>
                <w:sz w:val="24"/>
                <w:szCs w:val="24"/>
                <w:rPrChange w:id="824" w:author="He Jianan" w:date="2019-05-20T11:23:00Z">
                  <w:rPr>
                    <w:rStyle w:val="a9"/>
                    <w:rFonts w:ascii="黑体" w:eastAsia="黑体" w:hAnsi="黑体"/>
                    <w:noProof/>
                  </w:rPr>
                </w:rPrChange>
              </w:rPr>
              <w:t>5.3 基于K-Means聚类的半自动化设计</w:t>
            </w:r>
            <w:r w:rsidRPr="009F4243">
              <w:rPr>
                <w:rFonts w:ascii="宋体" w:eastAsia="宋体" w:hAnsi="宋体"/>
                <w:noProof/>
                <w:webHidden/>
                <w:sz w:val="24"/>
                <w:szCs w:val="24"/>
                <w:rPrChange w:id="825" w:author="He Jianan" w:date="2019-05-20T11:23:00Z">
                  <w:rPr>
                    <w:noProof/>
                    <w:webHidden/>
                  </w:rPr>
                </w:rPrChange>
              </w:rPr>
              <w:tab/>
            </w:r>
            <w:r w:rsidRPr="009F4243">
              <w:rPr>
                <w:rFonts w:ascii="宋体" w:eastAsia="宋体" w:hAnsi="宋体"/>
                <w:noProof/>
                <w:webHidden/>
                <w:sz w:val="24"/>
                <w:szCs w:val="24"/>
                <w:rPrChange w:id="826" w:author="He Jianan" w:date="2019-05-20T11:23:00Z">
                  <w:rPr>
                    <w:noProof/>
                    <w:webHidden/>
                  </w:rPr>
                </w:rPrChange>
              </w:rPr>
              <w:fldChar w:fldCharType="begin"/>
            </w:r>
            <w:r w:rsidRPr="009F4243">
              <w:rPr>
                <w:rFonts w:ascii="宋体" w:eastAsia="宋体" w:hAnsi="宋体"/>
                <w:noProof/>
                <w:webHidden/>
                <w:sz w:val="24"/>
                <w:szCs w:val="24"/>
                <w:rPrChange w:id="827" w:author="He Jianan" w:date="2019-05-20T11:23:00Z">
                  <w:rPr>
                    <w:noProof/>
                    <w:webHidden/>
                  </w:rPr>
                </w:rPrChange>
              </w:rPr>
              <w:instrText xml:space="preserve"> PAGEREF _Toc9243830 \h </w:instrText>
            </w:r>
            <w:r w:rsidRPr="009F4243">
              <w:rPr>
                <w:rFonts w:ascii="宋体" w:eastAsia="宋体" w:hAnsi="宋体"/>
                <w:noProof/>
                <w:webHidden/>
                <w:sz w:val="24"/>
                <w:szCs w:val="24"/>
                <w:rPrChange w:id="828" w:author="He Jianan" w:date="2019-05-20T11:23:00Z">
                  <w:rPr>
                    <w:noProof/>
                    <w:webHidden/>
                  </w:rPr>
                </w:rPrChange>
              </w:rPr>
            </w:r>
          </w:ins>
          <w:r w:rsidRPr="009F4243">
            <w:rPr>
              <w:rFonts w:ascii="宋体" w:eastAsia="宋体" w:hAnsi="宋体"/>
              <w:noProof/>
              <w:webHidden/>
              <w:sz w:val="24"/>
              <w:szCs w:val="24"/>
              <w:rPrChange w:id="829" w:author="He Jianan" w:date="2019-05-20T11:23:00Z">
                <w:rPr>
                  <w:noProof/>
                  <w:webHidden/>
                </w:rPr>
              </w:rPrChange>
            </w:rPr>
            <w:fldChar w:fldCharType="separate"/>
          </w:r>
          <w:ins w:id="830" w:author="He Jianan" w:date="2019-05-20T11:22:00Z">
            <w:r w:rsidRPr="009F4243">
              <w:rPr>
                <w:rFonts w:ascii="宋体" w:eastAsia="宋体" w:hAnsi="宋体"/>
                <w:noProof/>
                <w:webHidden/>
                <w:sz w:val="24"/>
                <w:szCs w:val="24"/>
                <w:rPrChange w:id="831" w:author="He Jianan" w:date="2019-05-20T11:23:00Z">
                  <w:rPr>
                    <w:noProof/>
                    <w:webHidden/>
                  </w:rPr>
                </w:rPrChange>
              </w:rPr>
              <w:t>33</w:t>
            </w:r>
            <w:r w:rsidRPr="009F4243">
              <w:rPr>
                <w:rFonts w:ascii="宋体" w:eastAsia="宋体" w:hAnsi="宋体"/>
                <w:noProof/>
                <w:webHidden/>
                <w:sz w:val="24"/>
                <w:szCs w:val="24"/>
                <w:rPrChange w:id="832" w:author="He Jianan" w:date="2019-05-20T11:23:00Z">
                  <w:rPr>
                    <w:noProof/>
                    <w:webHidden/>
                  </w:rPr>
                </w:rPrChange>
              </w:rPr>
              <w:fldChar w:fldCharType="end"/>
            </w:r>
            <w:r w:rsidRPr="009F4243">
              <w:rPr>
                <w:rStyle w:val="a9"/>
                <w:rFonts w:ascii="宋体" w:eastAsia="宋体" w:hAnsi="宋体"/>
                <w:noProof/>
                <w:sz w:val="24"/>
                <w:szCs w:val="24"/>
                <w:rPrChange w:id="833" w:author="He Jianan" w:date="2019-05-20T11:23:00Z">
                  <w:rPr>
                    <w:rStyle w:val="a9"/>
                    <w:noProof/>
                  </w:rPr>
                </w:rPrChange>
              </w:rPr>
              <w:fldChar w:fldCharType="end"/>
            </w:r>
          </w:ins>
        </w:p>
        <w:p w14:paraId="109C1661" w14:textId="4D9303E0" w:rsidR="009F4243" w:rsidRPr="009F4243" w:rsidRDefault="009F4243">
          <w:pPr>
            <w:pStyle w:val="TOC3"/>
            <w:tabs>
              <w:tab w:val="right" w:leader="dot" w:pos="9344"/>
            </w:tabs>
            <w:rPr>
              <w:ins w:id="834" w:author="He Jianan" w:date="2019-05-20T11:22:00Z"/>
              <w:rFonts w:ascii="宋体" w:eastAsia="宋体" w:hAnsi="宋体"/>
              <w:noProof/>
              <w:sz w:val="24"/>
              <w:szCs w:val="24"/>
              <w:rPrChange w:id="835" w:author="He Jianan" w:date="2019-05-20T11:23:00Z">
                <w:rPr>
                  <w:ins w:id="836" w:author="He Jianan" w:date="2019-05-20T11:22:00Z"/>
                  <w:noProof/>
                </w:rPr>
              </w:rPrChange>
            </w:rPr>
          </w:pPr>
          <w:ins w:id="837" w:author="He Jianan" w:date="2019-05-20T11:22:00Z">
            <w:r w:rsidRPr="009F4243">
              <w:rPr>
                <w:rStyle w:val="a9"/>
                <w:rFonts w:ascii="宋体" w:eastAsia="宋体" w:hAnsi="宋体"/>
                <w:noProof/>
                <w:sz w:val="24"/>
                <w:szCs w:val="24"/>
                <w:rPrChange w:id="838" w:author="He Jianan" w:date="2019-05-20T11:23:00Z">
                  <w:rPr>
                    <w:rStyle w:val="a9"/>
                    <w:noProof/>
                  </w:rPr>
                </w:rPrChange>
              </w:rPr>
              <w:fldChar w:fldCharType="begin"/>
            </w:r>
            <w:r w:rsidRPr="009F4243">
              <w:rPr>
                <w:rStyle w:val="a9"/>
                <w:rFonts w:ascii="宋体" w:eastAsia="宋体" w:hAnsi="宋体"/>
                <w:noProof/>
                <w:sz w:val="24"/>
                <w:szCs w:val="24"/>
                <w:rPrChange w:id="839" w:author="He Jianan" w:date="2019-05-20T11:23:00Z">
                  <w:rPr>
                    <w:rStyle w:val="a9"/>
                    <w:noProof/>
                  </w:rPr>
                </w:rPrChange>
              </w:rPr>
              <w:instrText xml:space="preserve"> </w:instrText>
            </w:r>
            <w:r w:rsidRPr="009F4243">
              <w:rPr>
                <w:rFonts w:ascii="宋体" w:eastAsia="宋体" w:hAnsi="宋体"/>
                <w:noProof/>
                <w:sz w:val="24"/>
                <w:szCs w:val="24"/>
                <w:rPrChange w:id="840" w:author="He Jianan" w:date="2019-05-20T11:23:00Z">
                  <w:rPr>
                    <w:noProof/>
                  </w:rPr>
                </w:rPrChange>
              </w:rPr>
              <w:instrText>HYPERLINK \l "_Toc9243831"</w:instrText>
            </w:r>
            <w:r w:rsidRPr="009F4243">
              <w:rPr>
                <w:rStyle w:val="a9"/>
                <w:rFonts w:ascii="宋体" w:eastAsia="宋体" w:hAnsi="宋体"/>
                <w:noProof/>
                <w:sz w:val="24"/>
                <w:szCs w:val="24"/>
                <w:rPrChange w:id="841" w:author="He Jianan" w:date="2019-05-20T11:23:00Z">
                  <w:rPr>
                    <w:rStyle w:val="a9"/>
                    <w:noProof/>
                  </w:rPr>
                </w:rPrChange>
              </w:rPr>
              <w:instrText xml:space="preserve"> </w:instrText>
            </w:r>
            <w:r w:rsidRPr="009F4243">
              <w:rPr>
                <w:rStyle w:val="a9"/>
                <w:rFonts w:ascii="宋体" w:eastAsia="宋体" w:hAnsi="宋体"/>
                <w:noProof/>
                <w:sz w:val="24"/>
                <w:szCs w:val="24"/>
                <w:rPrChange w:id="842" w:author="He Jianan" w:date="2019-05-20T11:23:00Z">
                  <w:rPr>
                    <w:rStyle w:val="a9"/>
                    <w:noProof/>
                  </w:rPr>
                </w:rPrChange>
              </w:rPr>
            </w:r>
            <w:r w:rsidRPr="009F4243">
              <w:rPr>
                <w:rStyle w:val="a9"/>
                <w:rFonts w:ascii="宋体" w:eastAsia="宋体" w:hAnsi="宋体"/>
                <w:noProof/>
                <w:sz w:val="24"/>
                <w:szCs w:val="24"/>
                <w:rPrChange w:id="843" w:author="He Jianan" w:date="2019-05-20T11:23:00Z">
                  <w:rPr>
                    <w:rStyle w:val="a9"/>
                    <w:noProof/>
                  </w:rPr>
                </w:rPrChange>
              </w:rPr>
              <w:fldChar w:fldCharType="separate"/>
            </w:r>
            <w:r w:rsidRPr="009F4243">
              <w:rPr>
                <w:rStyle w:val="a9"/>
                <w:rFonts w:ascii="宋体" w:eastAsia="宋体" w:hAnsi="宋体"/>
                <w:noProof/>
                <w:sz w:val="24"/>
                <w:szCs w:val="24"/>
                <w:rPrChange w:id="844" w:author="He Jianan" w:date="2019-05-20T11:23:00Z">
                  <w:rPr>
                    <w:rStyle w:val="a9"/>
                    <w:rFonts w:ascii="宋体" w:eastAsia="宋体" w:hAnsi="宋体"/>
                    <w:noProof/>
                  </w:rPr>
                </w:rPrChange>
              </w:rPr>
              <w:t>5.3.1 算法步骤</w:t>
            </w:r>
            <w:r w:rsidRPr="009F4243">
              <w:rPr>
                <w:rFonts w:ascii="宋体" w:eastAsia="宋体" w:hAnsi="宋体"/>
                <w:noProof/>
                <w:webHidden/>
                <w:sz w:val="24"/>
                <w:szCs w:val="24"/>
                <w:rPrChange w:id="845" w:author="He Jianan" w:date="2019-05-20T11:23:00Z">
                  <w:rPr>
                    <w:noProof/>
                    <w:webHidden/>
                  </w:rPr>
                </w:rPrChange>
              </w:rPr>
              <w:tab/>
            </w:r>
            <w:r w:rsidRPr="009F4243">
              <w:rPr>
                <w:rFonts w:ascii="宋体" w:eastAsia="宋体" w:hAnsi="宋体"/>
                <w:noProof/>
                <w:webHidden/>
                <w:sz w:val="24"/>
                <w:szCs w:val="24"/>
                <w:rPrChange w:id="846" w:author="He Jianan" w:date="2019-05-20T11:23:00Z">
                  <w:rPr>
                    <w:noProof/>
                    <w:webHidden/>
                  </w:rPr>
                </w:rPrChange>
              </w:rPr>
              <w:fldChar w:fldCharType="begin"/>
            </w:r>
            <w:r w:rsidRPr="009F4243">
              <w:rPr>
                <w:rFonts w:ascii="宋体" w:eastAsia="宋体" w:hAnsi="宋体"/>
                <w:noProof/>
                <w:webHidden/>
                <w:sz w:val="24"/>
                <w:szCs w:val="24"/>
                <w:rPrChange w:id="847" w:author="He Jianan" w:date="2019-05-20T11:23:00Z">
                  <w:rPr>
                    <w:noProof/>
                    <w:webHidden/>
                  </w:rPr>
                </w:rPrChange>
              </w:rPr>
              <w:instrText xml:space="preserve"> PAGEREF _Toc9243831 \h </w:instrText>
            </w:r>
            <w:r w:rsidRPr="009F4243">
              <w:rPr>
                <w:rFonts w:ascii="宋体" w:eastAsia="宋体" w:hAnsi="宋体"/>
                <w:noProof/>
                <w:webHidden/>
                <w:sz w:val="24"/>
                <w:szCs w:val="24"/>
                <w:rPrChange w:id="848" w:author="He Jianan" w:date="2019-05-20T11:23:00Z">
                  <w:rPr>
                    <w:noProof/>
                    <w:webHidden/>
                  </w:rPr>
                </w:rPrChange>
              </w:rPr>
            </w:r>
          </w:ins>
          <w:r w:rsidRPr="009F4243">
            <w:rPr>
              <w:rFonts w:ascii="宋体" w:eastAsia="宋体" w:hAnsi="宋体"/>
              <w:noProof/>
              <w:webHidden/>
              <w:sz w:val="24"/>
              <w:szCs w:val="24"/>
              <w:rPrChange w:id="849" w:author="He Jianan" w:date="2019-05-20T11:23:00Z">
                <w:rPr>
                  <w:noProof/>
                  <w:webHidden/>
                </w:rPr>
              </w:rPrChange>
            </w:rPr>
            <w:fldChar w:fldCharType="separate"/>
          </w:r>
          <w:ins w:id="850" w:author="He Jianan" w:date="2019-05-20T11:22:00Z">
            <w:r w:rsidRPr="009F4243">
              <w:rPr>
                <w:rFonts w:ascii="宋体" w:eastAsia="宋体" w:hAnsi="宋体"/>
                <w:noProof/>
                <w:webHidden/>
                <w:sz w:val="24"/>
                <w:szCs w:val="24"/>
                <w:rPrChange w:id="851" w:author="He Jianan" w:date="2019-05-20T11:23:00Z">
                  <w:rPr>
                    <w:noProof/>
                    <w:webHidden/>
                  </w:rPr>
                </w:rPrChange>
              </w:rPr>
              <w:t>34</w:t>
            </w:r>
            <w:r w:rsidRPr="009F4243">
              <w:rPr>
                <w:rFonts w:ascii="宋体" w:eastAsia="宋体" w:hAnsi="宋体"/>
                <w:noProof/>
                <w:webHidden/>
                <w:sz w:val="24"/>
                <w:szCs w:val="24"/>
                <w:rPrChange w:id="852" w:author="He Jianan" w:date="2019-05-20T11:23:00Z">
                  <w:rPr>
                    <w:noProof/>
                    <w:webHidden/>
                  </w:rPr>
                </w:rPrChange>
              </w:rPr>
              <w:fldChar w:fldCharType="end"/>
            </w:r>
            <w:r w:rsidRPr="009F4243">
              <w:rPr>
                <w:rStyle w:val="a9"/>
                <w:rFonts w:ascii="宋体" w:eastAsia="宋体" w:hAnsi="宋体"/>
                <w:noProof/>
                <w:sz w:val="24"/>
                <w:szCs w:val="24"/>
                <w:rPrChange w:id="853" w:author="He Jianan" w:date="2019-05-20T11:23:00Z">
                  <w:rPr>
                    <w:rStyle w:val="a9"/>
                    <w:noProof/>
                  </w:rPr>
                </w:rPrChange>
              </w:rPr>
              <w:fldChar w:fldCharType="end"/>
            </w:r>
          </w:ins>
        </w:p>
        <w:p w14:paraId="4F13323F" w14:textId="2BAF135C" w:rsidR="009F4243" w:rsidRPr="009F4243" w:rsidRDefault="009F4243">
          <w:pPr>
            <w:pStyle w:val="TOC3"/>
            <w:tabs>
              <w:tab w:val="right" w:leader="dot" w:pos="9344"/>
            </w:tabs>
            <w:rPr>
              <w:ins w:id="854" w:author="He Jianan" w:date="2019-05-20T11:22:00Z"/>
              <w:rFonts w:ascii="宋体" w:eastAsia="宋体" w:hAnsi="宋体"/>
              <w:noProof/>
              <w:sz w:val="24"/>
              <w:szCs w:val="24"/>
              <w:rPrChange w:id="855" w:author="He Jianan" w:date="2019-05-20T11:23:00Z">
                <w:rPr>
                  <w:ins w:id="856" w:author="He Jianan" w:date="2019-05-20T11:22:00Z"/>
                  <w:noProof/>
                </w:rPr>
              </w:rPrChange>
            </w:rPr>
          </w:pPr>
          <w:ins w:id="857" w:author="He Jianan" w:date="2019-05-20T11:22:00Z">
            <w:r w:rsidRPr="009F4243">
              <w:rPr>
                <w:rStyle w:val="a9"/>
                <w:rFonts w:ascii="宋体" w:eastAsia="宋体" w:hAnsi="宋体"/>
                <w:noProof/>
                <w:sz w:val="24"/>
                <w:szCs w:val="24"/>
                <w:rPrChange w:id="858" w:author="He Jianan" w:date="2019-05-20T11:23:00Z">
                  <w:rPr>
                    <w:rStyle w:val="a9"/>
                    <w:noProof/>
                  </w:rPr>
                </w:rPrChange>
              </w:rPr>
              <w:fldChar w:fldCharType="begin"/>
            </w:r>
            <w:r w:rsidRPr="009F4243">
              <w:rPr>
                <w:rStyle w:val="a9"/>
                <w:rFonts w:ascii="宋体" w:eastAsia="宋体" w:hAnsi="宋体"/>
                <w:noProof/>
                <w:sz w:val="24"/>
                <w:szCs w:val="24"/>
                <w:rPrChange w:id="859" w:author="He Jianan" w:date="2019-05-20T11:23:00Z">
                  <w:rPr>
                    <w:rStyle w:val="a9"/>
                    <w:noProof/>
                  </w:rPr>
                </w:rPrChange>
              </w:rPr>
              <w:instrText xml:space="preserve"> </w:instrText>
            </w:r>
            <w:r w:rsidRPr="009F4243">
              <w:rPr>
                <w:rFonts w:ascii="宋体" w:eastAsia="宋体" w:hAnsi="宋体"/>
                <w:noProof/>
                <w:sz w:val="24"/>
                <w:szCs w:val="24"/>
                <w:rPrChange w:id="860" w:author="He Jianan" w:date="2019-05-20T11:23:00Z">
                  <w:rPr>
                    <w:noProof/>
                  </w:rPr>
                </w:rPrChange>
              </w:rPr>
              <w:instrText>HYPERLINK \l "_Toc9243832"</w:instrText>
            </w:r>
            <w:r w:rsidRPr="009F4243">
              <w:rPr>
                <w:rStyle w:val="a9"/>
                <w:rFonts w:ascii="宋体" w:eastAsia="宋体" w:hAnsi="宋体"/>
                <w:noProof/>
                <w:sz w:val="24"/>
                <w:szCs w:val="24"/>
                <w:rPrChange w:id="861" w:author="He Jianan" w:date="2019-05-20T11:23:00Z">
                  <w:rPr>
                    <w:rStyle w:val="a9"/>
                    <w:noProof/>
                  </w:rPr>
                </w:rPrChange>
              </w:rPr>
              <w:instrText xml:space="preserve"> </w:instrText>
            </w:r>
            <w:r w:rsidRPr="009F4243">
              <w:rPr>
                <w:rStyle w:val="a9"/>
                <w:rFonts w:ascii="宋体" w:eastAsia="宋体" w:hAnsi="宋体"/>
                <w:noProof/>
                <w:sz w:val="24"/>
                <w:szCs w:val="24"/>
                <w:rPrChange w:id="862" w:author="He Jianan" w:date="2019-05-20T11:23:00Z">
                  <w:rPr>
                    <w:rStyle w:val="a9"/>
                    <w:noProof/>
                  </w:rPr>
                </w:rPrChange>
              </w:rPr>
            </w:r>
            <w:r w:rsidRPr="009F4243">
              <w:rPr>
                <w:rStyle w:val="a9"/>
                <w:rFonts w:ascii="宋体" w:eastAsia="宋体" w:hAnsi="宋体"/>
                <w:noProof/>
                <w:sz w:val="24"/>
                <w:szCs w:val="24"/>
                <w:rPrChange w:id="863" w:author="He Jianan" w:date="2019-05-20T11:23:00Z">
                  <w:rPr>
                    <w:rStyle w:val="a9"/>
                    <w:noProof/>
                  </w:rPr>
                </w:rPrChange>
              </w:rPr>
              <w:fldChar w:fldCharType="separate"/>
            </w:r>
            <w:r w:rsidRPr="009F4243">
              <w:rPr>
                <w:rStyle w:val="a9"/>
                <w:rFonts w:ascii="宋体" w:eastAsia="宋体" w:hAnsi="宋体"/>
                <w:noProof/>
                <w:sz w:val="24"/>
                <w:szCs w:val="24"/>
                <w:rPrChange w:id="864" w:author="He Jianan" w:date="2019-05-20T11:23:00Z">
                  <w:rPr>
                    <w:rStyle w:val="a9"/>
                    <w:rFonts w:ascii="宋体" w:eastAsia="宋体" w:hAnsi="宋体"/>
                    <w:noProof/>
                  </w:rPr>
                </w:rPrChange>
              </w:rPr>
              <w:t>5.3.1 标量-梯度幅值直方图</w:t>
            </w:r>
            <w:r w:rsidRPr="009F4243">
              <w:rPr>
                <w:rFonts w:ascii="宋体" w:eastAsia="宋体" w:hAnsi="宋体"/>
                <w:noProof/>
                <w:webHidden/>
                <w:sz w:val="24"/>
                <w:szCs w:val="24"/>
                <w:rPrChange w:id="865" w:author="He Jianan" w:date="2019-05-20T11:23:00Z">
                  <w:rPr>
                    <w:noProof/>
                    <w:webHidden/>
                  </w:rPr>
                </w:rPrChange>
              </w:rPr>
              <w:tab/>
            </w:r>
            <w:r w:rsidRPr="009F4243">
              <w:rPr>
                <w:rFonts w:ascii="宋体" w:eastAsia="宋体" w:hAnsi="宋体"/>
                <w:noProof/>
                <w:webHidden/>
                <w:sz w:val="24"/>
                <w:szCs w:val="24"/>
                <w:rPrChange w:id="866" w:author="He Jianan" w:date="2019-05-20T11:23:00Z">
                  <w:rPr>
                    <w:noProof/>
                    <w:webHidden/>
                  </w:rPr>
                </w:rPrChange>
              </w:rPr>
              <w:fldChar w:fldCharType="begin"/>
            </w:r>
            <w:r w:rsidRPr="009F4243">
              <w:rPr>
                <w:rFonts w:ascii="宋体" w:eastAsia="宋体" w:hAnsi="宋体"/>
                <w:noProof/>
                <w:webHidden/>
                <w:sz w:val="24"/>
                <w:szCs w:val="24"/>
                <w:rPrChange w:id="867" w:author="He Jianan" w:date="2019-05-20T11:23:00Z">
                  <w:rPr>
                    <w:noProof/>
                    <w:webHidden/>
                  </w:rPr>
                </w:rPrChange>
              </w:rPr>
              <w:instrText xml:space="preserve"> PAGEREF _Toc9243832 \h </w:instrText>
            </w:r>
            <w:r w:rsidRPr="009F4243">
              <w:rPr>
                <w:rFonts w:ascii="宋体" w:eastAsia="宋体" w:hAnsi="宋体"/>
                <w:noProof/>
                <w:webHidden/>
                <w:sz w:val="24"/>
                <w:szCs w:val="24"/>
                <w:rPrChange w:id="868" w:author="He Jianan" w:date="2019-05-20T11:23:00Z">
                  <w:rPr>
                    <w:noProof/>
                    <w:webHidden/>
                  </w:rPr>
                </w:rPrChange>
              </w:rPr>
            </w:r>
          </w:ins>
          <w:r w:rsidRPr="009F4243">
            <w:rPr>
              <w:rFonts w:ascii="宋体" w:eastAsia="宋体" w:hAnsi="宋体"/>
              <w:noProof/>
              <w:webHidden/>
              <w:sz w:val="24"/>
              <w:szCs w:val="24"/>
              <w:rPrChange w:id="869" w:author="He Jianan" w:date="2019-05-20T11:23:00Z">
                <w:rPr>
                  <w:noProof/>
                  <w:webHidden/>
                </w:rPr>
              </w:rPrChange>
            </w:rPr>
            <w:fldChar w:fldCharType="separate"/>
          </w:r>
          <w:ins w:id="870" w:author="He Jianan" w:date="2019-05-20T11:22:00Z">
            <w:r w:rsidRPr="009F4243">
              <w:rPr>
                <w:rFonts w:ascii="宋体" w:eastAsia="宋体" w:hAnsi="宋体"/>
                <w:noProof/>
                <w:webHidden/>
                <w:sz w:val="24"/>
                <w:szCs w:val="24"/>
                <w:rPrChange w:id="871" w:author="He Jianan" w:date="2019-05-20T11:23:00Z">
                  <w:rPr>
                    <w:noProof/>
                    <w:webHidden/>
                  </w:rPr>
                </w:rPrChange>
              </w:rPr>
              <w:t>34</w:t>
            </w:r>
            <w:r w:rsidRPr="009F4243">
              <w:rPr>
                <w:rFonts w:ascii="宋体" w:eastAsia="宋体" w:hAnsi="宋体"/>
                <w:noProof/>
                <w:webHidden/>
                <w:sz w:val="24"/>
                <w:szCs w:val="24"/>
                <w:rPrChange w:id="872" w:author="He Jianan" w:date="2019-05-20T11:23:00Z">
                  <w:rPr>
                    <w:noProof/>
                    <w:webHidden/>
                  </w:rPr>
                </w:rPrChange>
              </w:rPr>
              <w:fldChar w:fldCharType="end"/>
            </w:r>
            <w:r w:rsidRPr="009F4243">
              <w:rPr>
                <w:rStyle w:val="a9"/>
                <w:rFonts w:ascii="宋体" w:eastAsia="宋体" w:hAnsi="宋体"/>
                <w:noProof/>
                <w:sz w:val="24"/>
                <w:szCs w:val="24"/>
                <w:rPrChange w:id="873" w:author="He Jianan" w:date="2019-05-20T11:23:00Z">
                  <w:rPr>
                    <w:rStyle w:val="a9"/>
                    <w:noProof/>
                  </w:rPr>
                </w:rPrChange>
              </w:rPr>
              <w:fldChar w:fldCharType="end"/>
            </w:r>
          </w:ins>
        </w:p>
        <w:p w14:paraId="2E7B7EC4" w14:textId="3189FB6E" w:rsidR="009F4243" w:rsidRPr="009F4243" w:rsidRDefault="009F4243">
          <w:pPr>
            <w:pStyle w:val="TOC3"/>
            <w:tabs>
              <w:tab w:val="right" w:leader="dot" w:pos="9344"/>
            </w:tabs>
            <w:rPr>
              <w:ins w:id="874" w:author="He Jianan" w:date="2019-05-20T11:22:00Z"/>
              <w:rFonts w:ascii="宋体" w:eastAsia="宋体" w:hAnsi="宋体"/>
              <w:noProof/>
              <w:sz w:val="24"/>
              <w:szCs w:val="24"/>
              <w:rPrChange w:id="875" w:author="He Jianan" w:date="2019-05-20T11:23:00Z">
                <w:rPr>
                  <w:ins w:id="876" w:author="He Jianan" w:date="2019-05-20T11:22:00Z"/>
                  <w:noProof/>
                </w:rPr>
              </w:rPrChange>
            </w:rPr>
          </w:pPr>
          <w:ins w:id="877" w:author="He Jianan" w:date="2019-05-20T11:22:00Z">
            <w:r w:rsidRPr="009F4243">
              <w:rPr>
                <w:rStyle w:val="a9"/>
                <w:rFonts w:ascii="宋体" w:eastAsia="宋体" w:hAnsi="宋体"/>
                <w:noProof/>
                <w:sz w:val="24"/>
                <w:szCs w:val="24"/>
                <w:rPrChange w:id="878" w:author="He Jianan" w:date="2019-05-20T11:23:00Z">
                  <w:rPr>
                    <w:rStyle w:val="a9"/>
                    <w:noProof/>
                  </w:rPr>
                </w:rPrChange>
              </w:rPr>
              <w:fldChar w:fldCharType="begin"/>
            </w:r>
            <w:r w:rsidRPr="009F4243">
              <w:rPr>
                <w:rStyle w:val="a9"/>
                <w:rFonts w:ascii="宋体" w:eastAsia="宋体" w:hAnsi="宋体"/>
                <w:noProof/>
                <w:sz w:val="24"/>
                <w:szCs w:val="24"/>
                <w:rPrChange w:id="879" w:author="He Jianan" w:date="2019-05-20T11:23:00Z">
                  <w:rPr>
                    <w:rStyle w:val="a9"/>
                    <w:noProof/>
                  </w:rPr>
                </w:rPrChange>
              </w:rPr>
              <w:instrText xml:space="preserve"> </w:instrText>
            </w:r>
            <w:r w:rsidRPr="009F4243">
              <w:rPr>
                <w:rFonts w:ascii="宋体" w:eastAsia="宋体" w:hAnsi="宋体"/>
                <w:noProof/>
                <w:sz w:val="24"/>
                <w:szCs w:val="24"/>
                <w:rPrChange w:id="880" w:author="He Jianan" w:date="2019-05-20T11:23:00Z">
                  <w:rPr>
                    <w:noProof/>
                  </w:rPr>
                </w:rPrChange>
              </w:rPr>
              <w:instrText>HYPERLINK \l "_Toc9243833"</w:instrText>
            </w:r>
            <w:r w:rsidRPr="009F4243">
              <w:rPr>
                <w:rStyle w:val="a9"/>
                <w:rFonts w:ascii="宋体" w:eastAsia="宋体" w:hAnsi="宋体"/>
                <w:noProof/>
                <w:sz w:val="24"/>
                <w:szCs w:val="24"/>
                <w:rPrChange w:id="881" w:author="He Jianan" w:date="2019-05-20T11:23:00Z">
                  <w:rPr>
                    <w:rStyle w:val="a9"/>
                    <w:noProof/>
                  </w:rPr>
                </w:rPrChange>
              </w:rPr>
              <w:instrText xml:space="preserve"> </w:instrText>
            </w:r>
            <w:r w:rsidRPr="009F4243">
              <w:rPr>
                <w:rStyle w:val="a9"/>
                <w:rFonts w:ascii="宋体" w:eastAsia="宋体" w:hAnsi="宋体"/>
                <w:noProof/>
                <w:sz w:val="24"/>
                <w:szCs w:val="24"/>
                <w:rPrChange w:id="882" w:author="He Jianan" w:date="2019-05-20T11:23:00Z">
                  <w:rPr>
                    <w:rStyle w:val="a9"/>
                    <w:noProof/>
                  </w:rPr>
                </w:rPrChange>
              </w:rPr>
            </w:r>
            <w:r w:rsidRPr="009F4243">
              <w:rPr>
                <w:rStyle w:val="a9"/>
                <w:rFonts w:ascii="宋体" w:eastAsia="宋体" w:hAnsi="宋体"/>
                <w:noProof/>
                <w:sz w:val="24"/>
                <w:szCs w:val="24"/>
                <w:rPrChange w:id="883" w:author="He Jianan" w:date="2019-05-20T11:23:00Z">
                  <w:rPr>
                    <w:rStyle w:val="a9"/>
                    <w:noProof/>
                  </w:rPr>
                </w:rPrChange>
              </w:rPr>
              <w:fldChar w:fldCharType="separate"/>
            </w:r>
            <w:r w:rsidRPr="009F4243">
              <w:rPr>
                <w:rStyle w:val="a9"/>
                <w:rFonts w:ascii="宋体" w:eastAsia="宋体" w:hAnsi="宋体"/>
                <w:noProof/>
                <w:sz w:val="24"/>
                <w:szCs w:val="24"/>
                <w:rPrChange w:id="884" w:author="He Jianan" w:date="2019-05-20T11:23:00Z">
                  <w:rPr>
                    <w:rStyle w:val="a9"/>
                    <w:rFonts w:ascii="宋体" w:eastAsia="宋体" w:hAnsi="宋体"/>
                    <w:noProof/>
                  </w:rPr>
                </w:rPrChange>
              </w:rPr>
              <w:t>5.3.2 传递函数设计流程</w:t>
            </w:r>
            <w:r w:rsidRPr="009F4243">
              <w:rPr>
                <w:rFonts w:ascii="宋体" w:eastAsia="宋体" w:hAnsi="宋体"/>
                <w:noProof/>
                <w:webHidden/>
                <w:sz w:val="24"/>
                <w:szCs w:val="24"/>
                <w:rPrChange w:id="885" w:author="He Jianan" w:date="2019-05-20T11:23:00Z">
                  <w:rPr>
                    <w:noProof/>
                    <w:webHidden/>
                  </w:rPr>
                </w:rPrChange>
              </w:rPr>
              <w:tab/>
            </w:r>
            <w:r w:rsidRPr="009F4243">
              <w:rPr>
                <w:rFonts w:ascii="宋体" w:eastAsia="宋体" w:hAnsi="宋体"/>
                <w:noProof/>
                <w:webHidden/>
                <w:sz w:val="24"/>
                <w:szCs w:val="24"/>
                <w:rPrChange w:id="886" w:author="He Jianan" w:date="2019-05-20T11:23:00Z">
                  <w:rPr>
                    <w:noProof/>
                    <w:webHidden/>
                  </w:rPr>
                </w:rPrChange>
              </w:rPr>
              <w:fldChar w:fldCharType="begin"/>
            </w:r>
            <w:r w:rsidRPr="009F4243">
              <w:rPr>
                <w:rFonts w:ascii="宋体" w:eastAsia="宋体" w:hAnsi="宋体"/>
                <w:noProof/>
                <w:webHidden/>
                <w:sz w:val="24"/>
                <w:szCs w:val="24"/>
                <w:rPrChange w:id="887" w:author="He Jianan" w:date="2019-05-20T11:23:00Z">
                  <w:rPr>
                    <w:noProof/>
                    <w:webHidden/>
                  </w:rPr>
                </w:rPrChange>
              </w:rPr>
              <w:instrText xml:space="preserve"> PAGEREF _Toc9243833 \h </w:instrText>
            </w:r>
            <w:r w:rsidRPr="009F4243">
              <w:rPr>
                <w:rFonts w:ascii="宋体" w:eastAsia="宋体" w:hAnsi="宋体"/>
                <w:noProof/>
                <w:webHidden/>
                <w:sz w:val="24"/>
                <w:szCs w:val="24"/>
                <w:rPrChange w:id="888" w:author="He Jianan" w:date="2019-05-20T11:23:00Z">
                  <w:rPr>
                    <w:noProof/>
                    <w:webHidden/>
                  </w:rPr>
                </w:rPrChange>
              </w:rPr>
            </w:r>
          </w:ins>
          <w:r w:rsidRPr="009F4243">
            <w:rPr>
              <w:rFonts w:ascii="宋体" w:eastAsia="宋体" w:hAnsi="宋体"/>
              <w:noProof/>
              <w:webHidden/>
              <w:sz w:val="24"/>
              <w:szCs w:val="24"/>
              <w:rPrChange w:id="889" w:author="He Jianan" w:date="2019-05-20T11:23:00Z">
                <w:rPr>
                  <w:noProof/>
                  <w:webHidden/>
                </w:rPr>
              </w:rPrChange>
            </w:rPr>
            <w:fldChar w:fldCharType="separate"/>
          </w:r>
          <w:ins w:id="890" w:author="He Jianan" w:date="2019-05-20T11:22:00Z">
            <w:r w:rsidRPr="009F4243">
              <w:rPr>
                <w:rFonts w:ascii="宋体" w:eastAsia="宋体" w:hAnsi="宋体"/>
                <w:noProof/>
                <w:webHidden/>
                <w:sz w:val="24"/>
                <w:szCs w:val="24"/>
                <w:rPrChange w:id="891" w:author="He Jianan" w:date="2019-05-20T11:23:00Z">
                  <w:rPr>
                    <w:noProof/>
                    <w:webHidden/>
                  </w:rPr>
                </w:rPrChange>
              </w:rPr>
              <w:t>36</w:t>
            </w:r>
            <w:r w:rsidRPr="009F4243">
              <w:rPr>
                <w:rFonts w:ascii="宋体" w:eastAsia="宋体" w:hAnsi="宋体"/>
                <w:noProof/>
                <w:webHidden/>
                <w:sz w:val="24"/>
                <w:szCs w:val="24"/>
                <w:rPrChange w:id="892" w:author="He Jianan" w:date="2019-05-20T11:23:00Z">
                  <w:rPr>
                    <w:noProof/>
                    <w:webHidden/>
                  </w:rPr>
                </w:rPrChange>
              </w:rPr>
              <w:fldChar w:fldCharType="end"/>
            </w:r>
            <w:r w:rsidRPr="009F4243">
              <w:rPr>
                <w:rStyle w:val="a9"/>
                <w:rFonts w:ascii="宋体" w:eastAsia="宋体" w:hAnsi="宋体"/>
                <w:noProof/>
                <w:sz w:val="24"/>
                <w:szCs w:val="24"/>
                <w:rPrChange w:id="893" w:author="He Jianan" w:date="2019-05-20T11:23:00Z">
                  <w:rPr>
                    <w:rStyle w:val="a9"/>
                    <w:noProof/>
                  </w:rPr>
                </w:rPrChange>
              </w:rPr>
              <w:fldChar w:fldCharType="end"/>
            </w:r>
          </w:ins>
        </w:p>
        <w:p w14:paraId="52BB03E9" w14:textId="7191D659" w:rsidR="009F4243" w:rsidRPr="009F4243" w:rsidRDefault="009F4243">
          <w:pPr>
            <w:pStyle w:val="TOC2"/>
            <w:tabs>
              <w:tab w:val="right" w:leader="dot" w:pos="9344"/>
            </w:tabs>
            <w:rPr>
              <w:ins w:id="894" w:author="He Jianan" w:date="2019-05-20T11:22:00Z"/>
              <w:rFonts w:ascii="宋体" w:eastAsia="宋体" w:hAnsi="宋体"/>
              <w:noProof/>
              <w:sz w:val="24"/>
              <w:szCs w:val="24"/>
              <w:rPrChange w:id="895" w:author="He Jianan" w:date="2019-05-20T11:23:00Z">
                <w:rPr>
                  <w:ins w:id="896" w:author="He Jianan" w:date="2019-05-20T11:22:00Z"/>
                  <w:noProof/>
                </w:rPr>
              </w:rPrChange>
            </w:rPr>
          </w:pPr>
          <w:ins w:id="897" w:author="He Jianan" w:date="2019-05-20T11:22:00Z">
            <w:r w:rsidRPr="009F4243">
              <w:rPr>
                <w:rStyle w:val="a9"/>
                <w:rFonts w:ascii="宋体" w:eastAsia="宋体" w:hAnsi="宋体"/>
                <w:noProof/>
                <w:sz w:val="24"/>
                <w:szCs w:val="24"/>
                <w:rPrChange w:id="898" w:author="He Jianan" w:date="2019-05-20T11:23:00Z">
                  <w:rPr>
                    <w:rStyle w:val="a9"/>
                    <w:noProof/>
                  </w:rPr>
                </w:rPrChange>
              </w:rPr>
              <w:fldChar w:fldCharType="begin"/>
            </w:r>
            <w:r w:rsidRPr="009F4243">
              <w:rPr>
                <w:rStyle w:val="a9"/>
                <w:rFonts w:ascii="宋体" w:eastAsia="宋体" w:hAnsi="宋体"/>
                <w:noProof/>
                <w:sz w:val="24"/>
                <w:szCs w:val="24"/>
                <w:rPrChange w:id="899" w:author="He Jianan" w:date="2019-05-20T11:23:00Z">
                  <w:rPr>
                    <w:rStyle w:val="a9"/>
                    <w:noProof/>
                  </w:rPr>
                </w:rPrChange>
              </w:rPr>
              <w:instrText xml:space="preserve"> </w:instrText>
            </w:r>
            <w:r w:rsidRPr="009F4243">
              <w:rPr>
                <w:rFonts w:ascii="宋体" w:eastAsia="宋体" w:hAnsi="宋体"/>
                <w:noProof/>
                <w:sz w:val="24"/>
                <w:szCs w:val="24"/>
                <w:rPrChange w:id="900" w:author="He Jianan" w:date="2019-05-20T11:23:00Z">
                  <w:rPr>
                    <w:noProof/>
                  </w:rPr>
                </w:rPrChange>
              </w:rPr>
              <w:instrText>HYPERLINK \l "_Toc9243834"</w:instrText>
            </w:r>
            <w:r w:rsidRPr="009F4243">
              <w:rPr>
                <w:rStyle w:val="a9"/>
                <w:rFonts w:ascii="宋体" w:eastAsia="宋体" w:hAnsi="宋体"/>
                <w:noProof/>
                <w:sz w:val="24"/>
                <w:szCs w:val="24"/>
                <w:rPrChange w:id="901" w:author="He Jianan" w:date="2019-05-20T11:23:00Z">
                  <w:rPr>
                    <w:rStyle w:val="a9"/>
                    <w:noProof/>
                  </w:rPr>
                </w:rPrChange>
              </w:rPr>
              <w:instrText xml:space="preserve"> </w:instrText>
            </w:r>
            <w:r w:rsidRPr="009F4243">
              <w:rPr>
                <w:rStyle w:val="a9"/>
                <w:rFonts w:ascii="宋体" w:eastAsia="宋体" w:hAnsi="宋体"/>
                <w:noProof/>
                <w:sz w:val="24"/>
                <w:szCs w:val="24"/>
                <w:rPrChange w:id="902" w:author="He Jianan" w:date="2019-05-20T11:23:00Z">
                  <w:rPr>
                    <w:rStyle w:val="a9"/>
                    <w:noProof/>
                  </w:rPr>
                </w:rPrChange>
              </w:rPr>
            </w:r>
            <w:r w:rsidRPr="009F4243">
              <w:rPr>
                <w:rStyle w:val="a9"/>
                <w:rFonts w:ascii="宋体" w:eastAsia="宋体" w:hAnsi="宋体"/>
                <w:noProof/>
                <w:sz w:val="24"/>
                <w:szCs w:val="24"/>
                <w:rPrChange w:id="903" w:author="He Jianan" w:date="2019-05-20T11:23:00Z">
                  <w:rPr>
                    <w:rStyle w:val="a9"/>
                    <w:noProof/>
                  </w:rPr>
                </w:rPrChange>
              </w:rPr>
              <w:fldChar w:fldCharType="separate"/>
            </w:r>
            <w:r w:rsidRPr="009F4243">
              <w:rPr>
                <w:rStyle w:val="a9"/>
                <w:rFonts w:ascii="宋体" w:eastAsia="宋体" w:hAnsi="宋体"/>
                <w:noProof/>
                <w:sz w:val="24"/>
                <w:szCs w:val="24"/>
                <w:rPrChange w:id="904" w:author="He Jianan" w:date="2019-05-20T11:23:00Z">
                  <w:rPr>
                    <w:rStyle w:val="a9"/>
                    <w:rFonts w:ascii="黑体" w:eastAsia="黑体" w:hAnsi="黑体"/>
                    <w:noProof/>
                  </w:rPr>
                </w:rPrChange>
              </w:rPr>
              <w:t>5.4 本章小结</w:t>
            </w:r>
            <w:r w:rsidRPr="009F4243">
              <w:rPr>
                <w:rFonts w:ascii="宋体" w:eastAsia="宋体" w:hAnsi="宋体"/>
                <w:noProof/>
                <w:webHidden/>
                <w:sz w:val="24"/>
                <w:szCs w:val="24"/>
                <w:rPrChange w:id="905" w:author="He Jianan" w:date="2019-05-20T11:23:00Z">
                  <w:rPr>
                    <w:noProof/>
                    <w:webHidden/>
                  </w:rPr>
                </w:rPrChange>
              </w:rPr>
              <w:tab/>
            </w:r>
            <w:r w:rsidRPr="009F4243">
              <w:rPr>
                <w:rFonts w:ascii="宋体" w:eastAsia="宋体" w:hAnsi="宋体"/>
                <w:noProof/>
                <w:webHidden/>
                <w:sz w:val="24"/>
                <w:szCs w:val="24"/>
                <w:rPrChange w:id="906" w:author="He Jianan" w:date="2019-05-20T11:23:00Z">
                  <w:rPr>
                    <w:noProof/>
                    <w:webHidden/>
                  </w:rPr>
                </w:rPrChange>
              </w:rPr>
              <w:fldChar w:fldCharType="begin"/>
            </w:r>
            <w:r w:rsidRPr="009F4243">
              <w:rPr>
                <w:rFonts w:ascii="宋体" w:eastAsia="宋体" w:hAnsi="宋体"/>
                <w:noProof/>
                <w:webHidden/>
                <w:sz w:val="24"/>
                <w:szCs w:val="24"/>
                <w:rPrChange w:id="907" w:author="He Jianan" w:date="2019-05-20T11:23:00Z">
                  <w:rPr>
                    <w:noProof/>
                    <w:webHidden/>
                  </w:rPr>
                </w:rPrChange>
              </w:rPr>
              <w:instrText xml:space="preserve"> PAGEREF _Toc9243834 \h </w:instrText>
            </w:r>
            <w:r w:rsidRPr="009F4243">
              <w:rPr>
                <w:rFonts w:ascii="宋体" w:eastAsia="宋体" w:hAnsi="宋体"/>
                <w:noProof/>
                <w:webHidden/>
                <w:sz w:val="24"/>
                <w:szCs w:val="24"/>
                <w:rPrChange w:id="908" w:author="He Jianan" w:date="2019-05-20T11:23:00Z">
                  <w:rPr>
                    <w:noProof/>
                    <w:webHidden/>
                  </w:rPr>
                </w:rPrChange>
              </w:rPr>
            </w:r>
          </w:ins>
          <w:r w:rsidRPr="009F4243">
            <w:rPr>
              <w:rFonts w:ascii="宋体" w:eastAsia="宋体" w:hAnsi="宋体"/>
              <w:noProof/>
              <w:webHidden/>
              <w:sz w:val="24"/>
              <w:szCs w:val="24"/>
              <w:rPrChange w:id="909" w:author="He Jianan" w:date="2019-05-20T11:23:00Z">
                <w:rPr>
                  <w:noProof/>
                  <w:webHidden/>
                </w:rPr>
              </w:rPrChange>
            </w:rPr>
            <w:fldChar w:fldCharType="separate"/>
          </w:r>
          <w:ins w:id="910" w:author="He Jianan" w:date="2019-05-20T11:22:00Z">
            <w:r w:rsidRPr="009F4243">
              <w:rPr>
                <w:rFonts w:ascii="宋体" w:eastAsia="宋体" w:hAnsi="宋体"/>
                <w:noProof/>
                <w:webHidden/>
                <w:sz w:val="24"/>
                <w:szCs w:val="24"/>
                <w:rPrChange w:id="911" w:author="He Jianan" w:date="2019-05-20T11:23:00Z">
                  <w:rPr>
                    <w:noProof/>
                    <w:webHidden/>
                  </w:rPr>
                </w:rPrChange>
              </w:rPr>
              <w:t>37</w:t>
            </w:r>
            <w:r w:rsidRPr="009F4243">
              <w:rPr>
                <w:rFonts w:ascii="宋体" w:eastAsia="宋体" w:hAnsi="宋体"/>
                <w:noProof/>
                <w:webHidden/>
                <w:sz w:val="24"/>
                <w:szCs w:val="24"/>
                <w:rPrChange w:id="912" w:author="He Jianan" w:date="2019-05-20T11:23:00Z">
                  <w:rPr>
                    <w:noProof/>
                    <w:webHidden/>
                  </w:rPr>
                </w:rPrChange>
              </w:rPr>
              <w:fldChar w:fldCharType="end"/>
            </w:r>
            <w:r w:rsidRPr="009F4243">
              <w:rPr>
                <w:rStyle w:val="a9"/>
                <w:rFonts w:ascii="宋体" w:eastAsia="宋体" w:hAnsi="宋体"/>
                <w:noProof/>
                <w:sz w:val="24"/>
                <w:szCs w:val="24"/>
                <w:rPrChange w:id="913" w:author="He Jianan" w:date="2019-05-20T11:23:00Z">
                  <w:rPr>
                    <w:rStyle w:val="a9"/>
                    <w:noProof/>
                  </w:rPr>
                </w:rPrChange>
              </w:rPr>
              <w:fldChar w:fldCharType="end"/>
            </w:r>
          </w:ins>
        </w:p>
        <w:p w14:paraId="6B91F242" w14:textId="2FA5E19E" w:rsidR="009F4243" w:rsidRPr="009F4243" w:rsidRDefault="009F4243">
          <w:pPr>
            <w:pStyle w:val="TOC1"/>
            <w:rPr>
              <w:ins w:id="914" w:author="He Jianan" w:date="2019-05-20T11:22:00Z"/>
              <w:rFonts w:cstheme="minorBidi"/>
              <w:sz w:val="24"/>
              <w:szCs w:val="24"/>
              <w:rPrChange w:id="915" w:author="He Jianan" w:date="2019-05-20T11:23:00Z">
                <w:rPr>
                  <w:ins w:id="916" w:author="He Jianan" w:date="2019-05-20T11:22:00Z"/>
                  <w:rFonts w:asciiTheme="minorHAnsi" w:eastAsiaTheme="minorEastAsia" w:hAnsiTheme="minorHAnsi" w:cstheme="minorBidi"/>
                  <w:szCs w:val="22"/>
                </w:rPr>
              </w:rPrChange>
            </w:rPr>
          </w:pPr>
          <w:ins w:id="917" w:author="He Jianan" w:date="2019-05-20T11:22:00Z">
            <w:r w:rsidRPr="009F4243">
              <w:rPr>
                <w:rStyle w:val="a9"/>
                <w:sz w:val="24"/>
                <w:szCs w:val="24"/>
                <w:rPrChange w:id="918" w:author="He Jianan" w:date="2019-05-20T11:23:00Z">
                  <w:rPr>
                    <w:rStyle w:val="a9"/>
                  </w:rPr>
                </w:rPrChange>
              </w:rPr>
              <w:lastRenderedPageBreak/>
              <w:fldChar w:fldCharType="begin"/>
            </w:r>
            <w:r w:rsidRPr="009F4243">
              <w:rPr>
                <w:rStyle w:val="a9"/>
                <w:sz w:val="24"/>
                <w:szCs w:val="24"/>
                <w:rPrChange w:id="919" w:author="He Jianan" w:date="2019-05-20T11:23:00Z">
                  <w:rPr>
                    <w:rStyle w:val="a9"/>
                  </w:rPr>
                </w:rPrChange>
              </w:rPr>
              <w:instrText xml:space="preserve"> </w:instrText>
            </w:r>
            <w:r w:rsidRPr="009F4243">
              <w:rPr>
                <w:sz w:val="24"/>
                <w:szCs w:val="24"/>
                <w:rPrChange w:id="920" w:author="He Jianan" w:date="2019-05-20T11:23:00Z">
                  <w:rPr/>
                </w:rPrChange>
              </w:rPr>
              <w:instrText>HYPERLINK \l "_Toc9243835"</w:instrText>
            </w:r>
            <w:r w:rsidRPr="009F4243">
              <w:rPr>
                <w:rStyle w:val="a9"/>
                <w:sz w:val="24"/>
                <w:szCs w:val="24"/>
                <w:rPrChange w:id="921" w:author="He Jianan" w:date="2019-05-20T11:23:00Z">
                  <w:rPr>
                    <w:rStyle w:val="a9"/>
                  </w:rPr>
                </w:rPrChange>
              </w:rPr>
              <w:instrText xml:space="preserve"> </w:instrText>
            </w:r>
            <w:r w:rsidRPr="009F4243">
              <w:rPr>
                <w:rStyle w:val="a9"/>
                <w:sz w:val="24"/>
                <w:szCs w:val="24"/>
                <w:rPrChange w:id="922" w:author="He Jianan" w:date="2019-05-20T11:23:00Z">
                  <w:rPr>
                    <w:rStyle w:val="a9"/>
                  </w:rPr>
                </w:rPrChange>
              </w:rPr>
            </w:r>
            <w:r w:rsidRPr="009F4243">
              <w:rPr>
                <w:rStyle w:val="a9"/>
                <w:sz w:val="24"/>
                <w:szCs w:val="24"/>
                <w:rPrChange w:id="923" w:author="He Jianan" w:date="2019-05-20T11:23:00Z">
                  <w:rPr>
                    <w:rStyle w:val="a9"/>
                  </w:rPr>
                </w:rPrChange>
              </w:rPr>
              <w:fldChar w:fldCharType="separate"/>
            </w:r>
            <w:r w:rsidRPr="009F4243">
              <w:rPr>
                <w:rStyle w:val="a9"/>
                <w:rFonts w:cs="宋体"/>
                <w:bCs/>
                <w:kern w:val="44"/>
                <w:sz w:val="24"/>
                <w:szCs w:val="24"/>
                <w:rPrChange w:id="924" w:author="He Jianan" w:date="2019-05-20T11:23:00Z">
                  <w:rPr>
                    <w:rStyle w:val="a9"/>
                    <w:rFonts w:ascii="黑体" w:eastAsia="黑体" w:hAnsi="黑体" w:cs="宋体"/>
                    <w:bCs/>
                    <w:kern w:val="44"/>
                  </w:rPr>
                </w:rPrChange>
              </w:rPr>
              <w:t>第六章 总结与展望</w:t>
            </w:r>
            <w:r w:rsidRPr="009F4243">
              <w:rPr>
                <w:webHidden/>
                <w:sz w:val="24"/>
                <w:szCs w:val="24"/>
                <w:rPrChange w:id="925" w:author="He Jianan" w:date="2019-05-20T11:23:00Z">
                  <w:rPr>
                    <w:webHidden/>
                  </w:rPr>
                </w:rPrChange>
              </w:rPr>
              <w:tab/>
            </w:r>
            <w:r w:rsidRPr="009F4243">
              <w:rPr>
                <w:webHidden/>
                <w:sz w:val="24"/>
                <w:szCs w:val="24"/>
                <w:rPrChange w:id="926" w:author="He Jianan" w:date="2019-05-20T11:23:00Z">
                  <w:rPr>
                    <w:webHidden/>
                  </w:rPr>
                </w:rPrChange>
              </w:rPr>
              <w:fldChar w:fldCharType="begin"/>
            </w:r>
            <w:r w:rsidRPr="009F4243">
              <w:rPr>
                <w:webHidden/>
                <w:sz w:val="24"/>
                <w:szCs w:val="24"/>
                <w:rPrChange w:id="927" w:author="He Jianan" w:date="2019-05-20T11:23:00Z">
                  <w:rPr>
                    <w:webHidden/>
                  </w:rPr>
                </w:rPrChange>
              </w:rPr>
              <w:instrText xml:space="preserve"> PAGEREF _Toc9243835 \h </w:instrText>
            </w:r>
            <w:r w:rsidRPr="009F4243">
              <w:rPr>
                <w:webHidden/>
                <w:sz w:val="24"/>
                <w:szCs w:val="24"/>
                <w:rPrChange w:id="928" w:author="He Jianan" w:date="2019-05-20T11:23:00Z">
                  <w:rPr>
                    <w:webHidden/>
                  </w:rPr>
                </w:rPrChange>
              </w:rPr>
            </w:r>
          </w:ins>
          <w:r w:rsidRPr="009F4243">
            <w:rPr>
              <w:webHidden/>
              <w:sz w:val="24"/>
              <w:szCs w:val="24"/>
              <w:rPrChange w:id="929" w:author="He Jianan" w:date="2019-05-20T11:23:00Z">
                <w:rPr>
                  <w:webHidden/>
                </w:rPr>
              </w:rPrChange>
            </w:rPr>
            <w:fldChar w:fldCharType="separate"/>
          </w:r>
          <w:ins w:id="930" w:author="He Jianan" w:date="2019-05-20T11:22:00Z">
            <w:r w:rsidRPr="009F4243">
              <w:rPr>
                <w:webHidden/>
                <w:sz w:val="24"/>
                <w:szCs w:val="24"/>
                <w:rPrChange w:id="931" w:author="He Jianan" w:date="2019-05-20T11:23:00Z">
                  <w:rPr>
                    <w:webHidden/>
                  </w:rPr>
                </w:rPrChange>
              </w:rPr>
              <w:t>37</w:t>
            </w:r>
            <w:r w:rsidRPr="009F4243">
              <w:rPr>
                <w:webHidden/>
                <w:sz w:val="24"/>
                <w:szCs w:val="24"/>
                <w:rPrChange w:id="932" w:author="He Jianan" w:date="2019-05-20T11:23:00Z">
                  <w:rPr>
                    <w:webHidden/>
                  </w:rPr>
                </w:rPrChange>
              </w:rPr>
              <w:fldChar w:fldCharType="end"/>
            </w:r>
            <w:r w:rsidRPr="009F4243">
              <w:rPr>
                <w:rStyle w:val="a9"/>
                <w:sz w:val="24"/>
                <w:szCs w:val="24"/>
                <w:rPrChange w:id="933" w:author="He Jianan" w:date="2019-05-20T11:23:00Z">
                  <w:rPr>
                    <w:rStyle w:val="a9"/>
                  </w:rPr>
                </w:rPrChange>
              </w:rPr>
              <w:fldChar w:fldCharType="end"/>
            </w:r>
          </w:ins>
        </w:p>
        <w:p w14:paraId="5907CE67" w14:textId="43E37315" w:rsidR="009F4243" w:rsidRPr="009F4243" w:rsidRDefault="009F4243">
          <w:pPr>
            <w:pStyle w:val="TOC2"/>
            <w:tabs>
              <w:tab w:val="right" w:leader="dot" w:pos="9344"/>
            </w:tabs>
            <w:rPr>
              <w:ins w:id="934" w:author="He Jianan" w:date="2019-05-20T11:22:00Z"/>
              <w:rFonts w:ascii="宋体" w:eastAsia="宋体" w:hAnsi="宋体"/>
              <w:noProof/>
              <w:sz w:val="24"/>
              <w:szCs w:val="24"/>
              <w:rPrChange w:id="935" w:author="He Jianan" w:date="2019-05-20T11:23:00Z">
                <w:rPr>
                  <w:ins w:id="936" w:author="He Jianan" w:date="2019-05-20T11:22:00Z"/>
                  <w:noProof/>
                </w:rPr>
              </w:rPrChange>
            </w:rPr>
          </w:pPr>
          <w:ins w:id="937" w:author="He Jianan" w:date="2019-05-20T11:22:00Z">
            <w:r w:rsidRPr="009F4243">
              <w:rPr>
                <w:rStyle w:val="a9"/>
                <w:rFonts w:ascii="宋体" w:eastAsia="宋体" w:hAnsi="宋体"/>
                <w:noProof/>
                <w:sz w:val="24"/>
                <w:szCs w:val="24"/>
                <w:rPrChange w:id="938" w:author="He Jianan" w:date="2019-05-20T11:23:00Z">
                  <w:rPr>
                    <w:rStyle w:val="a9"/>
                    <w:noProof/>
                  </w:rPr>
                </w:rPrChange>
              </w:rPr>
              <w:fldChar w:fldCharType="begin"/>
            </w:r>
            <w:r w:rsidRPr="009F4243">
              <w:rPr>
                <w:rStyle w:val="a9"/>
                <w:rFonts w:ascii="宋体" w:eastAsia="宋体" w:hAnsi="宋体"/>
                <w:noProof/>
                <w:sz w:val="24"/>
                <w:szCs w:val="24"/>
                <w:rPrChange w:id="939" w:author="He Jianan" w:date="2019-05-20T11:23:00Z">
                  <w:rPr>
                    <w:rStyle w:val="a9"/>
                    <w:noProof/>
                  </w:rPr>
                </w:rPrChange>
              </w:rPr>
              <w:instrText xml:space="preserve"> </w:instrText>
            </w:r>
            <w:r w:rsidRPr="009F4243">
              <w:rPr>
                <w:rFonts w:ascii="宋体" w:eastAsia="宋体" w:hAnsi="宋体"/>
                <w:noProof/>
                <w:sz w:val="24"/>
                <w:szCs w:val="24"/>
                <w:rPrChange w:id="940" w:author="He Jianan" w:date="2019-05-20T11:23:00Z">
                  <w:rPr>
                    <w:noProof/>
                  </w:rPr>
                </w:rPrChange>
              </w:rPr>
              <w:instrText>HYPERLINK \l "_Toc9243836"</w:instrText>
            </w:r>
            <w:r w:rsidRPr="009F4243">
              <w:rPr>
                <w:rStyle w:val="a9"/>
                <w:rFonts w:ascii="宋体" w:eastAsia="宋体" w:hAnsi="宋体"/>
                <w:noProof/>
                <w:sz w:val="24"/>
                <w:szCs w:val="24"/>
                <w:rPrChange w:id="941" w:author="He Jianan" w:date="2019-05-20T11:23:00Z">
                  <w:rPr>
                    <w:rStyle w:val="a9"/>
                    <w:noProof/>
                  </w:rPr>
                </w:rPrChange>
              </w:rPr>
              <w:instrText xml:space="preserve"> </w:instrText>
            </w:r>
            <w:r w:rsidRPr="009F4243">
              <w:rPr>
                <w:rStyle w:val="a9"/>
                <w:rFonts w:ascii="宋体" w:eastAsia="宋体" w:hAnsi="宋体"/>
                <w:noProof/>
                <w:sz w:val="24"/>
                <w:szCs w:val="24"/>
                <w:rPrChange w:id="942" w:author="He Jianan" w:date="2019-05-20T11:23:00Z">
                  <w:rPr>
                    <w:rStyle w:val="a9"/>
                    <w:noProof/>
                  </w:rPr>
                </w:rPrChange>
              </w:rPr>
            </w:r>
            <w:r w:rsidRPr="009F4243">
              <w:rPr>
                <w:rStyle w:val="a9"/>
                <w:rFonts w:ascii="宋体" w:eastAsia="宋体" w:hAnsi="宋体"/>
                <w:noProof/>
                <w:sz w:val="24"/>
                <w:szCs w:val="24"/>
                <w:rPrChange w:id="943" w:author="He Jianan" w:date="2019-05-20T11:23:00Z">
                  <w:rPr>
                    <w:rStyle w:val="a9"/>
                    <w:noProof/>
                  </w:rPr>
                </w:rPrChange>
              </w:rPr>
              <w:fldChar w:fldCharType="separate"/>
            </w:r>
            <w:r w:rsidRPr="009F4243">
              <w:rPr>
                <w:rStyle w:val="a9"/>
                <w:rFonts w:ascii="宋体" w:eastAsia="宋体" w:hAnsi="宋体"/>
                <w:noProof/>
                <w:sz w:val="24"/>
                <w:szCs w:val="24"/>
                <w:rPrChange w:id="944" w:author="He Jianan" w:date="2019-05-20T11:23:00Z">
                  <w:rPr>
                    <w:rStyle w:val="a9"/>
                    <w:rFonts w:ascii="黑体" w:eastAsia="黑体" w:hAnsi="黑体"/>
                    <w:noProof/>
                  </w:rPr>
                </w:rPrChange>
              </w:rPr>
              <w:t>6.1 论文总结</w:t>
            </w:r>
            <w:r w:rsidRPr="009F4243">
              <w:rPr>
                <w:rFonts w:ascii="宋体" w:eastAsia="宋体" w:hAnsi="宋体"/>
                <w:noProof/>
                <w:webHidden/>
                <w:sz w:val="24"/>
                <w:szCs w:val="24"/>
                <w:rPrChange w:id="945" w:author="He Jianan" w:date="2019-05-20T11:23:00Z">
                  <w:rPr>
                    <w:noProof/>
                    <w:webHidden/>
                  </w:rPr>
                </w:rPrChange>
              </w:rPr>
              <w:tab/>
            </w:r>
            <w:r w:rsidRPr="009F4243">
              <w:rPr>
                <w:rFonts w:ascii="宋体" w:eastAsia="宋体" w:hAnsi="宋体"/>
                <w:noProof/>
                <w:webHidden/>
                <w:sz w:val="24"/>
                <w:szCs w:val="24"/>
                <w:rPrChange w:id="946" w:author="He Jianan" w:date="2019-05-20T11:23:00Z">
                  <w:rPr>
                    <w:noProof/>
                    <w:webHidden/>
                  </w:rPr>
                </w:rPrChange>
              </w:rPr>
              <w:fldChar w:fldCharType="begin"/>
            </w:r>
            <w:r w:rsidRPr="009F4243">
              <w:rPr>
                <w:rFonts w:ascii="宋体" w:eastAsia="宋体" w:hAnsi="宋体"/>
                <w:noProof/>
                <w:webHidden/>
                <w:sz w:val="24"/>
                <w:szCs w:val="24"/>
                <w:rPrChange w:id="947" w:author="He Jianan" w:date="2019-05-20T11:23:00Z">
                  <w:rPr>
                    <w:noProof/>
                    <w:webHidden/>
                  </w:rPr>
                </w:rPrChange>
              </w:rPr>
              <w:instrText xml:space="preserve"> PAGEREF _Toc9243836 \h </w:instrText>
            </w:r>
            <w:r w:rsidRPr="009F4243">
              <w:rPr>
                <w:rFonts w:ascii="宋体" w:eastAsia="宋体" w:hAnsi="宋体"/>
                <w:noProof/>
                <w:webHidden/>
                <w:sz w:val="24"/>
                <w:szCs w:val="24"/>
                <w:rPrChange w:id="948" w:author="He Jianan" w:date="2019-05-20T11:23:00Z">
                  <w:rPr>
                    <w:noProof/>
                    <w:webHidden/>
                  </w:rPr>
                </w:rPrChange>
              </w:rPr>
            </w:r>
          </w:ins>
          <w:r w:rsidRPr="009F4243">
            <w:rPr>
              <w:rFonts w:ascii="宋体" w:eastAsia="宋体" w:hAnsi="宋体"/>
              <w:noProof/>
              <w:webHidden/>
              <w:sz w:val="24"/>
              <w:szCs w:val="24"/>
              <w:rPrChange w:id="949" w:author="He Jianan" w:date="2019-05-20T11:23:00Z">
                <w:rPr>
                  <w:noProof/>
                  <w:webHidden/>
                </w:rPr>
              </w:rPrChange>
            </w:rPr>
            <w:fldChar w:fldCharType="separate"/>
          </w:r>
          <w:ins w:id="950" w:author="He Jianan" w:date="2019-05-20T11:22:00Z">
            <w:r w:rsidRPr="009F4243">
              <w:rPr>
                <w:rFonts w:ascii="宋体" w:eastAsia="宋体" w:hAnsi="宋体"/>
                <w:noProof/>
                <w:webHidden/>
                <w:sz w:val="24"/>
                <w:szCs w:val="24"/>
                <w:rPrChange w:id="951" w:author="He Jianan" w:date="2019-05-20T11:23:00Z">
                  <w:rPr>
                    <w:noProof/>
                    <w:webHidden/>
                  </w:rPr>
                </w:rPrChange>
              </w:rPr>
              <w:t>37</w:t>
            </w:r>
            <w:r w:rsidRPr="009F4243">
              <w:rPr>
                <w:rFonts w:ascii="宋体" w:eastAsia="宋体" w:hAnsi="宋体"/>
                <w:noProof/>
                <w:webHidden/>
                <w:sz w:val="24"/>
                <w:szCs w:val="24"/>
                <w:rPrChange w:id="952" w:author="He Jianan" w:date="2019-05-20T11:23:00Z">
                  <w:rPr>
                    <w:noProof/>
                    <w:webHidden/>
                  </w:rPr>
                </w:rPrChange>
              </w:rPr>
              <w:fldChar w:fldCharType="end"/>
            </w:r>
            <w:r w:rsidRPr="009F4243">
              <w:rPr>
                <w:rStyle w:val="a9"/>
                <w:rFonts w:ascii="宋体" w:eastAsia="宋体" w:hAnsi="宋体"/>
                <w:noProof/>
                <w:sz w:val="24"/>
                <w:szCs w:val="24"/>
                <w:rPrChange w:id="953" w:author="He Jianan" w:date="2019-05-20T11:23:00Z">
                  <w:rPr>
                    <w:rStyle w:val="a9"/>
                    <w:noProof/>
                  </w:rPr>
                </w:rPrChange>
              </w:rPr>
              <w:fldChar w:fldCharType="end"/>
            </w:r>
          </w:ins>
        </w:p>
        <w:p w14:paraId="1B862C26" w14:textId="3805B9DD" w:rsidR="009F4243" w:rsidRDefault="009F4243">
          <w:pPr>
            <w:pStyle w:val="TOC2"/>
            <w:tabs>
              <w:tab w:val="right" w:leader="dot" w:pos="9344"/>
            </w:tabs>
            <w:rPr>
              <w:ins w:id="954" w:author="He Jianan" w:date="2019-05-20T11:27:00Z"/>
              <w:rStyle w:val="a9"/>
              <w:rFonts w:ascii="宋体" w:eastAsia="宋体" w:hAnsi="宋体"/>
              <w:noProof/>
              <w:sz w:val="24"/>
              <w:szCs w:val="24"/>
            </w:rPr>
          </w:pPr>
          <w:ins w:id="955" w:author="He Jianan" w:date="2019-05-20T11:22:00Z">
            <w:r w:rsidRPr="009F4243">
              <w:rPr>
                <w:rStyle w:val="a9"/>
                <w:rFonts w:ascii="宋体" w:eastAsia="宋体" w:hAnsi="宋体"/>
                <w:noProof/>
                <w:sz w:val="24"/>
                <w:szCs w:val="24"/>
                <w:rPrChange w:id="956" w:author="He Jianan" w:date="2019-05-20T11:23:00Z">
                  <w:rPr>
                    <w:rStyle w:val="a9"/>
                    <w:noProof/>
                  </w:rPr>
                </w:rPrChange>
              </w:rPr>
              <w:fldChar w:fldCharType="begin"/>
            </w:r>
            <w:r w:rsidRPr="009F4243">
              <w:rPr>
                <w:rStyle w:val="a9"/>
                <w:rFonts w:ascii="宋体" w:eastAsia="宋体" w:hAnsi="宋体"/>
                <w:noProof/>
                <w:sz w:val="24"/>
                <w:szCs w:val="24"/>
                <w:rPrChange w:id="957" w:author="He Jianan" w:date="2019-05-20T11:23:00Z">
                  <w:rPr>
                    <w:rStyle w:val="a9"/>
                    <w:noProof/>
                  </w:rPr>
                </w:rPrChange>
              </w:rPr>
              <w:instrText xml:space="preserve"> </w:instrText>
            </w:r>
            <w:r w:rsidRPr="009F4243">
              <w:rPr>
                <w:rFonts w:ascii="宋体" w:eastAsia="宋体" w:hAnsi="宋体"/>
                <w:noProof/>
                <w:sz w:val="24"/>
                <w:szCs w:val="24"/>
                <w:rPrChange w:id="958" w:author="He Jianan" w:date="2019-05-20T11:23:00Z">
                  <w:rPr>
                    <w:noProof/>
                  </w:rPr>
                </w:rPrChange>
              </w:rPr>
              <w:instrText>HYPERLINK \l "_Toc9243837"</w:instrText>
            </w:r>
            <w:r w:rsidRPr="009F4243">
              <w:rPr>
                <w:rStyle w:val="a9"/>
                <w:rFonts w:ascii="宋体" w:eastAsia="宋体" w:hAnsi="宋体"/>
                <w:noProof/>
                <w:sz w:val="24"/>
                <w:szCs w:val="24"/>
                <w:rPrChange w:id="959" w:author="He Jianan" w:date="2019-05-20T11:23:00Z">
                  <w:rPr>
                    <w:rStyle w:val="a9"/>
                    <w:noProof/>
                  </w:rPr>
                </w:rPrChange>
              </w:rPr>
              <w:instrText xml:space="preserve"> </w:instrText>
            </w:r>
            <w:r w:rsidRPr="009F4243">
              <w:rPr>
                <w:rStyle w:val="a9"/>
                <w:rFonts w:ascii="宋体" w:eastAsia="宋体" w:hAnsi="宋体"/>
                <w:noProof/>
                <w:sz w:val="24"/>
                <w:szCs w:val="24"/>
                <w:rPrChange w:id="960" w:author="He Jianan" w:date="2019-05-20T11:23:00Z">
                  <w:rPr>
                    <w:rStyle w:val="a9"/>
                    <w:noProof/>
                  </w:rPr>
                </w:rPrChange>
              </w:rPr>
            </w:r>
            <w:r w:rsidRPr="009F4243">
              <w:rPr>
                <w:rStyle w:val="a9"/>
                <w:rFonts w:ascii="宋体" w:eastAsia="宋体" w:hAnsi="宋体"/>
                <w:noProof/>
                <w:sz w:val="24"/>
                <w:szCs w:val="24"/>
                <w:rPrChange w:id="961" w:author="He Jianan" w:date="2019-05-20T11:23:00Z">
                  <w:rPr>
                    <w:rStyle w:val="a9"/>
                    <w:noProof/>
                  </w:rPr>
                </w:rPrChange>
              </w:rPr>
              <w:fldChar w:fldCharType="separate"/>
            </w:r>
            <w:r w:rsidRPr="009F4243">
              <w:rPr>
                <w:rStyle w:val="a9"/>
                <w:rFonts w:ascii="宋体" w:eastAsia="宋体" w:hAnsi="宋体"/>
                <w:noProof/>
                <w:sz w:val="24"/>
                <w:szCs w:val="24"/>
                <w:rPrChange w:id="962" w:author="He Jianan" w:date="2019-05-20T11:23:00Z">
                  <w:rPr>
                    <w:rStyle w:val="a9"/>
                    <w:rFonts w:ascii="黑体" w:eastAsia="黑体" w:hAnsi="黑体"/>
                    <w:noProof/>
                  </w:rPr>
                </w:rPrChange>
              </w:rPr>
              <w:t>6.1 项目展望</w:t>
            </w:r>
            <w:r w:rsidRPr="009F4243">
              <w:rPr>
                <w:rFonts w:ascii="宋体" w:eastAsia="宋体" w:hAnsi="宋体"/>
                <w:noProof/>
                <w:webHidden/>
                <w:sz w:val="24"/>
                <w:szCs w:val="24"/>
                <w:rPrChange w:id="963" w:author="He Jianan" w:date="2019-05-20T11:23:00Z">
                  <w:rPr>
                    <w:noProof/>
                    <w:webHidden/>
                  </w:rPr>
                </w:rPrChange>
              </w:rPr>
              <w:tab/>
            </w:r>
            <w:r w:rsidRPr="009F4243">
              <w:rPr>
                <w:rFonts w:ascii="宋体" w:eastAsia="宋体" w:hAnsi="宋体"/>
                <w:noProof/>
                <w:webHidden/>
                <w:sz w:val="24"/>
                <w:szCs w:val="24"/>
                <w:rPrChange w:id="964" w:author="He Jianan" w:date="2019-05-20T11:23:00Z">
                  <w:rPr>
                    <w:noProof/>
                    <w:webHidden/>
                  </w:rPr>
                </w:rPrChange>
              </w:rPr>
              <w:fldChar w:fldCharType="begin"/>
            </w:r>
            <w:r w:rsidRPr="009F4243">
              <w:rPr>
                <w:rFonts w:ascii="宋体" w:eastAsia="宋体" w:hAnsi="宋体"/>
                <w:noProof/>
                <w:webHidden/>
                <w:sz w:val="24"/>
                <w:szCs w:val="24"/>
                <w:rPrChange w:id="965" w:author="He Jianan" w:date="2019-05-20T11:23:00Z">
                  <w:rPr>
                    <w:noProof/>
                    <w:webHidden/>
                  </w:rPr>
                </w:rPrChange>
              </w:rPr>
              <w:instrText xml:space="preserve"> PAGEREF _Toc9243837 \h </w:instrText>
            </w:r>
            <w:r w:rsidRPr="009F4243">
              <w:rPr>
                <w:rFonts w:ascii="宋体" w:eastAsia="宋体" w:hAnsi="宋体"/>
                <w:noProof/>
                <w:webHidden/>
                <w:sz w:val="24"/>
                <w:szCs w:val="24"/>
                <w:rPrChange w:id="966" w:author="He Jianan" w:date="2019-05-20T11:23:00Z">
                  <w:rPr>
                    <w:noProof/>
                    <w:webHidden/>
                  </w:rPr>
                </w:rPrChange>
              </w:rPr>
            </w:r>
          </w:ins>
          <w:r w:rsidRPr="009F4243">
            <w:rPr>
              <w:rFonts w:ascii="宋体" w:eastAsia="宋体" w:hAnsi="宋体"/>
              <w:noProof/>
              <w:webHidden/>
              <w:sz w:val="24"/>
              <w:szCs w:val="24"/>
              <w:rPrChange w:id="967" w:author="He Jianan" w:date="2019-05-20T11:23:00Z">
                <w:rPr>
                  <w:noProof/>
                  <w:webHidden/>
                </w:rPr>
              </w:rPrChange>
            </w:rPr>
            <w:fldChar w:fldCharType="separate"/>
          </w:r>
          <w:ins w:id="968" w:author="He Jianan" w:date="2019-05-20T11:22:00Z">
            <w:r w:rsidRPr="009F4243">
              <w:rPr>
                <w:rFonts w:ascii="宋体" w:eastAsia="宋体" w:hAnsi="宋体"/>
                <w:noProof/>
                <w:webHidden/>
                <w:sz w:val="24"/>
                <w:szCs w:val="24"/>
                <w:rPrChange w:id="969" w:author="He Jianan" w:date="2019-05-20T11:23:00Z">
                  <w:rPr>
                    <w:noProof/>
                    <w:webHidden/>
                  </w:rPr>
                </w:rPrChange>
              </w:rPr>
              <w:t>38</w:t>
            </w:r>
            <w:r w:rsidRPr="009F4243">
              <w:rPr>
                <w:rFonts w:ascii="宋体" w:eastAsia="宋体" w:hAnsi="宋体"/>
                <w:noProof/>
                <w:webHidden/>
                <w:sz w:val="24"/>
                <w:szCs w:val="24"/>
                <w:rPrChange w:id="970" w:author="He Jianan" w:date="2019-05-20T11:23:00Z">
                  <w:rPr>
                    <w:noProof/>
                    <w:webHidden/>
                  </w:rPr>
                </w:rPrChange>
              </w:rPr>
              <w:fldChar w:fldCharType="end"/>
            </w:r>
            <w:r w:rsidRPr="009F4243">
              <w:rPr>
                <w:rStyle w:val="a9"/>
                <w:rFonts w:ascii="宋体" w:eastAsia="宋体" w:hAnsi="宋体"/>
                <w:noProof/>
                <w:sz w:val="24"/>
                <w:szCs w:val="24"/>
                <w:rPrChange w:id="971" w:author="He Jianan" w:date="2019-05-20T11:23:00Z">
                  <w:rPr>
                    <w:rStyle w:val="a9"/>
                    <w:noProof/>
                  </w:rPr>
                </w:rPrChange>
              </w:rPr>
              <w:fldChar w:fldCharType="end"/>
            </w:r>
          </w:ins>
        </w:p>
        <w:p w14:paraId="4EB81479" w14:textId="77777777" w:rsidR="009F4243" w:rsidRPr="009F4243" w:rsidRDefault="009F4243" w:rsidP="009F4243">
          <w:pPr>
            <w:rPr>
              <w:ins w:id="972" w:author="He Jianan" w:date="2019-05-20T11:22:00Z"/>
              <w:rFonts w:hint="eastAsia"/>
              <w:rPrChange w:id="973" w:author="He Jianan" w:date="2019-05-20T11:27:00Z">
                <w:rPr>
                  <w:ins w:id="974" w:author="He Jianan" w:date="2019-05-20T11:22:00Z"/>
                  <w:noProof/>
                </w:rPr>
              </w:rPrChange>
            </w:rPr>
            <w:pPrChange w:id="975" w:author="He Jianan" w:date="2019-05-20T11:27:00Z">
              <w:pPr>
                <w:pStyle w:val="TOC2"/>
                <w:tabs>
                  <w:tab w:val="right" w:leader="dot" w:pos="9344"/>
                </w:tabs>
              </w:pPr>
            </w:pPrChange>
          </w:pPr>
        </w:p>
        <w:p w14:paraId="05586269" w14:textId="0712C75F" w:rsidR="009F4243" w:rsidRPr="009F4243" w:rsidRDefault="009F4243">
          <w:pPr>
            <w:pStyle w:val="TOC1"/>
            <w:rPr>
              <w:ins w:id="976" w:author="He Jianan" w:date="2019-05-20T11:22:00Z"/>
              <w:rFonts w:cstheme="minorBidi"/>
              <w:sz w:val="24"/>
              <w:szCs w:val="24"/>
              <w:rPrChange w:id="977" w:author="He Jianan" w:date="2019-05-20T11:23:00Z">
                <w:rPr>
                  <w:ins w:id="978" w:author="He Jianan" w:date="2019-05-20T11:22:00Z"/>
                  <w:rFonts w:asciiTheme="minorHAnsi" w:eastAsiaTheme="minorEastAsia" w:hAnsiTheme="minorHAnsi" w:cstheme="minorBidi"/>
                  <w:szCs w:val="22"/>
                </w:rPr>
              </w:rPrChange>
            </w:rPr>
          </w:pPr>
          <w:ins w:id="979" w:author="He Jianan" w:date="2019-05-20T11:22:00Z">
            <w:r w:rsidRPr="009F4243">
              <w:rPr>
                <w:rStyle w:val="a9"/>
                <w:sz w:val="24"/>
                <w:szCs w:val="24"/>
                <w:rPrChange w:id="980" w:author="He Jianan" w:date="2019-05-20T11:23:00Z">
                  <w:rPr>
                    <w:rStyle w:val="a9"/>
                  </w:rPr>
                </w:rPrChange>
              </w:rPr>
              <w:fldChar w:fldCharType="begin"/>
            </w:r>
            <w:r w:rsidRPr="009F4243">
              <w:rPr>
                <w:rStyle w:val="a9"/>
                <w:sz w:val="24"/>
                <w:szCs w:val="24"/>
                <w:rPrChange w:id="981" w:author="He Jianan" w:date="2019-05-20T11:23:00Z">
                  <w:rPr>
                    <w:rStyle w:val="a9"/>
                  </w:rPr>
                </w:rPrChange>
              </w:rPr>
              <w:instrText xml:space="preserve"> </w:instrText>
            </w:r>
            <w:r w:rsidRPr="009F4243">
              <w:rPr>
                <w:sz w:val="24"/>
                <w:szCs w:val="24"/>
                <w:rPrChange w:id="982" w:author="He Jianan" w:date="2019-05-20T11:23:00Z">
                  <w:rPr/>
                </w:rPrChange>
              </w:rPr>
              <w:instrText>HYPERLINK \l "_Toc9243838"</w:instrText>
            </w:r>
            <w:r w:rsidRPr="009F4243">
              <w:rPr>
                <w:rStyle w:val="a9"/>
                <w:sz w:val="24"/>
                <w:szCs w:val="24"/>
                <w:rPrChange w:id="983" w:author="He Jianan" w:date="2019-05-20T11:23:00Z">
                  <w:rPr>
                    <w:rStyle w:val="a9"/>
                  </w:rPr>
                </w:rPrChange>
              </w:rPr>
              <w:instrText xml:space="preserve"> </w:instrText>
            </w:r>
            <w:r w:rsidRPr="009F4243">
              <w:rPr>
                <w:rStyle w:val="a9"/>
                <w:sz w:val="24"/>
                <w:szCs w:val="24"/>
                <w:rPrChange w:id="984" w:author="He Jianan" w:date="2019-05-20T11:23:00Z">
                  <w:rPr>
                    <w:rStyle w:val="a9"/>
                  </w:rPr>
                </w:rPrChange>
              </w:rPr>
            </w:r>
            <w:r w:rsidRPr="009F4243">
              <w:rPr>
                <w:rStyle w:val="a9"/>
                <w:sz w:val="24"/>
                <w:szCs w:val="24"/>
                <w:rPrChange w:id="985" w:author="He Jianan" w:date="2019-05-20T11:23:00Z">
                  <w:rPr>
                    <w:rStyle w:val="a9"/>
                  </w:rPr>
                </w:rPrChange>
              </w:rPr>
              <w:fldChar w:fldCharType="separate"/>
            </w:r>
            <w:r w:rsidRPr="009F4243">
              <w:rPr>
                <w:rStyle w:val="a9"/>
                <w:sz w:val="24"/>
                <w:szCs w:val="24"/>
                <w:rPrChange w:id="986" w:author="He Jianan" w:date="2019-05-20T11:23:00Z">
                  <w:rPr>
                    <w:rStyle w:val="a9"/>
                    <w:rFonts w:ascii="黑体" w:eastAsia="黑体" w:hAnsi="黑体"/>
                  </w:rPr>
                </w:rPrChange>
              </w:rPr>
              <w:t>致  谢</w:t>
            </w:r>
            <w:r w:rsidRPr="009F4243">
              <w:rPr>
                <w:webHidden/>
                <w:sz w:val="24"/>
                <w:szCs w:val="24"/>
                <w:rPrChange w:id="987" w:author="He Jianan" w:date="2019-05-20T11:23:00Z">
                  <w:rPr>
                    <w:webHidden/>
                  </w:rPr>
                </w:rPrChange>
              </w:rPr>
              <w:tab/>
            </w:r>
            <w:r w:rsidRPr="009F4243">
              <w:rPr>
                <w:webHidden/>
                <w:sz w:val="24"/>
                <w:szCs w:val="24"/>
                <w:rPrChange w:id="988" w:author="He Jianan" w:date="2019-05-20T11:23:00Z">
                  <w:rPr>
                    <w:webHidden/>
                  </w:rPr>
                </w:rPrChange>
              </w:rPr>
              <w:fldChar w:fldCharType="begin"/>
            </w:r>
            <w:r w:rsidRPr="009F4243">
              <w:rPr>
                <w:webHidden/>
                <w:sz w:val="24"/>
                <w:szCs w:val="24"/>
                <w:rPrChange w:id="989" w:author="He Jianan" w:date="2019-05-20T11:23:00Z">
                  <w:rPr>
                    <w:webHidden/>
                  </w:rPr>
                </w:rPrChange>
              </w:rPr>
              <w:instrText xml:space="preserve"> PAGEREF _Toc9243838 \h </w:instrText>
            </w:r>
            <w:r w:rsidRPr="009F4243">
              <w:rPr>
                <w:webHidden/>
                <w:sz w:val="24"/>
                <w:szCs w:val="24"/>
                <w:rPrChange w:id="990" w:author="He Jianan" w:date="2019-05-20T11:23:00Z">
                  <w:rPr>
                    <w:webHidden/>
                  </w:rPr>
                </w:rPrChange>
              </w:rPr>
            </w:r>
          </w:ins>
          <w:r w:rsidRPr="009F4243">
            <w:rPr>
              <w:webHidden/>
              <w:sz w:val="24"/>
              <w:szCs w:val="24"/>
              <w:rPrChange w:id="991" w:author="He Jianan" w:date="2019-05-20T11:23:00Z">
                <w:rPr>
                  <w:webHidden/>
                </w:rPr>
              </w:rPrChange>
            </w:rPr>
            <w:fldChar w:fldCharType="separate"/>
          </w:r>
          <w:ins w:id="992" w:author="He Jianan" w:date="2019-05-20T11:22:00Z">
            <w:r w:rsidRPr="009F4243">
              <w:rPr>
                <w:webHidden/>
                <w:sz w:val="24"/>
                <w:szCs w:val="24"/>
                <w:rPrChange w:id="993" w:author="He Jianan" w:date="2019-05-20T11:23:00Z">
                  <w:rPr>
                    <w:webHidden/>
                  </w:rPr>
                </w:rPrChange>
              </w:rPr>
              <w:t>39</w:t>
            </w:r>
            <w:r w:rsidRPr="009F4243">
              <w:rPr>
                <w:webHidden/>
                <w:sz w:val="24"/>
                <w:szCs w:val="24"/>
                <w:rPrChange w:id="994" w:author="He Jianan" w:date="2019-05-20T11:23:00Z">
                  <w:rPr>
                    <w:webHidden/>
                  </w:rPr>
                </w:rPrChange>
              </w:rPr>
              <w:fldChar w:fldCharType="end"/>
            </w:r>
            <w:r w:rsidRPr="009F4243">
              <w:rPr>
                <w:rStyle w:val="a9"/>
                <w:sz w:val="24"/>
                <w:szCs w:val="24"/>
                <w:rPrChange w:id="995" w:author="He Jianan" w:date="2019-05-20T11:23:00Z">
                  <w:rPr>
                    <w:rStyle w:val="a9"/>
                  </w:rPr>
                </w:rPrChange>
              </w:rPr>
              <w:fldChar w:fldCharType="end"/>
            </w:r>
          </w:ins>
        </w:p>
        <w:p w14:paraId="2AC3F6E4" w14:textId="56E0E420" w:rsidR="009F4243" w:rsidRPr="009F4243" w:rsidRDefault="009F4243">
          <w:pPr>
            <w:pStyle w:val="TOC1"/>
            <w:rPr>
              <w:ins w:id="996" w:author="He Jianan" w:date="2019-05-20T11:22:00Z"/>
              <w:rFonts w:cstheme="minorBidi"/>
              <w:sz w:val="24"/>
              <w:szCs w:val="24"/>
              <w:rPrChange w:id="997" w:author="He Jianan" w:date="2019-05-20T11:23:00Z">
                <w:rPr>
                  <w:ins w:id="998" w:author="He Jianan" w:date="2019-05-20T11:22:00Z"/>
                  <w:rFonts w:asciiTheme="minorHAnsi" w:eastAsiaTheme="minorEastAsia" w:hAnsiTheme="minorHAnsi" w:cstheme="minorBidi"/>
                  <w:szCs w:val="22"/>
                </w:rPr>
              </w:rPrChange>
            </w:rPr>
          </w:pPr>
          <w:ins w:id="999" w:author="He Jianan" w:date="2019-05-20T11:22:00Z">
            <w:r w:rsidRPr="009F4243">
              <w:rPr>
                <w:rStyle w:val="a9"/>
                <w:sz w:val="24"/>
                <w:szCs w:val="24"/>
                <w:rPrChange w:id="1000" w:author="He Jianan" w:date="2019-05-20T11:23:00Z">
                  <w:rPr>
                    <w:rStyle w:val="a9"/>
                  </w:rPr>
                </w:rPrChange>
              </w:rPr>
              <w:fldChar w:fldCharType="begin"/>
            </w:r>
            <w:r w:rsidRPr="009F4243">
              <w:rPr>
                <w:rStyle w:val="a9"/>
                <w:sz w:val="24"/>
                <w:szCs w:val="24"/>
                <w:rPrChange w:id="1001" w:author="He Jianan" w:date="2019-05-20T11:23:00Z">
                  <w:rPr>
                    <w:rStyle w:val="a9"/>
                  </w:rPr>
                </w:rPrChange>
              </w:rPr>
              <w:instrText xml:space="preserve"> </w:instrText>
            </w:r>
            <w:r w:rsidRPr="009F4243">
              <w:rPr>
                <w:sz w:val="24"/>
                <w:szCs w:val="24"/>
                <w:rPrChange w:id="1002" w:author="He Jianan" w:date="2019-05-20T11:23:00Z">
                  <w:rPr/>
                </w:rPrChange>
              </w:rPr>
              <w:instrText>HYPERLINK \l "_Toc9243839"</w:instrText>
            </w:r>
            <w:r w:rsidRPr="009F4243">
              <w:rPr>
                <w:rStyle w:val="a9"/>
                <w:sz w:val="24"/>
                <w:szCs w:val="24"/>
                <w:rPrChange w:id="1003" w:author="He Jianan" w:date="2019-05-20T11:23:00Z">
                  <w:rPr>
                    <w:rStyle w:val="a9"/>
                  </w:rPr>
                </w:rPrChange>
              </w:rPr>
              <w:instrText xml:space="preserve"> </w:instrText>
            </w:r>
            <w:r w:rsidRPr="009F4243">
              <w:rPr>
                <w:rStyle w:val="a9"/>
                <w:sz w:val="24"/>
                <w:szCs w:val="24"/>
                <w:rPrChange w:id="1004" w:author="He Jianan" w:date="2019-05-20T11:23:00Z">
                  <w:rPr>
                    <w:rStyle w:val="a9"/>
                  </w:rPr>
                </w:rPrChange>
              </w:rPr>
            </w:r>
            <w:r w:rsidRPr="009F4243">
              <w:rPr>
                <w:rStyle w:val="a9"/>
                <w:sz w:val="24"/>
                <w:szCs w:val="24"/>
                <w:rPrChange w:id="1005" w:author="He Jianan" w:date="2019-05-20T11:23:00Z">
                  <w:rPr>
                    <w:rStyle w:val="a9"/>
                  </w:rPr>
                </w:rPrChange>
              </w:rPr>
              <w:fldChar w:fldCharType="separate"/>
            </w:r>
            <w:r w:rsidRPr="009F4243">
              <w:rPr>
                <w:rStyle w:val="a9"/>
                <w:sz w:val="24"/>
                <w:szCs w:val="24"/>
                <w:rPrChange w:id="1006" w:author="He Jianan" w:date="2019-05-20T11:23:00Z">
                  <w:rPr>
                    <w:rStyle w:val="a9"/>
                    <w:rFonts w:ascii="黑体" w:eastAsia="黑体" w:hAnsi="黑体"/>
                  </w:rPr>
                </w:rPrChange>
              </w:rPr>
              <w:t>参考文献</w:t>
            </w:r>
          </w:ins>
          <w:ins w:id="1007" w:author="He Jianan" w:date="2019-05-20T11:27:00Z">
            <w:r w:rsidRPr="009F4243">
              <w:rPr>
                <w:rStyle w:val="a9"/>
                <w:rFonts w:hint="eastAsia"/>
                <w:sz w:val="24"/>
                <w:szCs w:val="24"/>
              </w:rPr>
              <w:t>（</w:t>
            </w:r>
            <w:r w:rsidRPr="009F4243">
              <w:rPr>
                <w:rStyle w:val="a9"/>
                <w:sz w:val="24"/>
                <w:szCs w:val="24"/>
              </w:rPr>
              <w:t>References）</w:t>
            </w:r>
          </w:ins>
          <w:ins w:id="1008" w:author="He Jianan" w:date="2019-05-20T11:22:00Z">
            <w:r w:rsidRPr="009F4243">
              <w:rPr>
                <w:webHidden/>
                <w:sz w:val="24"/>
                <w:szCs w:val="24"/>
                <w:rPrChange w:id="1009" w:author="He Jianan" w:date="2019-05-20T11:23:00Z">
                  <w:rPr>
                    <w:webHidden/>
                  </w:rPr>
                </w:rPrChange>
              </w:rPr>
              <w:tab/>
            </w:r>
            <w:r w:rsidRPr="009F4243">
              <w:rPr>
                <w:webHidden/>
                <w:sz w:val="24"/>
                <w:szCs w:val="24"/>
                <w:rPrChange w:id="1010" w:author="He Jianan" w:date="2019-05-20T11:23:00Z">
                  <w:rPr>
                    <w:webHidden/>
                  </w:rPr>
                </w:rPrChange>
              </w:rPr>
              <w:fldChar w:fldCharType="begin"/>
            </w:r>
            <w:r w:rsidRPr="009F4243">
              <w:rPr>
                <w:webHidden/>
                <w:sz w:val="24"/>
                <w:szCs w:val="24"/>
                <w:rPrChange w:id="1011" w:author="He Jianan" w:date="2019-05-20T11:23:00Z">
                  <w:rPr>
                    <w:webHidden/>
                  </w:rPr>
                </w:rPrChange>
              </w:rPr>
              <w:instrText xml:space="preserve"> PAGEREF _Toc9243839 \h </w:instrText>
            </w:r>
            <w:r w:rsidRPr="009F4243">
              <w:rPr>
                <w:webHidden/>
                <w:sz w:val="24"/>
                <w:szCs w:val="24"/>
                <w:rPrChange w:id="1012" w:author="He Jianan" w:date="2019-05-20T11:23:00Z">
                  <w:rPr>
                    <w:webHidden/>
                  </w:rPr>
                </w:rPrChange>
              </w:rPr>
            </w:r>
          </w:ins>
          <w:r w:rsidRPr="009F4243">
            <w:rPr>
              <w:webHidden/>
              <w:sz w:val="24"/>
              <w:szCs w:val="24"/>
              <w:rPrChange w:id="1013" w:author="He Jianan" w:date="2019-05-20T11:23:00Z">
                <w:rPr>
                  <w:webHidden/>
                </w:rPr>
              </w:rPrChange>
            </w:rPr>
            <w:fldChar w:fldCharType="separate"/>
          </w:r>
          <w:ins w:id="1014" w:author="He Jianan" w:date="2019-05-20T11:22:00Z">
            <w:r w:rsidRPr="009F4243">
              <w:rPr>
                <w:webHidden/>
                <w:sz w:val="24"/>
                <w:szCs w:val="24"/>
                <w:rPrChange w:id="1015" w:author="He Jianan" w:date="2019-05-20T11:23:00Z">
                  <w:rPr>
                    <w:webHidden/>
                  </w:rPr>
                </w:rPrChange>
              </w:rPr>
              <w:t>40</w:t>
            </w:r>
            <w:r w:rsidRPr="009F4243">
              <w:rPr>
                <w:webHidden/>
                <w:sz w:val="24"/>
                <w:szCs w:val="24"/>
                <w:rPrChange w:id="1016" w:author="He Jianan" w:date="2019-05-20T11:23:00Z">
                  <w:rPr>
                    <w:webHidden/>
                  </w:rPr>
                </w:rPrChange>
              </w:rPr>
              <w:fldChar w:fldCharType="end"/>
            </w:r>
            <w:r w:rsidRPr="009F4243">
              <w:rPr>
                <w:rStyle w:val="a9"/>
                <w:sz w:val="24"/>
                <w:szCs w:val="24"/>
                <w:rPrChange w:id="1017" w:author="He Jianan" w:date="2019-05-20T11:23:00Z">
                  <w:rPr>
                    <w:rStyle w:val="a9"/>
                  </w:rPr>
                </w:rPrChange>
              </w:rPr>
              <w:fldChar w:fldCharType="end"/>
            </w:r>
          </w:ins>
        </w:p>
        <w:p w14:paraId="6808EFDF" w14:textId="649A6699" w:rsidR="00A04BB4" w:rsidRPr="009F4243" w:rsidDel="009F4243" w:rsidRDefault="00A04BB4">
          <w:pPr>
            <w:pStyle w:val="TOC1"/>
            <w:rPr>
              <w:del w:id="1018" w:author="He Jianan" w:date="2019-05-20T11:22:00Z"/>
              <w:rFonts w:cstheme="minorBidi"/>
              <w:sz w:val="24"/>
              <w:szCs w:val="24"/>
              <w:rPrChange w:id="1019" w:author="He Jianan" w:date="2019-05-20T11:23:00Z">
                <w:rPr>
                  <w:del w:id="1020" w:author="He Jianan" w:date="2019-05-20T11:22:00Z"/>
                  <w:rFonts w:cstheme="minorBidi"/>
                  <w:sz w:val="24"/>
                  <w:szCs w:val="24"/>
                </w:rPr>
              </w:rPrChange>
            </w:rPr>
          </w:pPr>
          <w:del w:id="1021" w:author="He Jianan" w:date="2019-05-20T11:22:00Z">
            <w:r w:rsidRPr="009F4243" w:rsidDel="009F4243">
              <w:rPr>
                <w:sz w:val="24"/>
                <w:szCs w:val="24"/>
                <w:rPrChange w:id="1022" w:author="He Jianan" w:date="2019-05-20T11:23:00Z">
                  <w:rPr>
                    <w:rStyle w:val="a9"/>
                    <w:sz w:val="24"/>
                    <w:szCs w:val="24"/>
                  </w:rPr>
                </w:rPrChange>
              </w:rPr>
              <w:delText>摘  要</w:delText>
            </w:r>
            <w:r w:rsidRPr="009F4243" w:rsidDel="009F4243">
              <w:rPr>
                <w:webHidden/>
                <w:sz w:val="24"/>
                <w:szCs w:val="24"/>
                <w:rPrChange w:id="1023" w:author="He Jianan" w:date="2019-05-20T11:23:00Z">
                  <w:rPr>
                    <w:webHidden/>
                    <w:sz w:val="24"/>
                    <w:szCs w:val="24"/>
                  </w:rPr>
                </w:rPrChange>
              </w:rPr>
              <w:tab/>
            </w:r>
            <w:r w:rsidRPr="009F4243" w:rsidDel="009F4243">
              <w:rPr>
                <w:rFonts w:hint="eastAsia"/>
                <w:sz w:val="24"/>
                <w:szCs w:val="24"/>
                <w:rPrChange w:id="1024" w:author="He Jianan" w:date="2019-05-20T11:23:00Z">
                  <w:rPr>
                    <w:rFonts w:hint="eastAsia"/>
                    <w:sz w:val="24"/>
                    <w:szCs w:val="24"/>
                  </w:rPr>
                </w:rPrChange>
              </w:rPr>
              <w:delText>Ⅰ</w:delText>
            </w:r>
          </w:del>
        </w:p>
        <w:p w14:paraId="39E72C75" w14:textId="732F66C9" w:rsidR="00A04BB4" w:rsidRPr="009F4243" w:rsidDel="009F4243" w:rsidRDefault="00A04BB4">
          <w:pPr>
            <w:pStyle w:val="TOC1"/>
            <w:rPr>
              <w:del w:id="1025" w:author="He Jianan" w:date="2019-05-20T11:22:00Z"/>
              <w:rStyle w:val="a9"/>
              <w:sz w:val="24"/>
              <w:szCs w:val="24"/>
              <w:rPrChange w:id="1026" w:author="He Jianan" w:date="2019-05-20T11:23:00Z">
                <w:rPr>
                  <w:del w:id="1027" w:author="He Jianan" w:date="2019-05-20T11:22:00Z"/>
                  <w:rStyle w:val="a9"/>
                  <w:sz w:val="24"/>
                  <w:szCs w:val="24"/>
                </w:rPr>
              </w:rPrChange>
            </w:rPr>
          </w:pPr>
          <w:del w:id="1028" w:author="He Jianan" w:date="2019-05-20T11:22:00Z">
            <w:r w:rsidRPr="009F4243" w:rsidDel="009F4243">
              <w:rPr>
                <w:sz w:val="24"/>
                <w:szCs w:val="24"/>
                <w:rPrChange w:id="1029" w:author="He Jianan" w:date="2019-05-20T11:23:00Z">
                  <w:rPr>
                    <w:rStyle w:val="a9"/>
                    <w:sz w:val="24"/>
                    <w:szCs w:val="24"/>
                  </w:rPr>
                </w:rPrChange>
              </w:rPr>
              <w:delText>Abstract</w:delText>
            </w:r>
            <w:r w:rsidRPr="009F4243" w:rsidDel="009F4243">
              <w:rPr>
                <w:webHidden/>
                <w:sz w:val="24"/>
                <w:szCs w:val="24"/>
                <w:rPrChange w:id="1030" w:author="He Jianan" w:date="2019-05-20T11:23:00Z">
                  <w:rPr>
                    <w:webHidden/>
                    <w:sz w:val="24"/>
                    <w:szCs w:val="24"/>
                  </w:rPr>
                </w:rPrChange>
              </w:rPr>
              <w:tab/>
            </w:r>
            <w:r w:rsidRPr="009F4243" w:rsidDel="009F4243">
              <w:rPr>
                <w:rFonts w:hint="eastAsia"/>
                <w:sz w:val="24"/>
                <w:szCs w:val="24"/>
                <w:rPrChange w:id="1031" w:author="He Jianan" w:date="2019-05-20T11:23:00Z">
                  <w:rPr>
                    <w:rFonts w:hint="eastAsia"/>
                    <w:sz w:val="24"/>
                    <w:szCs w:val="24"/>
                  </w:rPr>
                </w:rPrChange>
              </w:rPr>
              <w:delText>Ⅱ</w:delText>
            </w:r>
          </w:del>
        </w:p>
        <w:p w14:paraId="055E784B" w14:textId="77777777" w:rsidR="00A04BB4" w:rsidRPr="009F4243" w:rsidDel="009F4243" w:rsidRDefault="00A04BB4" w:rsidP="00A04BB4">
          <w:pPr>
            <w:rPr>
              <w:del w:id="1032" w:author="He Jianan" w:date="2019-05-20T11:22:00Z"/>
              <w:rFonts w:ascii="宋体" w:eastAsia="宋体" w:hAnsi="宋体"/>
              <w:noProof/>
              <w:sz w:val="24"/>
              <w:szCs w:val="24"/>
              <w:rPrChange w:id="1033" w:author="He Jianan" w:date="2019-05-20T11:23:00Z">
                <w:rPr>
                  <w:del w:id="1034" w:author="He Jianan" w:date="2019-05-20T11:22:00Z"/>
                  <w:noProof/>
                </w:rPr>
              </w:rPrChange>
            </w:rPr>
          </w:pPr>
        </w:p>
        <w:p w14:paraId="74A162B0" w14:textId="7D8BE449" w:rsidR="00A04BB4" w:rsidRPr="009F4243" w:rsidDel="009F4243" w:rsidRDefault="00A04BB4">
          <w:pPr>
            <w:pStyle w:val="TOC1"/>
            <w:rPr>
              <w:del w:id="1035" w:author="He Jianan" w:date="2019-05-20T11:22:00Z"/>
              <w:rFonts w:cstheme="minorBidi"/>
              <w:sz w:val="24"/>
              <w:szCs w:val="24"/>
              <w:rPrChange w:id="1036" w:author="He Jianan" w:date="2019-05-20T11:23:00Z">
                <w:rPr>
                  <w:del w:id="1037" w:author="He Jianan" w:date="2019-05-20T11:22:00Z"/>
                  <w:rFonts w:cstheme="minorBidi"/>
                  <w:sz w:val="24"/>
                  <w:szCs w:val="24"/>
                </w:rPr>
              </w:rPrChange>
            </w:rPr>
          </w:pPr>
          <w:del w:id="1038" w:author="He Jianan" w:date="2019-05-20T11:22:00Z">
            <w:r w:rsidRPr="009F4243" w:rsidDel="009F4243">
              <w:rPr>
                <w:sz w:val="24"/>
                <w:szCs w:val="24"/>
                <w:rPrChange w:id="1039" w:author="He Jianan" w:date="2019-05-20T11:23:00Z">
                  <w:rPr>
                    <w:rStyle w:val="a9"/>
                    <w:sz w:val="24"/>
                    <w:szCs w:val="24"/>
                  </w:rPr>
                </w:rPrChange>
              </w:rPr>
              <w:delText>第一章 绪论</w:delText>
            </w:r>
            <w:r w:rsidRPr="009F4243" w:rsidDel="009F4243">
              <w:rPr>
                <w:webHidden/>
                <w:sz w:val="24"/>
                <w:szCs w:val="24"/>
                <w:rPrChange w:id="1040" w:author="He Jianan" w:date="2019-05-20T11:23:00Z">
                  <w:rPr>
                    <w:webHidden/>
                    <w:sz w:val="24"/>
                    <w:szCs w:val="24"/>
                  </w:rPr>
                </w:rPrChange>
              </w:rPr>
              <w:tab/>
              <w:delText>1</w:delText>
            </w:r>
          </w:del>
        </w:p>
        <w:p w14:paraId="6E53E023" w14:textId="377E9B3D" w:rsidR="00A04BB4" w:rsidRPr="009F4243" w:rsidDel="009F4243" w:rsidRDefault="00A04BB4">
          <w:pPr>
            <w:pStyle w:val="TOC2"/>
            <w:tabs>
              <w:tab w:val="right" w:leader="dot" w:pos="9344"/>
            </w:tabs>
            <w:rPr>
              <w:del w:id="1041" w:author="He Jianan" w:date="2019-05-20T11:22:00Z"/>
              <w:rFonts w:ascii="宋体" w:eastAsia="宋体" w:hAnsi="宋体"/>
              <w:noProof/>
              <w:sz w:val="24"/>
              <w:szCs w:val="24"/>
              <w:rPrChange w:id="1042" w:author="He Jianan" w:date="2019-05-20T11:23:00Z">
                <w:rPr>
                  <w:del w:id="1043" w:author="He Jianan" w:date="2019-05-20T11:22:00Z"/>
                  <w:rFonts w:ascii="宋体" w:eastAsia="宋体" w:hAnsi="宋体"/>
                  <w:noProof/>
                  <w:sz w:val="24"/>
                  <w:szCs w:val="24"/>
                </w:rPr>
              </w:rPrChange>
            </w:rPr>
          </w:pPr>
          <w:del w:id="1044" w:author="He Jianan" w:date="2019-05-20T11:22:00Z">
            <w:r w:rsidRPr="009F4243" w:rsidDel="009F4243">
              <w:rPr>
                <w:rFonts w:ascii="宋体" w:eastAsia="宋体" w:hAnsi="宋体"/>
                <w:noProof/>
                <w:sz w:val="24"/>
                <w:szCs w:val="24"/>
                <w:rPrChange w:id="1045" w:author="He Jianan" w:date="2019-05-20T11:23:00Z">
                  <w:rPr>
                    <w:rStyle w:val="a9"/>
                    <w:rFonts w:ascii="宋体" w:eastAsia="宋体" w:hAnsi="宋体"/>
                    <w:noProof/>
                    <w:sz w:val="24"/>
                    <w:szCs w:val="24"/>
                  </w:rPr>
                </w:rPrChange>
              </w:rPr>
              <w:delText>1.1 研究背景与意义</w:delText>
            </w:r>
            <w:r w:rsidRPr="009F4243" w:rsidDel="009F4243">
              <w:rPr>
                <w:rFonts w:ascii="宋体" w:eastAsia="宋体" w:hAnsi="宋体"/>
                <w:noProof/>
                <w:webHidden/>
                <w:sz w:val="24"/>
                <w:szCs w:val="24"/>
                <w:rPrChange w:id="1046" w:author="He Jianan" w:date="2019-05-20T11:23:00Z">
                  <w:rPr>
                    <w:rFonts w:ascii="宋体" w:eastAsia="宋体" w:hAnsi="宋体"/>
                    <w:noProof/>
                    <w:webHidden/>
                    <w:sz w:val="24"/>
                    <w:szCs w:val="24"/>
                  </w:rPr>
                </w:rPrChange>
              </w:rPr>
              <w:tab/>
              <w:delText>1</w:delText>
            </w:r>
          </w:del>
        </w:p>
        <w:p w14:paraId="22CA95A1" w14:textId="49373F40" w:rsidR="00A04BB4" w:rsidRPr="009F4243" w:rsidDel="009F4243" w:rsidRDefault="00A04BB4">
          <w:pPr>
            <w:pStyle w:val="TOC2"/>
            <w:tabs>
              <w:tab w:val="right" w:leader="dot" w:pos="9344"/>
            </w:tabs>
            <w:rPr>
              <w:del w:id="1047" w:author="He Jianan" w:date="2019-05-20T11:22:00Z"/>
              <w:rFonts w:ascii="宋体" w:eastAsia="宋体" w:hAnsi="宋体"/>
              <w:noProof/>
              <w:sz w:val="24"/>
              <w:szCs w:val="24"/>
              <w:rPrChange w:id="1048" w:author="He Jianan" w:date="2019-05-20T11:23:00Z">
                <w:rPr>
                  <w:del w:id="1049" w:author="He Jianan" w:date="2019-05-20T11:22:00Z"/>
                  <w:rFonts w:ascii="宋体" w:eastAsia="宋体" w:hAnsi="宋体"/>
                  <w:noProof/>
                  <w:sz w:val="24"/>
                  <w:szCs w:val="24"/>
                </w:rPr>
              </w:rPrChange>
            </w:rPr>
          </w:pPr>
          <w:del w:id="1050" w:author="He Jianan" w:date="2019-05-20T11:22:00Z">
            <w:r w:rsidRPr="009F4243" w:rsidDel="009F4243">
              <w:rPr>
                <w:rFonts w:ascii="宋体" w:eastAsia="宋体" w:hAnsi="宋体"/>
                <w:noProof/>
                <w:sz w:val="24"/>
                <w:szCs w:val="24"/>
                <w:rPrChange w:id="1051" w:author="He Jianan" w:date="2019-05-20T11:23:00Z">
                  <w:rPr>
                    <w:rStyle w:val="a9"/>
                    <w:rFonts w:ascii="宋体" w:eastAsia="宋体" w:hAnsi="宋体"/>
                    <w:noProof/>
                    <w:sz w:val="24"/>
                    <w:szCs w:val="24"/>
                  </w:rPr>
                </w:rPrChange>
              </w:rPr>
              <w:delText>1.2 三维可视化的研究现状与发展趋势</w:delText>
            </w:r>
            <w:r w:rsidRPr="009F4243" w:rsidDel="009F4243">
              <w:rPr>
                <w:rFonts w:ascii="宋体" w:eastAsia="宋体" w:hAnsi="宋体"/>
                <w:noProof/>
                <w:webHidden/>
                <w:sz w:val="24"/>
                <w:szCs w:val="24"/>
                <w:rPrChange w:id="1052" w:author="He Jianan" w:date="2019-05-20T11:23:00Z">
                  <w:rPr>
                    <w:rFonts w:ascii="宋体" w:eastAsia="宋体" w:hAnsi="宋体"/>
                    <w:noProof/>
                    <w:webHidden/>
                    <w:sz w:val="24"/>
                    <w:szCs w:val="24"/>
                  </w:rPr>
                </w:rPrChange>
              </w:rPr>
              <w:tab/>
              <w:delText>2</w:delText>
            </w:r>
          </w:del>
        </w:p>
        <w:p w14:paraId="4602EF95" w14:textId="125ED520" w:rsidR="0039554C" w:rsidRPr="009F4243" w:rsidDel="009F4243" w:rsidRDefault="00A04BB4" w:rsidP="0039554C">
          <w:pPr>
            <w:rPr>
              <w:del w:id="1053" w:author="He Jianan" w:date="2019-05-20T11:22:00Z"/>
              <w:rFonts w:ascii="宋体" w:eastAsia="宋体" w:hAnsi="宋体" w:hint="eastAsia"/>
              <w:noProof/>
              <w:sz w:val="24"/>
              <w:szCs w:val="24"/>
              <w:rPrChange w:id="1054" w:author="He Jianan" w:date="2019-05-20T11:23:00Z">
                <w:rPr>
                  <w:del w:id="1055" w:author="He Jianan" w:date="2019-05-20T11:22:00Z"/>
                  <w:rFonts w:ascii="宋体" w:eastAsia="宋体" w:hAnsi="宋体"/>
                  <w:noProof/>
                  <w:sz w:val="24"/>
                  <w:szCs w:val="24"/>
                </w:rPr>
              </w:rPrChange>
            </w:rPr>
            <w:pPrChange w:id="1056" w:author="He Jianan" w:date="2019-05-20T11:22:00Z">
              <w:pPr>
                <w:pStyle w:val="TOC2"/>
                <w:tabs>
                  <w:tab w:val="right" w:leader="dot" w:pos="9344"/>
                </w:tabs>
              </w:pPr>
            </w:pPrChange>
          </w:pPr>
          <w:del w:id="1057" w:author="He Jianan" w:date="2019-05-20T11:22:00Z">
            <w:r w:rsidRPr="009F4243" w:rsidDel="009F4243">
              <w:rPr>
                <w:rFonts w:ascii="宋体" w:eastAsia="宋体" w:hAnsi="宋体" w:cs="Times New Roman"/>
                <w:bCs/>
                <w:noProof/>
                <w:sz w:val="24"/>
                <w:szCs w:val="24"/>
                <w:rPrChange w:id="1058" w:author="He Jianan" w:date="2019-05-20T11:23:00Z">
                  <w:rPr>
                    <w:rStyle w:val="a9"/>
                    <w:rFonts w:ascii="宋体" w:eastAsia="宋体" w:hAnsi="宋体" w:cs="Times New Roman"/>
                    <w:bCs/>
                    <w:noProof/>
                    <w:sz w:val="24"/>
                    <w:szCs w:val="24"/>
                  </w:rPr>
                </w:rPrChange>
              </w:rPr>
              <w:delText>1.3 论文的主要内容与组织结构</w:delText>
            </w:r>
            <w:r w:rsidRPr="009F4243" w:rsidDel="009F4243">
              <w:rPr>
                <w:rFonts w:ascii="宋体" w:eastAsia="宋体" w:hAnsi="宋体"/>
                <w:noProof/>
                <w:webHidden/>
                <w:sz w:val="24"/>
                <w:szCs w:val="24"/>
                <w:rPrChange w:id="1059" w:author="He Jianan" w:date="2019-05-20T11:23:00Z">
                  <w:rPr>
                    <w:rFonts w:ascii="宋体" w:eastAsia="宋体" w:hAnsi="宋体"/>
                    <w:noProof/>
                    <w:webHidden/>
                    <w:sz w:val="24"/>
                    <w:szCs w:val="24"/>
                  </w:rPr>
                </w:rPrChange>
              </w:rPr>
              <w:tab/>
              <w:delText>3</w:delText>
            </w:r>
          </w:del>
        </w:p>
        <w:p w14:paraId="7C7B67D0" w14:textId="1C10D26B" w:rsidR="00A04BB4" w:rsidRPr="009F4243" w:rsidDel="009F4243" w:rsidRDefault="00A04BB4">
          <w:pPr>
            <w:pStyle w:val="TOC1"/>
            <w:rPr>
              <w:del w:id="1060" w:author="He Jianan" w:date="2019-05-20T11:22:00Z"/>
              <w:rFonts w:cstheme="minorBidi"/>
              <w:sz w:val="24"/>
              <w:szCs w:val="24"/>
              <w:rPrChange w:id="1061" w:author="He Jianan" w:date="2019-05-20T11:23:00Z">
                <w:rPr>
                  <w:del w:id="1062" w:author="He Jianan" w:date="2019-05-20T11:22:00Z"/>
                  <w:rFonts w:cstheme="minorBidi"/>
                  <w:sz w:val="24"/>
                  <w:szCs w:val="24"/>
                </w:rPr>
              </w:rPrChange>
            </w:rPr>
          </w:pPr>
          <w:del w:id="1063" w:author="He Jianan" w:date="2019-05-20T11:22:00Z">
            <w:r w:rsidRPr="009F4243" w:rsidDel="009F4243">
              <w:rPr>
                <w:rFonts w:cs="宋体"/>
                <w:bCs/>
                <w:kern w:val="44"/>
                <w:sz w:val="24"/>
                <w:szCs w:val="24"/>
                <w:rPrChange w:id="1064" w:author="He Jianan" w:date="2019-05-20T11:23:00Z">
                  <w:rPr>
                    <w:rStyle w:val="a9"/>
                    <w:rFonts w:cs="宋体"/>
                    <w:bCs/>
                    <w:kern w:val="44"/>
                    <w:sz w:val="24"/>
                    <w:szCs w:val="24"/>
                  </w:rPr>
                </w:rPrChange>
              </w:rPr>
              <w:delText>第二章 体绘制算法与传递函数</w:delText>
            </w:r>
            <w:r w:rsidRPr="009F4243" w:rsidDel="009F4243">
              <w:rPr>
                <w:webHidden/>
                <w:sz w:val="24"/>
                <w:szCs w:val="24"/>
                <w:rPrChange w:id="1065" w:author="He Jianan" w:date="2019-05-20T11:23:00Z">
                  <w:rPr>
                    <w:webHidden/>
                    <w:sz w:val="24"/>
                    <w:szCs w:val="24"/>
                  </w:rPr>
                </w:rPrChange>
              </w:rPr>
              <w:tab/>
              <w:delText>5</w:delText>
            </w:r>
          </w:del>
        </w:p>
        <w:p w14:paraId="254A7EF1" w14:textId="2394FAFC" w:rsidR="00A04BB4" w:rsidRPr="009F4243" w:rsidDel="009F4243" w:rsidRDefault="00A04BB4">
          <w:pPr>
            <w:pStyle w:val="TOC2"/>
            <w:tabs>
              <w:tab w:val="right" w:leader="dot" w:pos="9344"/>
            </w:tabs>
            <w:rPr>
              <w:del w:id="1066" w:author="He Jianan" w:date="2019-05-20T11:22:00Z"/>
              <w:rFonts w:ascii="宋体" w:eastAsia="宋体" w:hAnsi="宋体"/>
              <w:noProof/>
              <w:sz w:val="24"/>
              <w:szCs w:val="24"/>
              <w:rPrChange w:id="1067" w:author="He Jianan" w:date="2019-05-20T11:23:00Z">
                <w:rPr>
                  <w:del w:id="1068" w:author="He Jianan" w:date="2019-05-20T11:22:00Z"/>
                  <w:rFonts w:ascii="宋体" w:eastAsia="宋体" w:hAnsi="宋体"/>
                  <w:noProof/>
                  <w:sz w:val="24"/>
                  <w:szCs w:val="24"/>
                </w:rPr>
              </w:rPrChange>
            </w:rPr>
          </w:pPr>
          <w:del w:id="1069" w:author="He Jianan" w:date="2019-05-20T11:22:00Z">
            <w:r w:rsidRPr="009F4243" w:rsidDel="009F4243">
              <w:rPr>
                <w:rFonts w:ascii="宋体" w:eastAsia="宋体" w:hAnsi="宋体"/>
                <w:noProof/>
                <w:sz w:val="24"/>
                <w:szCs w:val="24"/>
                <w:rPrChange w:id="1070" w:author="He Jianan" w:date="2019-05-20T11:23:00Z">
                  <w:rPr>
                    <w:rStyle w:val="a9"/>
                    <w:rFonts w:ascii="宋体" w:eastAsia="宋体" w:hAnsi="宋体"/>
                    <w:noProof/>
                    <w:sz w:val="24"/>
                    <w:szCs w:val="24"/>
                  </w:rPr>
                </w:rPrChange>
              </w:rPr>
              <w:delText>2.1 光线投射算法</w:delText>
            </w:r>
            <w:r w:rsidRPr="009F4243" w:rsidDel="009F4243">
              <w:rPr>
                <w:rFonts w:ascii="宋体" w:eastAsia="宋体" w:hAnsi="宋体"/>
                <w:noProof/>
                <w:webHidden/>
                <w:sz w:val="24"/>
                <w:szCs w:val="24"/>
                <w:rPrChange w:id="1071" w:author="He Jianan" w:date="2019-05-20T11:23:00Z">
                  <w:rPr>
                    <w:rFonts w:ascii="宋体" w:eastAsia="宋体" w:hAnsi="宋体"/>
                    <w:noProof/>
                    <w:webHidden/>
                    <w:sz w:val="24"/>
                    <w:szCs w:val="24"/>
                  </w:rPr>
                </w:rPrChange>
              </w:rPr>
              <w:tab/>
              <w:delText>5</w:delText>
            </w:r>
          </w:del>
        </w:p>
        <w:p w14:paraId="35F49814" w14:textId="217951B6" w:rsidR="00A04BB4" w:rsidRPr="009F4243" w:rsidDel="009F4243" w:rsidRDefault="00A04BB4">
          <w:pPr>
            <w:pStyle w:val="TOC3"/>
            <w:tabs>
              <w:tab w:val="right" w:leader="dot" w:pos="9344"/>
            </w:tabs>
            <w:rPr>
              <w:del w:id="1072" w:author="He Jianan" w:date="2019-05-20T11:22:00Z"/>
              <w:rFonts w:ascii="宋体" w:eastAsia="宋体" w:hAnsi="宋体"/>
              <w:noProof/>
              <w:sz w:val="24"/>
              <w:szCs w:val="24"/>
              <w:rPrChange w:id="1073" w:author="He Jianan" w:date="2019-05-20T11:23:00Z">
                <w:rPr>
                  <w:del w:id="1074" w:author="He Jianan" w:date="2019-05-20T11:22:00Z"/>
                  <w:rFonts w:ascii="宋体" w:eastAsia="宋体" w:hAnsi="宋体"/>
                  <w:noProof/>
                  <w:sz w:val="24"/>
                  <w:szCs w:val="24"/>
                </w:rPr>
              </w:rPrChange>
            </w:rPr>
          </w:pPr>
          <w:del w:id="1075" w:author="He Jianan" w:date="2019-05-20T11:22:00Z">
            <w:r w:rsidRPr="009F4243" w:rsidDel="009F4243">
              <w:rPr>
                <w:rFonts w:ascii="宋体" w:eastAsia="宋体" w:hAnsi="宋体"/>
                <w:noProof/>
                <w:sz w:val="24"/>
                <w:szCs w:val="24"/>
                <w:rPrChange w:id="1076" w:author="He Jianan" w:date="2019-05-20T11:23:00Z">
                  <w:rPr>
                    <w:rStyle w:val="a9"/>
                    <w:rFonts w:ascii="宋体" w:eastAsia="宋体" w:hAnsi="宋体"/>
                    <w:noProof/>
                    <w:sz w:val="24"/>
                    <w:szCs w:val="24"/>
                  </w:rPr>
                </w:rPrChange>
              </w:rPr>
              <w:delText>2.1.1 光学模型</w:delText>
            </w:r>
            <w:r w:rsidRPr="009F4243" w:rsidDel="009F4243">
              <w:rPr>
                <w:rFonts w:ascii="宋体" w:eastAsia="宋体" w:hAnsi="宋体"/>
                <w:noProof/>
                <w:webHidden/>
                <w:sz w:val="24"/>
                <w:szCs w:val="24"/>
                <w:rPrChange w:id="1077" w:author="He Jianan" w:date="2019-05-20T11:23:00Z">
                  <w:rPr>
                    <w:rFonts w:ascii="宋体" w:eastAsia="宋体" w:hAnsi="宋体"/>
                    <w:noProof/>
                    <w:webHidden/>
                    <w:sz w:val="24"/>
                    <w:szCs w:val="24"/>
                  </w:rPr>
                </w:rPrChange>
              </w:rPr>
              <w:tab/>
              <w:delText>5</w:delText>
            </w:r>
          </w:del>
        </w:p>
        <w:p w14:paraId="037AF769" w14:textId="5CD5538B" w:rsidR="00A04BB4" w:rsidRPr="009F4243" w:rsidDel="009F4243" w:rsidRDefault="00A04BB4">
          <w:pPr>
            <w:pStyle w:val="TOC3"/>
            <w:tabs>
              <w:tab w:val="right" w:leader="dot" w:pos="9344"/>
            </w:tabs>
            <w:rPr>
              <w:del w:id="1078" w:author="He Jianan" w:date="2019-05-20T11:22:00Z"/>
              <w:rFonts w:ascii="宋体" w:eastAsia="宋体" w:hAnsi="宋体"/>
              <w:noProof/>
              <w:sz w:val="24"/>
              <w:szCs w:val="24"/>
              <w:rPrChange w:id="1079" w:author="He Jianan" w:date="2019-05-20T11:23:00Z">
                <w:rPr>
                  <w:del w:id="1080" w:author="He Jianan" w:date="2019-05-20T11:22:00Z"/>
                  <w:rFonts w:ascii="宋体" w:eastAsia="宋体" w:hAnsi="宋体"/>
                  <w:noProof/>
                  <w:sz w:val="24"/>
                  <w:szCs w:val="24"/>
                </w:rPr>
              </w:rPrChange>
            </w:rPr>
          </w:pPr>
          <w:del w:id="1081" w:author="He Jianan" w:date="2019-05-20T11:22:00Z">
            <w:r w:rsidRPr="009F4243" w:rsidDel="009F4243">
              <w:rPr>
                <w:rFonts w:ascii="宋体" w:eastAsia="宋体" w:hAnsi="宋体"/>
                <w:noProof/>
                <w:sz w:val="24"/>
                <w:szCs w:val="24"/>
                <w:rPrChange w:id="1082" w:author="He Jianan" w:date="2019-05-20T11:23:00Z">
                  <w:rPr>
                    <w:rStyle w:val="a9"/>
                    <w:rFonts w:ascii="宋体" w:eastAsia="宋体" w:hAnsi="宋体"/>
                    <w:noProof/>
                    <w:sz w:val="24"/>
                    <w:szCs w:val="24"/>
                  </w:rPr>
                </w:rPrChange>
              </w:rPr>
              <w:delText>2.1.2 基本原理</w:delText>
            </w:r>
            <w:r w:rsidRPr="009F4243" w:rsidDel="009F4243">
              <w:rPr>
                <w:rFonts w:ascii="宋体" w:eastAsia="宋体" w:hAnsi="宋体"/>
                <w:noProof/>
                <w:webHidden/>
                <w:sz w:val="24"/>
                <w:szCs w:val="24"/>
                <w:rPrChange w:id="1083" w:author="He Jianan" w:date="2019-05-20T11:23:00Z">
                  <w:rPr>
                    <w:rFonts w:ascii="宋体" w:eastAsia="宋体" w:hAnsi="宋体"/>
                    <w:noProof/>
                    <w:webHidden/>
                    <w:sz w:val="24"/>
                    <w:szCs w:val="24"/>
                  </w:rPr>
                </w:rPrChange>
              </w:rPr>
              <w:tab/>
              <w:delText>7</w:delText>
            </w:r>
          </w:del>
        </w:p>
        <w:p w14:paraId="1F7216D7" w14:textId="5F3CD6B8" w:rsidR="00A04BB4" w:rsidRPr="009F4243" w:rsidDel="009F4243" w:rsidRDefault="00A04BB4">
          <w:pPr>
            <w:pStyle w:val="TOC2"/>
            <w:tabs>
              <w:tab w:val="right" w:leader="dot" w:pos="9344"/>
            </w:tabs>
            <w:rPr>
              <w:del w:id="1084" w:author="He Jianan" w:date="2019-05-20T11:22:00Z"/>
              <w:rFonts w:ascii="宋体" w:eastAsia="宋体" w:hAnsi="宋体"/>
              <w:noProof/>
              <w:sz w:val="24"/>
              <w:szCs w:val="24"/>
              <w:rPrChange w:id="1085" w:author="He Jianan" w:date="2019-05-20T11:23:00Z">
                <w:rPr>
                  <w:del w:id="1086" w:author="He Jianan" w:date="2019-05-20T11:22:00Z"/>
                  <w:rFonts w:ascii="宋体" w:eastAsia="宋体" w:hAnsi="宋体"/>
                  <w:noProof/>
                  <w:sz w:val="24"/>
                  <w:szCs w:val="24"/>
                </w:rPr>
              </w:rPrChange>
            </w:rPr>
          </w:pPr>
          <w:del w:id="1087" w:author="He Jianan" w:date="2019-05-20T11:22:00Z">
            <w:r w:rsidRPr="009F4243" w:rsidDel="009F4243">
              <w:rPr>
                <w:rFonts w:ascii="宋体" w:eastAsia="宋体" w:hAnsi="宋体"/>
                <w:noProof/>
                <w:sz w:val="24"/>
                <w:szCs w:val="24"/>
                <w:rPrChange w:id="1088" w:author="He Jianan" w:date="2019-05-20T11:23:00Z">
                  <w:rPr>
                    <w:rStyle w:val="a9"/>
                    <w:rFonts w:ascii="宋体" w:eastAsia="宋体" w:hAnsi="宋体"/>
                    <w:noProof/>
                    <w:sz w:val="24"/>
                    <w:szCs w:val="24"/>
                  </w:rPr>
                </w:rPrChange>
              </w:rPr>
              <w:delText>2.2 传递函数</w:delText>
            </w:r>
            <w:r w:rsidRPr="009F4243" w:rsidDel="009F4243">
              <w:rPr>
                <w:rFonts w:ascii="宋体" w:eastAsia="宋体" w:hAnsi="宋体"/>
                <w:noProof/>
                <w:webHidden/>
                <w:sz w:val="24"/>
                <w:szCs w:val="24"/>
                <w:rPrChange w:id="1089" w:author="He Jianan" w:date="2019-05-20T11:23:00Z">
                  <w:rPr>
                    <w:rFonts w:ascii="宋体" w:eastAsia="宋体" w:hAnsi="宋体"/>
                    <w:noProof/>
                    <w:webHidden/>
                    <w:sz w:val="24"/>
                    <w:szCs w:val="24"/>
                  </w:rPr>
                </w:rPrChange>
              </w:rPr>
              <w:tab/>
              <w:delText>10</w:delText>
            </w:r>
          </w:del>
        </w:p>
        <w:p w14:paraId="76E30993" w14:textId="6B96C224" w:rsidR="00A04BB4" w:rsidRPr="009F4243" w:rsidDel="009F4243" w:rsidRDefault="00A04BB4">
          <w:pPr>
            <w:pStyle w:val="TOC3"/>
            <w:tabs>
              <w:tab w:val="right" w:leader="dot" w:pos="9344"/>
            </w:tabs>
            <w:rPr>
              <w:del w:id="1090" w:author="He Jianan" w:date="2019-05-20T11:22:00Z"/>
              <w:rFonts w:ascii="宋体" w:eastAsia="宋体" w:hAnsi="宋体"/>
              <w:noProof/>
              <w:sz w:val="24"/>
              <w:szCs w:val="24"/>
              <w:rPrChange w:id="1091" w:author="He Jianan" w:date="2019-05-20T11:23:00Z">
                <w:rPr>
                  <w:del w:id="1092" w:author="He Jianan" w:date="2019-05-20T11:22:00Z"/>
                  <w:rFonts w:ascii="宋体" w:eastAsia="宋体" w:hAnsi="宋体"/>
                  <w:noProof/>
                  <w:sz w:val="24"/>
                  <w:szCs w:val="24"/>
                </w:rPr>
              </w:rPrChange>
            </w:rPr>
          </w:pPr>
          <w:del w:id="1093" w:author="He Jianan" w:date="2019-05-20T11:22:00Z">
            <w:r w:rsidRPr="009F4243" w:rsidDel="009F4243">
              <w:rPr>
                <w:rFonts w:ascii="宋体" w:eastAsia="宋体" w:hAnsi="宋体"/>
                <w:noProof/>
                <w:sz w:val="24"/>
                <w:szCs w:val="24"/>
                <w:rPrChange w:id="1094" w:author="He Jianan" w:date="2019-05-20T11:23:00Z">
                  <w:rPr>
                    <w:rStyle w:val="a9"/>
                    <w:rFonts w:ascii="宋体" w:eastAsia="宋体" w:hAnsi="宋体"/>
                    <w:noProof/>
                    <w:sz w:val="24"/>
                    <w:szCs w:val="24"/>
                  </w:rPr>
                </w:rPrChange>
              </w:rPr>
              <w:delText>2.2.1 数据属性</w:delText>
            </w:r>
            <w:r w:rsidRPr="009F4243" w:rsidDel="009F4243">
              <w:rPr>
                <w:rFonts w:ascii="宋体" w:eastAsia="宋体" w:hAnsi="宋体"/>
                <w:noProof/>
                <w:webHidden/>
                <w:sz w:val="24"/>
                <w:szCs w:val="24"/>
                <w:rPrChange w:id="1095" w:author="He Jianan" w:date="2019-05-20T11:23:00Z">
                  <w:rPr>
                    <w:rFonts w:ascii="宋体" w:eastAsia="宋体" w:hAnsi="宋体"/>
                    <w:noProof/>
                    <w:webHidden/>
                    <w:sz w:val="24"/>
                    <w:szCs w:val="24"/>
                  </w:rPr>
                </w:rPrChange>
              </w:rPr>
              <w:tab/>
              <w:delText>10</w:delText>
            </w:r>
          </w:del>
        </w:p>
        <w:p w14:paraId="7EF33393" w14:textId="0F09F26D" w:rsidR="00A04BB4" w:rsidRPr="009F4243" w:rsidDel="009F4243" w:rsidRDefault="00A04BB4">
          <w:pPr>
            <w:pStyle w:val="TOC3"/>
            <w:tabs>
              <w:tab w:val="right" w:leader="dot" w:pos="9344"/>
            </w:tabs>
            <w:rPr>
              <w:del w:id="1096" w:author="He Jianan" w:date="2019-05-20T11:22:00Z"/>
              <w:rFonts w:ascii="宋体" w:eastAsia="宋体" w:hAnsi="宋体"/>
              <w:noProof/>
              <w:sz w:val="24"/>
              <w:szCs w:val="24"/>
              <w:rPrChange w:id="1097" w:author="He Jianan" w:date="2019-05-20T11:23:00Z">
                <w:rPr>
                  <w:del w:id="1098" w:author="He Jianan" w:date="2019-05-20T11:22:00Z"/>
                  <w:rFonts w:ascii="宋体" w:eastAsia="宋体" w:hAnsi="宋体"/>
                  <w:noProof/>
                  <w:sz w:val="24"/>
                  <w:szCs w:val="24"/>
                </w:rPr>
              </w:rPrChange>
            </w:rPr>
          </w:pPr>
          <w:del w:id="1099" w:author="He Jianan" w:date="2019-05-20T11:22:00Z">
            <w:r w:rsidRPr="009F4243" w:rsidDel="009F4243">
              <w:rPr>
                <w:rFonts w:ascii="宋体" w:eastAsia="宋体" w:hAnsi="宋体"/>
                <w:noProof/>
                <w:sz w:val="24"/>
                <w:szCs w:val="24"/>
                <w:rPrChange w:id="1100" w:author="He Jianan" w:date="2019-05-20T11:23:00Z">
                  <w:rPr>
                    <w:rStyle w:val="a9"/>
                    <w:rFonts w:ascii="宋体" w:eastAsia="宋体" w:hAnsi="宋体"/>
                    <w:noProof/>
                    <w:sz w:val="24"/>
                    <w:szCs w:val="24"/>
                  </w:rPr>
                </w:rPrChange>
              </w:rPr>
              <w:delText>2.2.2 光学属性</w:delText>
            </w:r>
            <w:r w:rsidRPr="009F4243" w:rsidDel="009F4243">
              <w:rPr>
                <w:rFonts w:ascii="宋体" w:eastAsia="宋体" w:hAnsi="宋体"/>
                <w:noProof/>
                <w:webHidden/>
                <w:sz w:val="24"/>
                <w:szCs w:val="24"/>
                <w:rPrChange w:id="1101" w:author="He Jianan" w:date="2019-05-20T11:23:00Z">
                  <w:rPr>
                    <w:rFonts w:ascii="宋体" w:eastAsia="宋体" w:hAnsi="宋体"/>
                    <w:noProof/>
                    <w:webHidden/>
                    <w:sz w:val="24"/>
                    <w:szCs w:val="24"/>
                  </w:rPr>
                </w:rPrChange>
              </w:rPr>
              <w:tab/>
              <w:delText>12</w:delText>
            </w:r>
          </w:del>
        </w:p>
        <w:p w14:paraId="530E9340" w14:textId="0F681003" w:rsidR="00A04BB4" w:rsidRPr="009F4243" w:rsidDel="009F4243" w:rsidRDefault="00A04BB4">
          <w:pPr>
            <w:pStyle w:val="TOC3"/>
            <w:tabs>
              <w:tab w:val="right" w:leader="dot" w:pos="9344"/>
            </w:tabs>
            <w:rPr>
              <w:del w:id="1102" w:author="He Jianan" w:date="2019-05-20T11:22:00Z"/>
              <w:rFonts w:ascii="宋体" w:eastAsia="宋体" w:hAnsi="宋体"/>
              <w:noProof/>
              <w:sz w:val="24"/>
              <w:szCs w:val="24"/>
              <w:rPrChange w:id="1103" w:author="He Jianan" w:date="2019-05-20T11:23:00Z">
                <w:rPr>
                  <w:del w:id="1104" w:author="He Jianan" w:date="2019-05-20T11:22:00Z"/>
                  <w:rFonts w:ascii="宋体" w:eastAsia="宋体" w:hAnsi="宋体"/>
                  <w:noProof/>
                  <w:sz w:val="24"/>
                  <w:szCs w:val="24"/>
                </w:rPr>
              </w:rPrChange>
            </w:rPr>
          </w:pPr>
          <w:del w:id="1105" w:author="He Jianan" w:date="2019-05-20T11:22:00Z">
            <w:r w:rsidRPr="009F4243" w:rsidDel="009F4243">
              <w:rPr>
                <w:rFonts w:ascii="宋体" w:eastAsia="宋体" w:hAnsi="宋体"/>
                <w:noProof/>
                <w:sz w:val="24"/>
                <w:szCs w:val="24"/>
                <w:rPrChange w:id="1106" w:author="He Jianan" w:date="2019-05-20T11:23:00Z">
                  <w:rPr>
                    <w:rStyle w:val="a9"/>
                    <w:rFonts w:ascii="宋体" w:eastAsia="宋体" w:hAnsi="宋体"/>
                    <w:noProof/>
                    <w:sz w:val="24"/>
                    <w:szCs w:val="24"/>
                  </w:rPr>
                </w:rPrChange>
              </w:rPr>
              <w:delText>2.2.3 映射规则</w:delText>
            </w:r>
            <w:r w:rsidRPr="009F4243" w:rsidDel="009F4243">
              <w:rPr>
                <w:rFonts w:ascii="宋体" w:eastAsia="宋体" w:hAnsi="宋体"/>
                <w:noProof/>
                <w:webHidden/>
                <w:sz w:val="24"/>
                <w:szCs w:val="24"/>
                <w:rPrChange w:id="1107" w:author="He Jianan" w:date="2019-05-20T11:23:00Z">
                  <w:rPr>
                    <w:rFonts w:ascii="宋体" w:eastAsia="宋体" w:hAnsi="宋体"/>
                    <w:noProof/>
                    <w:webHidden/>
                    <w:sz w:val="24"/>
                    <w:szCs w:val="24"/>
                  </w:rPr>
                </w:rPrChange>
              </w:rPr>
              <w:tab/>
              <w:delText>12</w:delText>
            </w:r>
          </w:del>
        </w:p>
        <w:p w14:paraId="7E34437A" w14:textId="5B22E26C" w:rsidR="009F4243" w:rsidRPr="009F4243" w:rsidDel="009F4243" w:rsidRDefault="00A04BB4" w:rsidP="009F4243">
          <w:pPr>
            <w:rPr>
              <w:del w:id="1108" w:author="He Jianan" w:date="2019-05-20T11:22:00Z"/>
              <w:rFonts w:ascii="宋体" w:eastAsia="宋体" w:hAnsi="宋体" w:hint="eastAsia"/>
              <w:noProof/>
              <w:sz w:val="24"/>
              <w:szCs w:val="24"/>
              <w:rPrChange w:id="1109" w:author="He Jianan" w:date="2019-05-20T11:23:00Z">
                <w:rPr>
                  <w:del w:id="1110" w:author="He Jianan" w:date="2019-05-20T11:22:00Z"/>
                  <w:rFonts w:ascii="宋体" w:eastAsia="宋体" w:hAnsi="宋体"/>
                  <w:noProof/>
                  <w:sz w:val="24"/>
                  <w:szCs w:val="24"/>
                </w:rPr>
              </w:rPrChange>
            </w:rPr>
            <w:pPrChange w:id="1111" w:author="He Jianan" w:date="2019-05-20T11:22:00Z">
              <w:pPr>
                <w:pStyle w:val="TOC2"/>
                <w:tabs>
                  <w:tab w:val="right" w:leader="dot" w:pos="9344"/>
                </w:tabs>
              </w:pPr>
            </w:pPrChange>
          </w:pPr>
          <w:del w:id="1112" w:author="He Jianan" w:date="2019-05-20T11:22:00Z">
            <w:r w:rsidRPr="009F4243" w:rsidDel="009F4243">
              <w:rPr>
                <w:rFonts w:ascii="宋体" w:eastAsia="宋体" w:hAnsi="宋体"/>
                <w:noProof/>
                <w:sz w:val="24"/>
                <w:szCs w:val="24"/>
                <w:rPrChange w:id="1113" w:author="He Jianan" w:date="2019-05-20T11:23:00Z">
                  <w:rPr>
                    <w:rStyle w:val="a9"/>
                    <w:rFonts w:ascii="宋体" w:eastAsia="宋体" w:hAnsi="宋体"/>
                    <w:noProof/>
                    <w:sz w:val="24"/>
                    <w:szCs w:val="24"/>
                  </w:rPr>
                </w:rPrChange>
              </w:rPr>
              <w:delText>2.3 本章小结</w:delText>
            </w:r>
            <w:r w:rsidRPr="009F4243" w:rsidDel="009F4243">
              <w:rPr>
                <w:rFonts w:ascii="宋体" w:eastAsia="宋体" w:hAnsi="宋体"/>
                <w:noProof/>
                <w:webHidden/>
                <w:sz w:val="24"/>
                <w:szCs w:val="24"/>
                <w:rPrChange w:id="1114" w:author="He Jianan" w:date="2019-05-20T11:23:00Z">
                  <w:rPr>
                    <w:rFonts w:ascii="宋体" w:eastAsia="宋体" w:hAnsi="宋体"/>
                    <w:noProof/>
                    <w:webHidden/>
                    <w:sz w:val="24"/>
                    <w:szCs w:val="24"/>
                  </w:rPr>
                </w:rPrChange>
              </w:rPr>
              <w:tab/>
              <w:delText>13</w:delText>
            </w:r>
          </w:del>
        </w:p>
        <w:p w14:paraId="6D4078AA" w14:textId="55C4395D" w:rsidR="00A04BB4" w:rsidRPr="009F4243" w:rsidDel="009F4243" w:rsidRDefault="00A04BB4">
          <w:pPr>
            <w:pStyle w:val="TOC1"/>
            <w:rPr>
              <w:del w:id="1115" w:author="He Jianan" w:date="2019-05-20T11:22:00Z"/>
              <w:rFonts w:cstheme="minorBidi"/>
              <w:sz w:val="24"/>
              <w:szCs w:val="24"/>
              <w:rPrChange w:id="1116" w:author="He Jianan" w:date="2019-05-20T11:23:00Z">
                <w:rPr>
                  <w:del w:id="1117" w:author="He Jianan" w:date="2019-05-20T11:22:00Z"/>
                  <w:rFonts w:cstheme="minorBidi"/>
                  <w:sz w:val="24"/>
                  <w:szCs w:val="24"/>
                </w:rPr>
              </w:rPrChange>
            </w:rPr>
          </w:pPr>
          <w:del w:id="1118" w:author="He Jianan" w:date="2019-05-20T11:22:00Z">
            <w:r w:rsidRPr="009F4243" w:rsidDel="009F4243">
              <w:rPr>
                <w:rFonts w:cs="宋体"/>
                <w:bCs/>
                <w:kern w:val="44"/>
                <w:sz w:val="24"/>
                <w:szCs w:val="24"/>
                <w:rPrChange w:id="1119" w:author="He Jianan" w:date="2019-05-20T11:23:00Z">
                  <w:rPr>
                    <w:rStyle w:val="a9"/>
                    <w:rFonts w:cs="宋体"/>
                    <w:bCs/>
                    <w:kern w:val="44"/>
                    <w:sz w:val="24"/>
                    <w:szCs w:val="24"/>
                  </w:rPr>
                </w:rPrChange>
              </w:rPr>
              <w:delText>第三章 三维可视化平台概述</w:delText>
            </w:r>
            <w:r w:rsidRPr="009F4243" w:rsidDel="009F4243">
              <w:rPr>
                <w:webHidden/>
                <w:sz w:val="24"/>
                <w:szCs w:val="24"/>
                <w:rPrChange w:id="1120" w:author="He Jianan" w:date="2019-05-20T11:23:00Z">
                  <w:rPr>
                    <w:webHidden/>
                    <w:sz w:val="24"/>
                    <w:szCs w:val="24"/>
                  </w:rPr>
                </w:rPrChange>
              </w:rPr>
              <w:tab/>
              <w:delText>13</w:delText>
            </w:r>
          </w:del>
        </w:p>
        <w:p w14:paraId="5D61F317" w14:textId="4451DB30" w:rsidR="00A04BB4" w:rsidRPr="009F4243" w:rsidDel="009F4243" w:rsidRDefault="00A04BB4">
          <w:pPr>
            <w:pStyle w:val="TOC2"/>
            <w:tabs>
              <w:tab w:val="right" w:leader="dot" w:pos="9344"/>
            </w:tabs>
            <w:rPr>
              <w:del w:id="1121" w:author="He Jianan" w:date="2019-05-20T11:22:00Z"/>
              <w:rFonts w:ascii="宋体" w:eastAsia="宋体" w:hAnsi="宋体"/>
              <w:noProof/>
              <w:sz w:val="24"/>
              <w:szCs w:val="24"/>
              <w:rPrChange w:id="1122" w:author="He Jianan" w:date="2019-05-20T11:23:00Z">
                <w:rPr>
                  <w:del w:id="1123" w:author="He Jianan" w:date="2019-05-20T11:22:00Z"/>
                  <w:rFonts w:ascii="宋体" w:eastAsia="宋体" w:hAnsi="宋体"/>
                  <w:noProof/>
                  <w:sz w:val="24"/>
                  <w:szCs w:val="24"/>
                </w:rPr>
              </w:rPrChange>
            </w:rPr>
          </w:pPr>
          <w:del w:id="1124" w:author="He Jianan" w:date="2019-05-20T11:22:00Z">
            <w:r w:rsidRPr="009F4243" w:rsidDel="009F4243">
              <w:rPr>
                <w:rFonts w:ascii="宋体" w:eastAsia="宋体" w:hAnsi="宋体"/>
                <w:noProof/>
                <w:sz w:val="24"/>
                <w:szCs w:val="24"/>
                <w:rPrChange w:id="1125" w:author="He Jianan" w:date="2019-05-20T11:23:00Z">
                  <w:rPr>
                    <w:rStyle w:val="a9"/>
                    <w:rFonts w:ascii="宋体" w:eastAsia="宋体" w:hAnsi="宋体"/>
                    <w:noProof/>
                    <w:sz w:val="24"/>
                    <w:szCs w:val="24"/>
                  </w:rPr>
                </w:rPrChange>
              </w:rPr>
              <w:delText>3.1 平台开发环境</w:delText>
            </w:r>
            <w:r w:rsidRPr="009F4243" w:rsidDel="009F4243">
              <w:rPr>
                <w:rFonts w:ascii="宋体" w:eastAsia="宋体" w:hAnsi="宋体"/>
                <w:noProof/>
                <w:webHidden/>
                <w:sz w:val="24"/>
                <w:szCs w:val="24"/>
                <w:rPrChange w:id="1126" w:author="He Jianan" w:date="2019-05-20T11:23:00Z">
                  <w:rPr>
                    <w:rFonts w:ascii="宋体" w:eastAsia="宋体" w:hAnsi="宋体"/>
                    <w:noProof/>
                    <w:webHidden/>
                    <w:sz w:val="24"/>
                    <w:szCs w:val="24"/>
                  </w:rPr>
                </w:rPrChange>
              </w:rPr>
              <w:tab/>
              <w:delText>13</w:delText>
            </w:r>
          </w:del>
        </w:p>
        <w:p w14:paraId="11B79166" w14:textId="4F81ECD0" w:rsidR="00A04BB4" w:rsidRPr="009F4243" w:rsidDel="009F4243" w:rsidRDefault="00A04BB4">
          <w:pPr>
            <w:pStyle w:val="TOC2"/>
            <w:tabs>
              <w:tab w:val="right" w:leader="dot" w:pos="9344"/>
            </w:tabs>
            <w:rPr>
              <w:del w:id="1127" w:author="He Jianan" w:date="2019-05-20T11:22:00Z"/>
              <w:rFonts w:ascii="宋体" w:eastAsia="宋体" w:hAnsi="宋体"/>
              <w:noProof/>
              <w:sz w:val="24"/>
              <w:szCs w:val="24"/>
              <w:rPrChange w:id="1128" w:author="He Jianan" w:date="2019-05-20T11:23:00Z">
                <w:rPr>
                  <w:del w:id="1129" w:author="He Jianan" w:date="2019-05-20T11:22:00Z"/>
                  <w:rFonts w:ascii="宋体" w:eastAsia="宋体" w:hAnsi="宋体"/>
                  <w:noProof/>
                  <w:sz w:val="24"/>
                  <w:szCs w:val="24"/>
                </w:rPr>
              </w:rPrChange>
            </w:rPr>
          </w:pPr>
          <w:del w:id="1130" w:author="He Jianan" w:date="2019-05-20T11:22:00Z">
            <w:r w:rsidRPr="009F4243" w:rsidDel="009F4243">
              <w:rPr>
                <w:rFonts w:ascii="宋体" w:eastAsia="宋体" w:hAnsi="宋体"/>
                <w:noProof/>
                <w:sz w:val="24"/>
                <w:szCs w:val="24"/>
                <w:rPrChange w:id="1131" w:author="He Jianan" w:date="2019-05-20T11:23:00Z">
                  <w:rPr>
                    <w:rStyle w:val="a9"/>
                    <w:rFonts w:ascii="宋体" w:eastAsia="宋体" w:hAnsi="宋体"/>
                    <w:noProof/>
                    <w:sz w:val="24"/>
                    <w:szCs w:val="24"/>
                  </w:rPr>
                </w:rPrChange>
              </w:rPr>
              <w:delText>3.2 平台概述</w:delText>
            </w:r>
            <w:r w:rsidRPr="009F4243" w:rsidDel="009F4243">
              <w:rPr>
                <w:rFonts w:ascii="宋体" w:eastAsia="宋体" w:hAnsi="宋体"/>
                <w:noProof/>
                <w:webHidden/>
                <w:sz w:val="24"/>
                <w:szCs w:val="24"/>
                <w:rPrChange w:id="1132" w:author="He Jianan" w:date="2019-05-20T11:23:00Z">
                  <w:rPr>
                    <w:rFonts w:ascii="宋体" w:eastAsia="宋体" w:hAnsi="宋体"/>
                    <w:noProof/>
                    <w:webHidden/>
                    <w:sz w:val="24"/>
                    <w:szCs w:val="24"/>
                  </w:rPr>
                </w:rPrChange>
              </w:rPr>
              <w:tab/>
              <w:delText>15</w:delText>
            </w:r>
          </w:del>
        </w:p>
        <w:p w14:paraId="4A51B9F0" w14:textId="2BA029BC" w:rsidR="00A04BB4" w:rsidRPr="009F4243" w:rsidDel="009F4243" w:rsidRDefault="00A04BB4">
          <w:pPr>
            <w:pStyle w:val="TOC3"/>
            <w:tabs>
              <w:tab w:val="right" w:leader="dot" w:pos="9344"/>
            </w:tabs>
            <w:rPr>
              <w:del w:id="1133" w:author="He Jianan" w:date="2019-05-20T11:22:00Z"/>
              <w:rFonts w:ascii="宋体" w:eastAsia="宋体" w:hAnsi="宋体"/>
              <w:noProof/>
              <w:sz w:val="24"/>
              <w:szCs w:val="24"/>
              <w:rPrChange w:id="1134" w:author="He Jianan" w:date="2019-05-20T11:23:00Z">
                <w:rPr>
                  <w:del w:id="1135" w:author="He Jianan" w:date="2019-05-20T11:22:00Z"/>
                  <w:rFonts w:ascii="宋体" w:eastAsia="宋体" w:hAnsi="宋体"/>
                  <w:noProof/>
                  <w:sz w:val="24"/>
                  <w:szCs w:val="24"/>
                </w:rPr>
              </w:rPrChange>
            </w:rPr>
          </w:pPr>
          <w:del w:id="1136" w:author="He Jianan" w:date="2019-05-20T11:22:00Z">
            <w:r w:rsidRPr="009F4243" w:rsidDel="009F4243">
              <w:rPr>
                <w:rFonts w:ascii="宋体" w:eastAsia="宋体" w:hAnsi="宋体"/>
                <w:noProof/>
                <w:sz w:val="24"/>
                <w:szCs w:val="24"/>
                <w:rPrChange w:id="1137" w:author="He Jianan" w:date="2019-05-20T11:23:00Z">
                  <w:rPr>
                    <w:rStyle w:val="a9"/>
                    <w:rFonts w:ascii="宋体" w:eastAsia="宋体" w:hAnsi="宋体"/>
                    <w:noProof/>
                    <w:sz w:val="24"/>
                    <w:szCs w:val="24"/>
                  </w:rPr>
                </w:rPrChange>
              </w:rPr>
              <w:delText>3.2.1 平台各模块概述</w:delText>
            </w:r>
            <w:r w:rsidRPr="009F4243" w:rsidDel="009F4243">
              <w:rPr>
                <w:rFonts w:ascii="宋体" w:eastAsia="宋体" w:hAnsi="宋体"/>
                <w:noProof/>
                <w:webHidden/>
                <w:sz w:val="24"/>
                <w:szCs w:val="24"/>
                <w:rPrChange w:id="1138" w:author="He Jianan" w:date="2019-05-20T11:23:00Z">
                  <w:rPr>
                    <w:rFonts w:ascii="宋体" w:eastAsia="宋体" w:hAnsi="宋体"/>
                    <w:noProof/>
                    <w:webHidden/>
                    <w:sz w:val="24"/>
                    <w:szCs w:val="24"/>
                  </w:rPr>
                </w:rPrChange>
              </w:rPr>
              <w:tab/>
              <w:delText>15</w:delText>
            </w:r>
          </w:del>
        </w:p>
        <w:p w14:paraId="3C571BC2" w14:textId="289955CF" w:rsidR="00A04BB4" w:rsidRPr="009F4243" w:rsidDel="009F4243" w:rsidRDefault="00A04BB4">
          <w:pPr>
            <w:pStyle w:val="TOC3"/>
            <w:tabs>
              <w:tab w:val="right" w:leader="dot" w:pos="9344"/>
            </w:tabs>
            <w:rPr>
              <w:del w:id="1139" w:author="He Jianan" w:date="2019-05-20T11:22:00Z"/>
              <w:rFonts w:ascii="宋体" w:eastAsia="宋体" w:hAnsi="宋体"/>
              <w:noProof/>
              <w:sz w:val="24"/>
              <w:szCs w:val="24"/>
              <w:rPrChange w:id="1140" w:author="He Jianan" w:date="2019-05-20T11:23:00Z">
                <w:rPr>
                  <w:del w:id="1141" w:author="He Jianan" w:date="2019-05-20T11:22:00Z"/>
                  <w:rFonts w:ascii="宋体" w:eastAsia="宋体" w:hAnsi="宋体"/>
                  <w:noProof/>
                  <w:sz w:val="24"/>
                  <w:szCs w:val="24"/>
                </w:rPr>
              </w:rPrChange>
            </w:rPr>
          </w:pPr>
          <w:del w:id="1142" w:author="He Jianan" w:date="2019-05-20T11:22:00Z">
            <w:r w:rsidRPr="009F4243" w:rsidDel="009F4243">
              <w:rPr>
                <w:rFonts w:ascii="宋体" w:eastAsia="宋体" w:hAnsi="宋体"/>
                <w:noProof/>
                <w:sz w:val="24"/>
                <w:szCs w:val="24"/>
                <w:rPrChange w:id="1143" w:author="He Jianan" w:date="2019-05-20T11:23:00Z">
                  <w:rPr>
                    <w:rStyle w:val="a9"/>
                    <w:rFonts w:ascii="宋体" w:eastAsia="宋体" w:hAnsi="宋体"/>
                    <w:noProof/>
                    <w:sz w:val="24"/>
                    <w:szCs w:val="24"/>
                  </w:rPr>
                </w:rPrChange>
              </w:rPr>
              <w:delText>3.2.2 平台主界面概述</w:delText>
            </w:r>
            <w:r w:rsidRPr="009F4243" w:rsidDel="009F4243">
              <w:rPr>
                <w:rFonts w:ascii="宋体" w:eastAsia="宋体" w:hAnsi="宋体"/>
                <w:noProof/>
                <w:webHidden/>
                <w:sz w:val="24"/>
                <w:szCs w:val="24"/>
                <w:rPrChange w:id="1144" w:author="He Jianan" w:date="2019-05-20T11:23:00Z">
                  <w:rPr>
                    <w:rFonts w:ascii="宋体" w:eastAsia="宋体" w:hAnsi="宋体"/>
                    <w:noProof/>
                    <w:webHidden/>
                    <w:sz w:val="24"/>
                    <w:szCs w:val="24"/>
                  </w:rPr>
                </w:rPrChange>
              </w:rPr>
              <w:tab/>
              <w:delText>16</w:delText>
            </w:r>
          </w:del>
        </w:p>
        <w:p w14:paraId="74D0A6B5" w14:textId="63B2C871" w:rsidR="00A04BB4" w:rsidRPr="009F4243" w:rsidDel="009F4243" w:rsidRDefault="00A04BB4">
          <w:pPr>
            <w:pStyle w:val="TOC3"/>
            <w:tabs>
              <w:tab w:val="right" w:leader="dot" w:pos="9344"/>
            </w:tabs>
            <w:rPr>
              <w:del w:id="1145" w:author="He Jianan" w:date="2019-05-20T11:22:00Z"/>
              <w:rFonts w:ascii="宋体" w:eastAsia="宋体" w:hAnsi="宋体"/>
              <w:noProof/>
              <w:sz w:val="24"/>
              <w:szCs w:val="24"/>
              <w:rPrChange w:id="1146" w:author="He Jianan" w:date="2019-05-20T11:23:00Z">
                <w:rPr>
                  <w:del w:id="1147" w:author="He Jianan" w:date="2019-05-20T11:22:00Z"/>
                  <w:rFonts w:ascii="宋体" w:eastAsia="宋体" w:hAnsi="宋体"/>
                  <w:noProof/>
                  <w:sz w:val="24"/>
                  <w:szCs w:val="24"/>
                </w:rPr>
              </w:rPrChange>
            </w:rPr>
          </w:pPr>
          <w:del w:id="1148" w:author="He Jianan" w:date="2019-05-20T11:22:00Z">
            <w:r w:rsidRPr="009F4243" w:rsidDel="009F4243">
              <w:rPr>
                <w:rFonts w:ascii="宋体" w:eastAsia="宋体" w:hAnsi="宋体"/>
                <w:noProof/>
                <w:sz w:val="24"/>
                <w:szCs w:val="24"/>
                <w:rPrChange w:id="1149" w:author="He Jianan" w:date="2019-05-20T11:23:00Z">
                  <w:rPr>
                    <w:rStyle w:val="a9"/>
                    <w:rFonts w:ascii="宋体" w:eastAsia="宋体" w:hAnsi="宋体"/>
                    <w:noProof/>
                    <w:sz w:val="24"/>
                    <w:szCs w:val="24"/>
                  </w:rPr>
                </w:rPrChange>
              </w:rPr>
              <w:delText>3.2.3 平台流程图概述</w:delText>
            </w:r>
            <w:r w:rsidRPr="009F4243" w:rsidDel="009F4243">
              <w:rPr>
                <w:rFonts w:ascii="宋体" w:eastAsia="宋体" w:hAnsi="宋体"/>
                <w:noProof/>
                <w:webHidden/>
                <w:sz w:val="24"/>
                <w:szCs w:val="24"/>
                <w:rPrChange w:id="1150" w:author="He Jianan" w:date="2019-05-20T11:23:00Z">
                  <w:rPr>
                    <w:rFonts w:ascii="宋体" w:eastAsia="宋体" w:hAnsi="宋体"/>
                    <w:noProof/>
                    <w:webHidden/>
                    <w:sz w:val="24"/>
                    <w:szCs w:val="24"/>
                  </w:rPr>
                </w:rPrChange>
              </w:rPr>
              <w:tab/>
              <w:delText>18</w:delText>
            </w:r>
          </w:del>
        </w:p>
        <w:p w14:paraId="039867AB" w14:textId="2A6058C1" w:rsidR="00A04BB4" w:rsidRPr="009F4243" w:rsidDel="009F4243" w:rsidRDefault="00A04BB4">
          <w:pPr>
            <w:pStyle w:val="TOC2"/>
            <w:tabs>
              <w:tab w:val="right" w:leader="dot" w:pos="9344"/>
            </w:tabs>
            <w:rPr>
              <w:del w:id="1151" w:author="He Jianan" w:date="2019-05-20T11:22:00Z"/>
              <w:rFonts w:ascii="宋体" w:eastAsia="宋体" w:hAnsi="宋体"/>
              <w:noProof/>
              <w:sz w:val="24"/>
              <w:szCs w:val="24"/>
              <w:rPrChange w:id="1152" w:author="He Jianan" w:date="2019-05-20T11:23:00Z">
                <w:rPr>
                  <w:del w:id="1153" w:author="He Jianan" w:date="2019-05-20T11:22:00Z"/>
                  <w:rFonts w:ascii="宋体" w:eastAsia="宋体" w:hAnsi="宋体"/>
                  <w:noProof/>
                  <w:sz w:val="24"/>
                  <w:szCs w:val="24"/>
                </w:rPr>
              </w:rPrChange>
            </w:rPr>
          </w:pPr>
          <w:del w:id="1154" w:author="He Jianan" w:date="2019-05-20T11:22:00Z">
            <w:r w:rsidRPr="009F4243" w:rsidDel="009F4243">
              <w:rPr>
                <w:rFonts w:ascii="宋体" w:eastAsia="宋体" w:hAnsi="宋体"/>
                <w:noProof/>
                <w:sz w:val="24"/>
                <w:szCs w:val="24"/>
                <w:rPrChange w:id="1155" w:author="He Jianan" w:date="2019-05-20T11:23:00Z">
                  <w:rPr>
                    <w:rStyle w:val="a9"/>
                    <w:rFonts w:ascii="宋体" w:eastAsia="宋体" w:hAnsi="宋体"/>
                    <w:noProof/>
                    <w:sz w:val="24"/>
                    <w:szCs w:val="24"/>
                  </w:rPr>
                </w:rPrChange>
              </w:rPr>
              <w:delText>3.3 面向对象的平台设计</w:delText>
            </w:r>
            <w:r w:rsidRPr="009F4243" w:rsidDel="009F4243">
              <w:rPr>
                <w:rFonts w:ascii="宋体" w:eastAsia="宋体" w:hAnsi="宋体"/>
                <w:noProof/>
                <w:webHidden/>
                <w:sz w:val="24"/>
                <w:szCs w:val="24"/>
                <w:rPrChange w:id="1156" w:author="He Jianan" w:date="2019-05-20T11:23:00Z">
                  <w:rPr>
                    <w:rFonts w:ascii="宋体" w:eastAsia="宋体" w:hAnsi="宋体"/>
                    <w:noProof/>
                    <w:webHidden/>
                    <w:sz w:val="24"/>
                    <w:szCs w:val="24"/>
                  </w:rPr>
                </w:rPrChange>
              </w:rPr>
              <w:tab/>
              <w:delText>19</w:delText>
            </w:r>
          </w:del>
        </w:p>
        <w:p w14:paraId="4265F82B" w14:textId="6455331B" w:rsidR="009F4243" w:rsidRPr="009F4243" w:rsidDel="009F4243" w:rsidRDefault="00A04BB4" w:rsidP="009F4243">
          <w:pPr>
            <w:rPr>
              <w:del w:id="1157" w:author="He Jianan" w:date="2019-05-20T11:22:00Z"/>
              <w:rFonts w:ascii="宋体" w:eastAsia="宋体" w:hAnsi="宋体" w:hint="eastAsia"/>
              <w:noProof/>
              <w:sz w:val="24"/>
              <w:szCs w:val="24"/>
              <w:rPrChange w:id="1158" w:author="He Jianan" w:date="2019-05-20T11:23:00Z">
                <w:rPr>
                  <w:del w:id="1159" w:author="He Jianan" w:date="2019-05-20T11:22:00Z"/>
                  <w:rFonts w:ascii="宋体" w:eastAsia="宋体" w:hAnsi="宋体"/>
                  <w:noProof/>
                  <w:sz w:val="24"/>
                  <w:szCs w:val="24"/>
                </w:rPr>
              </w:rPrChange>
            </w:rPr>
            <w:pPrChange w:id="1160" w:author="He Jianan" w:date="2019-05-20T11:22:00Z">
              <w:pPr>
                <w:pStyle w:val="TOC2"/>
                <w:tabs>
                  <w:tab w:val="right" w:leader="dot" w:pos="9344"/>
                </w:tabs>
              </w:pPr>
            </w:pPrChange>
          </w:pPr>
          <w:del w:id="1161" w:author="He Jianan" w:date="2019-05-20T11:22:00Z">
            <w:r w:rsidRPr="009F4243" w:rsidDel="009F4243">
              <w:rPr>
                <w:rFonts w:ascii="宋体" w:eastAsia="宋体" w:hAnsi="宋体"/>
                <w:noProof/>
                <w:sz w:val="24"/>
                <w:szCs w:val="24"/>
                <w:rPrChange w:id="1162" w:author="He Jianan" w:date="2019-05-20T11:23:00Z">
                  <w:rPr>
                    <w:rStyle w:val="a9"/>
                    <w:rFonts w:ascii="宋体" w:eastAsia="宋体" w:hAnsi="宋体"/>
                    <w:noProof/>
                    <w:sz w:val="24"/>
                    <w:szCs w:val="24"/>
                  </w:rPr>
                </w:rPrChange>
              </w:rPr>
              <w:delText>3.4 本章小结</w:delText>
            </w:r>
            <w:r w:rsidRPr="009F4243" w:rsidDel="009F4243">
              <w:rPr>
                <w:rFonts w:ascii="宋体" w:eastAsia="宋体" w:hAnsi="宋体"/>
                <w:noProof/>
                <w:webHidden/>
                <w:sz w:val="24"/>
                <w:szCs w:val="24"/>
                <w:rPrChange w:id="1163" w:author="He Jianan" w:date="2019-05-20T11:23:00Z">
                  <w:rPr>
                    <w:rFonts w:ascii="宋体" w:eastAsia="宋体" w:hAnsi="宋体"/>
                    <w:noProof/>
                    <w:webHidden/>
                    <w:sz w:val="24"/>
                    <w:szCs w:val="24"/>
                  </w:rPr>
                </w:rPrChange>
              </w:rPr>
              <w:tab/>
              <w:delText>20</w:delText>
            </w:r>
          </w:del>
        </w:p>
        <w:p w14:paraId="5563E44B" w14:textId="26528E3B" w:rsidR="00A04BB4" w:rsidRPr="009F4243" w:rsidDel="009F4243" w:rsidRDefault="00A04BB4">
          <w:pPr>
            <w:pStyle w:val="TOC1"/>
            <w:rPr>
              <w:del w:id="1164" w:author="He Jianan" w:date="2019-05-20T11:22:00Z"/>
              <w:rFonts w:cstheme="minorBidi"/>
              <w:sz w:val="24"/>
              <w:szCs w:val="24"/>
              <w:rPrChange w:id="1165" w:author="He Jianan" w:date="2019-05-20T11:23:00Z">
                <w:rPr>
                  <w:del w:id="1166" w:author="He Jianan" w:date="2019-05-20T11:22:00Z"/>
                  <w:rFonts w:cstheme="minorBidi"/>
                  <w:sz w:val="24"/>
                  <w:szCs w:val="24"/>
                </w:rPr>
              </w:rPrChange>
            </w:rPr>
          </w:pPr>
          <w:del w:id="1167" w:author="He Jianan" w:date="2019-05-20T11:22:00Z">
            <w:r w:rsidRPr="009F4243" w:rsidDel="009F4243">
              <w:rPr>
                <w:rFonts w:cs="宋体"/>
                <w:bCs/>
                <w:kern w:val="44"/>
                <w:sz w:val="24"/>
                <w:szCs w:val="24"/>
                <w:rPrChange w:id="1168" w:author="He Jianan" w:date="2019-05-20T11:23:00Z">
                  <w:rPr>
                    <w:rStyle w:val="a9"/>
                    <w:rFonts w:cs="宋体"/>
                    <w:bCs/>
                    <w:kern w:val="44"/>
                    <w:sz w:val="24"/>
                    <w:szCs w:val="24"/>
                  </w:rPr>
                </w:rPrChange>
              </w:rPr>
              <w:delText>第四章 数据读取模块与三维体绘制模块</w:delText>
            </w:r>
            <w:r w:rsidRPr="009F4243" w:rsidDel="009F4243">
              <w:rPr>
                <w:webHidden/>
                <w:sz w:val="24"/>
                <w:szCs w:val="24"/>
                <w:rPrChange w:id="1169" w:author="He Jianan" w:date="2019-05-20T11:23:00Z">
                  <w:rPr>
                    <w:webHidden/>
                    <w:sz w:val="24"/>
                    <w:szCs w:val="24"/>
                  </w:rPr>
                </w:rPrChange>
              </w:rPr>
              <w:tab/>
              <w:delText>20</w:delText>
            </w:r>
          </w:del>
        </w:p>
        <w:p w14:paraId="7439E23E" w14:textId="0419ED6B" w:rsidR="00A04BB4" w:rsidRPr="009F4243" w:rsidDel="009F4243" w:rsidRDefault="00A04BB4">
          <w:pPr>
            <w:pStyle w:val="TOC2"/>
            <w:tabs>
              <w:tab w:val="right" w:leader="dot" w:pos="9344"/>
            </w:tabs>
            <w:rPr>
              <w:del w:id="1170" w:author="He Jianan" w:date="2019-05-20T11:22:00Z"/>
              <w:rFonts w:ascii="宋体" w:eastAsia="宋体" w:hAnsi="宋体"/>
              <w:noProof/>
              <w:sz w:val="24"/>
              <w:szCs w:val="24"/>
              <w:rPrChange w:id="1171" w:author="He Jianan" w:date="2019-05-20T11:23:00Z">
                <w:rPr>
                  <w:del w:id="1172" w:author="He Jianan" w:date="2019-05-20T11:22:00Z"/>
                  <w:rFonts w:ascii="宋体" w:eastAsia="宋体" w:hAnsi="宋体"/>
                  <w:noProof/>
                  <w:sz w:val="24"/>
                  <w:szCs w:val="24"/>
                </w:rPr>
              </w:rPrChange>
            </w:rPr>
          </w:pPr>
          <w:del w:id="1173" w:author="He Jianan" w:date="2019-05-20T11:22:00Z">
            <w:r w:rsidRPr="009F4243" w:rsidDel="009F4243">
              <w:rPr>
                <w:rFonts w:ascii="宋体" w:eastAsia="宋体" w:hAnsi="宋体"/>
                <w:noProof/>
                <w:sz w:val="24"/>
                <w:szCs w:val="24"/>
                <w:rPrChange w:id="1174" w:author="He Jianan" w:date="2019-05-20T11:23:00Z">
                  <w:rPr>
                    <w:rStyle w:val="a9"/>
                    <w:rFonts w:ascii="宋体" w:eastAsia="宋体" w:hAnsi="宋体"/>
                    <w:noProof/>
                    <w:sz w:val="24"/>
                    <w:szCs w:val="24"/>
                  </w:rPr>
                </w:rPrChange>
              </w:rPr>
              <w:delText>4.1 数据格式标准</w:delText>
            </w:r>
            <w:r w:rsidRPr="009F4243" w:rsidDel="009F4243">
              <w:rPr>
                <w:rFonts w:ascii="宋体" w:eastAsia="宋体" w:hAnsi="宋体"/>
                <w:noProof/>
                <w:webHidden/>
                <w:sz w:val="24"/>
                <w:szCs w:val="24"/>
                <w:rPrChange w:id="1175" w:author="He Jianan" w:date="2019-05-20T11:23:00Z">
                  <w:rPr>
                    <w:rFonts w:ascii="宋体" w:eastAsia="宋体" w:hAnsi="宋体"/>
                    <w:noProof/>
                    <w:webHidden/>
                    <w:sz w:val="24"/>
                    <w:szCs w:val="24"/>
                  </w:rPr>
                </w:rPrChange>
              </w:rPr>
              <w:tab/>
              <w:delText>20</w:delText>
            </w:r>
          </w:del>
        </w:p>
        <w:p w14:paraId="6BA94BEC" w14:textId="748C0CF4" w:rsidR="00A04BB4" w:rsidRPr="009F4243" w:rsidDel="009F4243" w:rsidRDefault="00A04BB4">
          <w:pPr>
            <w:pStyle w:val="TOC3"/>
            <w:tabs>
              <w:tab w:val="right" w:leader="dot" w:pos="9344"/>
            </w:tabs>
            <w:rPr>
              <w:del w:id="1176" w:author="He Jianan" w:date="2019-05-20T11:22:00Z"/>
              <w:rFonts w:ascii="宋体" w:eastAsia="宋体" w:hAnsi="宋体"/>
              <w:noProof/>
              <w:sz w:val="24"/>
              <w:szCs w:val="24"/>
              <w:rPrChange w:id="1177" w:author="He Jianan" w:date="2019-05-20T11:23:00Z">
                <w:rPr>
                  <w:del w:id="1178" w:author="He Jianan" w:date="2019-05-20T11:22:00Z"/>
                  <w:rFonts w:ascii="宋体" w:eastAsia="宋体" w:hAnsi="宋体"/>
                  <w:noProof/>
                  <w:sz w:val="24"/>
                  <w:szCs w:val="24"/>
                </w:rPr>
              </w:rPrChange>
            </w:rPr>
          </w:pPr>
          <w:del w:id="1179" w:author="He Jianan" w:date="2019-05-20T11:22:00Z">
            <w:r w:rsidRPr="009F4243" w:rsidDel="009F4243">
              <w:rPr>
                <w:rFonts w:ascii="宋体" w:eastAsia="宋体" w:hAnsi="宋体"/>
                <w:noProof/>
                <w:sz w:val="24"/>
                <w:szCs w:val="24"/>
                <w:rPrChange w:id="1180" w:author="He Jianan" w:date="2019-05-20T11:23:00Z">
                  <w:rPr>
                    <w:rStyle w:val="a9"/>
                    <w:rFonts w:ascii="宋体" w:eastAsia="宋体" w:hAnsi="宋体"/>
                    <w:noProof/>
                    <w:sz w:val="24"/>
                    <w:szCs w:val="24"/>
                  </w:rPr>
                </w:rPrChange>
              </w:rPr>
              <w:delText>4.1.1 DICOM文件解析</w:delText>
            </w:r>
            <w:r w:rsidRPr="009F4243" w:rsidDel="009F4243">
              <w:rPr>
                <w:rFonts w:ascii="宋体" w:eastAsia="宋体" w:hAnsi="宋体"/>
                <w:noProof/>
                <w:webHidden/>
                <w:sz w:val="24"/>
                <w:szCs w:val="24"/>
                <w:rPrChange w:id="1181" w:author="He Jianan" w:date="2019-05-20T11:23:00Z">
                  <w:rPr>
                    <w:rFonts w:ascii="宋体" w:eastAsia="宋体" w:hAnsi="宋体"/>
                    <w:noProof/>
                    <w:webHidden/>
                    <w:sz w:val="24"/>
                    <w:szCs w:val="24"/>
                  </w:rPr>
                </w:rPrChange>
              </w:rPr>
              <w:tab/>
              <w:delText>20</w:delText>
            </w:r>
          </w:del>
        </w:p>
        <w:p w14:paraId="58D2900C" w14:textId="033299B5" w:rsidR="00A04BB4" w:rsidRPr="009F4243" w:rsidDel="009F4243" w:rsidRDefault="00A04BB4">
          <w:pPr>
            <w:pStyle w:val="TOC3"/>
            <w:tabs>
              <w:tab w:val="right" w:leader="dot" w:pos="9344"/>
            </w:tabs>
            <w:rPr>
              <w:del w:id="1182" w:author="He Jianan" w:date="2019-05-20T11:22:00Z"/>
              <w:rFonts w:ascii="宋体" w:eastAsia="宋体" w:hAnsi="宋体"/>
              <w:noProof/>
              <w:sz w:val="24"/>
              <w:szCs w:val="24"/>
              <w:rPrChange w:id="1183" w:author="He Jianan" w:date="2019-05-20T11:23:00Z">
                <w:rPr>
                  <w:del w:id="1184" w:author="He Jianan" w:date="2019-05-20T11:22:00Z"/>
                  <w:rFonts w:ascii="宋体" w:eastAsia="宋体" w:hAnsi="宋体"/>
                  <w:noProof/>
                  <w:sz w:val="24"/>
                  <w:szCs w:val="24"/>
                </w:rPr>
              </w:rPrChange>
            </w:rPr>
          </w:pPr>
          <w:del w:id="1185" w:author="He Jianan" w:date="2019-05-20T11:22:00Z">
            <w:r w:rsidRPr="009F4243" w:rsidDel="009F4243">
              <w:rPr>
                <w:rFonts w:ascii="宋体" w:eastAsia="宋体" w:hAnsi="宋体"/>
                <w:noProof/>
                <w:sz w:val="24"/>
                <w:szCs w:val="24"/>
                <w:rPrChange w:id="1186" w:author="He Jianan" w:date="2019-05-20T11:23:00Z">
                  <w:rPr>
                    <w:rStyle w:val="a9"/>
                    <w:rFonts w:ascii="宋体" w:eastAsia="宋体" w:hAnsi="宋体"/>
                    <w:noProof/>
                    <w:sz w:val="24"/>
                    <w:szCs w:val="24"/>
                  </w:rPr>
                </w:rPrChange>
              </w:rPr>
              <w:delText>4.1.2 NIFTI文件解析</w:delText>
            </w:r>
            <w:r w:rsidRPr="009F4243" w:rsidDel="009F4243">
              <w:rPr>
                <w:rFonts w:ascii="宋体" w:eastAsia="宋体" w:hAnsi="宋体"/>
                <w:noProof/>
                <w:webHidden/>
                <w:sz w:val="24"/>
                <w:szCs w:val="24"/>
                <w:rPrChange w:id="1187" w:author="He Jianan" w:date="2019-05-20T11:23:00Z">
                  <w:rPr>
                    <w:rFonts w:ascii="宋体" w:eastAsia="宋体" w:hAnsi="宋体"/>
                    <w:noProof/>
                    <w:webHidden/>
                    <w:sz w:val="24"/>
                    <w:szCs w:val="24"/>
                  </w:rPr>
                </w:rPrChange>
              </w:rPr>
              <w:tab/>
              <w:delText>21</w:delText>
            </w:r>
          </w:del>
        </w:p>
        <w:p w14:paraId="20ED0B2E" w14:textId="71922EC7" w:rsidR="00A04BB4" w:rsidRPr="009F4243" w:rsidDel="009F4243" w:rsidRDefault="00A04BB4">
          <w:pPr>
            <w:pStyle w:val="TOC2"/>
            <w:tabs>
              <w:tab w:val="right" w:leader="dot" w:pos="9344"/>
            </w:tabs>
            <w:rPr>
              <w:del w:id="1188" w:author="He Jianan" w:date="2019-05-20T11:22:00Z"/>
              <w:rFonts w:ascii="宋体" w:eastAsia="宋体" w:hAnsi="宋体"/>
              <w:noProof/>
              <w:sz w:val="24"/>
              <w:szCs w:val="24"/>
              <w:rPrChange w:id="1189" w:author="He Jianan" w:date="2019-05-20T11:23:00Z">
                <w:rPr>
                  <w:del w:id="1190" w:author="He Jianan" w:date="2019-05-20T11:22:00Z"/>
                  <w:rFonts w:ascii="宋体" w:eastAsia="宋体" w:hAnsi="宋体"/>
                  <w:noProof/>
                  <w:sz w:val="24"/>
                  <w:szCs w:val="24"/>
                </w:rPr>
              </w:rPrChange>
            </w:rPr>
          </w:pPr>
          <w:del w:id="1191" w:author="He Jianan" w:date="2019-05-20T11:22:00Z">
            <w:r w:rsidRPr="009F4243" w:rsidDel="009F4243">
              <w:rPr>
                <w:rFonts w:ascii="宋体" w:eastAsia="宋体" w:hAnsi="宋体"/>
                <w:noProof/>
                <w:sz w:val="24"/>
                <w:szCs w:val="24"/>
                <w:rPrChange w:id="1192" w:author="He Jianan" w:date="2019-05-20T11:23:00Z">
                  <w:rPr>
                    <w:rStyle w:val="a9"/>
                    <w:rFonts w:ascii="宋体" w:eastAsia="宋体" w:hAnsi="宋体"/>
                    <w:noProof/>
                    <w:sz w:val="24"/>
                    <w:szCs w:val="24"/>
                  </w:rPr>
                </w:rPrChange>
              </w:rPr>
              <w:delText>4.2 三维体绘制</w:delText>
            </w:r>
            <w:r w:rsidRPr="009F4243" w:rsidDel="009F4243">
              <w:rPr>
                <w:rFonts w:ascii="宋体" w:eastAsia="宋体" w:hAnsi="宋体"/>
                <w:noProof/>
                <w:webHidden/>
                <w:sz w:val="24"/>
                <w:szCs w:val="24"/>
                <w:rPrChange w:id="1193" w:author="He Jianan" w:date="2019-05-20T11:23:00Z">
                  <w:rPr>
                    <w:rFonts w:ascii="宋体" w:eastAsia="宋体" w:hAnsi="宋体"/>
                    <w:noProof/>
                    <w:webHidden/>
                    <w:sz w:val="24"/>
                    <w:szCs w:val="24"/>
                  </w:rPr>
                </w:rPrChange>
              </w:rPr>
              <w:tab/>
              <w:delText>22</w:delText>
            </w:r>
          </w:del>
        </w:p>
        <w:p w14:paraId="40D2AFFD" w14:textId="0CB42E30" w:rsidR="00A04BB4" w:rsidRPr="009F4243" w:rsidDel="009F4243" w:rsidRDefault="00A04BB4">
          <w:pPr>
            <w:pStyle w:val="TOC3"/>
            <w:tabs>
              <w:tab w:val="right" w:leader="dot" w:pos="9344"/>
            </w:tabs>
            <w:rPr>
              <w:del w:id="1194" w:author="He Jianan" w:date="2019-05-20T11:22:00Z"/>
              <w:rFonts w:ascii="宋体" w:eastAsia="宋体" w:hAnsi="宋体"/>
              <w:noProof/>
              <w:sz w:val="24"/>
              <w:szCs w:val="24"/>
              <w:rPrChange w:id="1195" w:author="He Jianan" w:date="2019-05-20T11:23:00Z">
                <w:rPr>
                  <w:del w:id="1196" w:author="He Jianan" w:date="2019-05-20T11:22:00Z"/>
                  <w:rFonts w:ascii="宋体" w:eastAsia="宋体" w:hAnsi="宋体"/>
                  <w:noProof/>
                  <w:sz w:val="24"/>
                  <w:szCs w:val="24"/>
                </w:rPr>
              </w:rPrChange>
            </w:rPr>
          </w:pPr>
          <w:del w:id="1197" w:author="He Jianan" w:date="2019-05-20T11:22:00Z">
            <w:r w:rsidRPr="009F4243" w:rsidDel="009F4243">
              <w:rPr>
                <w:rFonts w:ascii="宋体" w:eastAsia="宋体" w:hAnsi="宋体"/>
                <w:noProof/>
                <w:sz w:val="24"/>
                <w:szCs w:val="24"/>
                <w:rPrChange w:id="1198" w:author="He Jianan" w:date="2019-05-20T11:23:00Z">
                  <w:rPr>
                    <w:rStyle w:val="a9"/>
                    <w:rFonts w:ascii="宋体" w:eastAsia="宋体" w:hAnsi="宋体"/>
                    <w:noProof/>
                    <w:sz w:val="24"/>
                    <w:szCs w:val="24"/>
                  </w:rPr>
                </w:rPrChange>
              </w:rPr>
              <w:delText>4.2.1 绘制流程</w:delText>
            </w:r>
            <w:r w:rsidRPr="009F4243" w:rsidDel="009F4243">
              <w:rPr>
                <w:rFonts w:ascii="宋体" w:eastAsia="宋体" w:hAnsi="宋体"/>
                <w:noProof/>
                <w:webHidden/>
                <w:sz w:val="24"/>
                <w:szCs w:val="24"/>
                <w:rPrChange w:id="1199" w:author="He Jianan" w:date="2019-05-20T11:23:00Z">
                  <w:rPr>
                    <w:rFonts w:ascii="宋体" w:eastAsia="宋体" w:hAnsi="宋体"/>
                    <w:noProof/>
                    <w:webHidden/>
                    <w:sz w:val="24"/>
                    <w:szCs w:val="24"/>
                  </w:rPr>
                </w:rPrChange>
              </w:rPr>
              <w:tab/>
              <w:delText>22</w:delText>
            </w:r>
          </w:del>
        </w:p>
        <w:p w14:paraId="6DB6534D" w14:textId="53B19801" w:rsidR="00A04BB4" w:rsidRPr="009F4243" w:rsidDel="009F4243" w:rsidRDefault="00A04BB4">
          <w:pPr>
            <w:pStyle w:val="TOC3"/>
            <w:tabs>
              <w:tab w:val="right" w:leader="dot" w:pos="9344"/>
            </w:tabs>
            <w:rPr>
              <w:del w:id="1200" w:author="He Jianan" w:date="2019-05-20T11:22:00Z"/>
              <w:rFonts w:ascii="宋体" w:eastAsia="宋体" w:hAnsi="宋体"/>
              <w:noProof/>
              <w:sz w:val="24"/>
              <w:szCs w:val="24"/>
              <w:rPrChange w:id="1201" w:author="He Jianan" w:date="2019-05-20T11:23:00Z">
                <w:rPr>
                  <w:del w:id="1202" w:author="He Jianan" w:date="2019-05-20T11:22:00Z"/>
                  <w:rFonts w:ascii="宋体" w:eastAsia="宋体" w:hAnsi="宋体"/>
                  <w:noProof/>
                  <w:sz w:val="24"/>
                  <w:szCs w:val="24"/>
                </w:rPr>
              </w:rPrChange>
            </w:rPr>
          </w:pPr>
          <w:del w:id="1203" w:author="He Jianan" w:date="2019-05-20T11:22:00Z">
            <w:r w:rsidRPr="009F4243" w:rsidDel="009F4243">
              <w:rPr>
                <w:rFonts w:ascii="宋体" w:eastAsia="宋体" w:hAnsi="宋体"/>
                <w:noProof/>
                <w:sz w:val="24"/>
                <w:szCs w:val="24"/>
                <w:rPrChange w:id="1204" w:author="He Jianan" w:date="2019-05-20T11:23:00Z">
                  <w:rPr>
                    <w:rStyle w:val="a9"/>
                    <w:rFonts w:ascii="宋体" w:eastAsia="宋体" w:hAnsi="宋体"/>
                    <w:noProof/>
                    <w:sz w:val="24"/>
                    <w:szCs w:val="24"/>
                  </w:rPr>
                </w:rPrChange>
              </w:rPr>
              <w:delText>4.2.2 增量绘制</w:delText>
            </w:r>
            <w:r w:rsidRPr="009F4243" w:rsidDel="009F4243">
              <w:rPr>
                <w:rFonts w:ascii="宋体" w:eastAsia="宋体" w:hAnsi="宋体"/>
                <w:noProof/>
                <w:webHidden/>
                <w:sz w:val="24"/>
                <w:szCs w:val="24"/>
                <w:rPrChange w:id="1205" w:author="He Jianan" w:date="2019-05-20T11:23:00Z">
                  <w:rPr>
                    <w:rFonts w:ascii="宋体" w:eastAsia="宋体" w:hAnsi="宋体"/>
                    <w:noProof/>
                    <w:webHidden/>
                    <w:sz w:val="24"/>
                    <w:szCs w:val="24"/>
                  </w:rPr>
                </w:rPrChange>
              </w:rPr>
              <w:tab/>
              <w:delText>23</w:delText>
            </w:r>
          </w:del>
        </w:p>
        <w:p w14:paraId="06A69B60" w14:textId="4EBC3CC6" w:rsidR="00A04BB4" w:rsidRPr="009F4243" w:rsidDel="009F4243" w:rsidRDefault="00A04BB4">
          <w:pPr>
            <w:pStyle w:val="TOC2"/>
            <w:tabs>
              <w:tab w:val="right" w:leader="dot" w:pos="9344"/>
            </w:tabs>
            <w:rPr>
              <w:del w:id="1206" w:author="He Jianan" w:date="2019-05-20T11:22:00Z"/>
              <w:rFonts w:ascii="宋体" w:eastAsia="宋体" w:hAnsi="宋体"/>
              <w:noProof/>
              <w:sz w:val="24"/>
              <w:szCs w:val="24"/>
              <w:rPrChange w:id="1207" w:author="He Jianan" w:date="2019-05-20T11:23:00Z">
                <w:rPr>
                  <w:del w:id="1208" w:author="He Jianan" w:date="2019-05-20T11:22:00Z"/>
                  <w:rFonts w:ascii="宋体" w:eastAsia="宋体" w:hAnsi="宋体"/>
                  <w:noProof/>
                  <w:sz w:val="24"/>
                  <w:szCs w:val="24"/>
                </w:rPr>
              </w:rPrChange>
            </w:rPr>
          </w:pPr>
          <w:del w:id="1209" w:author="He Jianan" w:date="2019-05-20T11:22:00Z">
            <w:r w:rsidRPr="009F4243" w:rsidDel="009F4243">
              <w:rPr>
                <w:rFonts w:ascii="宋体" w:eastAsia="宋体" w:hAnsi="宋体"/>
                <w:noProof/>
                <w:sz w:val="24"/>
                <w:szCs w:val="24"/>
                <w:rPrChange w:id="1210" w:author="He Jianan" w:date="2019-05-20T11:23:00Z">
                  <w:rPr>
                    <w:rStyle w:val="a9"/>
                    <w:rFonts w:ascii="宋体" w:eastAsia="宋体" w:hAnsi="宋体"/>
                    <w:noProof/>
                    <w:sz w:val="24"/>
                    <w:szCs w:val="24"/>
                  </w:rPr>
                </w:rPrChange>
              </w:rPr>
              <w:delText>4.3 本章小结</w:delText>
            </w:r>
            <w:r w:rsidRPr="009F4243" w:rsidDel="009F4243">
              <w:rPr>
                <w:rFonts w:ascii="宋体" w:eastAsia="宋体" w:hAnsi="宋体"/>
                <w:noProof/>
                <w:webHidden/>
                <w:sz w:val="24"/>
                <w:szCs w:val="24"/>
                <w:rPrChange w:id="1211" w:author="He Jianan" w:date="2019-05-20T11:23:00Z">
                  <w:rPr>
                    <w:rFonts w:ascii="宋体" w:eastAsia="宋体" w:hAnsi="宋体"/>
                    <w:noProof/>
                    <w:webHidden/>
                    <w:sz w:val="24"/>
                    <w:szCs w:val="24"/>
                  </w:rPr>
                </w:rPrChange>
              </w:rPr>
              <w:tab/>
              <w:delText>26</w:delText>
            </w:r>
          </w:del>
        </w:p>
        <w:p w14:paraId="40A362A7" w14:textId="797086BB" w:rsidR="00A04BB4" w:rsidRPr="009F4243" w:rsidDel="009F4243" w:rsidRDefault="00A04BB4">
          <w:pPr>
            <w:pStyle w:val="TOC1"/>
            <w:rPr>
              <w:del w:id="1212" w:author="He Jianan" w:date="2019-05-20T11:22:00Z"/>
              <w:rFonts w:cstheme="minorBidi"/>
              <w:sz w:val="24"/>
              <w:szCs w:val="24"/>
              <w:rPrChange w:id="1213" w:author="He Jianan" w:date="2019-05-20T11:23:00Z">
                <w:rPr>
                  <w:del w:id="1214" w:author="He Jianan" w:date="2019-05-20T11:22:00Z"/>
                  <w:rFonts w:cstheme="minorBidi"/>
                  <w:sz w:val="24"/>
                  <w:szCs w:val="24"/>
                </w:rPr>
              </w:rPrChange>
            </w:rPr>
          </w:pPr>
          <w:del w:id="1215" w:author="He Jianan" w:date="2019-05-20T11:22:00Z">
            <w:r w:rsidRPr="009F4243" w:rsidDel="009F4243">
              <w:rPr>
                <w:rFonts w:cs="宋体"/>
                <w:bCs/>
                <w:kern w:val="44"/>
                <w:sz w:val="24"/>
                <w:szCs w:val="24"/>
                <w:rPrChange w:id="1216" w:author="He Jianan" w:date="2019-05-20T11:23:00Z">
                  <w:rPr>
                    <w:rStyle w:val="a9"/>
                    <w:rFonts w:cs="宋体"/>
                    <w:bCs/>
                    <w:kern w:val="44"/>
                    <w:sz w:val="24"/>
                    <w:szCs w:val="24"/>
                  </w:rPr>
                </w:rPrChange>
              </w:rPr>
              <w:delText>第五章 传递函数设计模块</w:delText>
            </w:r>
            <w:r w:rsidRPr="009F4243" w:rsidDel="009F4243">
              <w:rPr>
                <w:webHidden/>
                <w:sz w:val="24"/>
                <w:szCs w:val="24"/>
                <w:rPrChange w:id="1217" w:author="He Jianan" w:date="2019-05-20T11:23:00Z">
                  <w:rPr>
                    <w:webHidden/>
                    <w:sz w:val="24"/>
                    <w:szCs w:val="24"/>
                  </w:rPr>
                </w:rPrChange>
              </w:rPr>
              <w:tab/>
              <w:delText>26</w:delText>
            </w:r>
          </w:del>
        </w:p>
        <w:p w14:paraId="570C8406" w14:textId="37FE6BC8" w:rsidR="00A04BB4" w:rsidRPr="009F4243" w:rsidDel="009F4243" w:rsidRDefault="00A04BB4">
          <w:pPr>
            <w:pStyle w:val="TOC2"/>
            <w:tabs>
              <w:tab w:val="right" w:leader="dot" w:pos="9344"/>
            </w:tabs>
            <w:rPr>
              <w:del w:id="1218" w:author="He Jianan" w:date="2019-05-20T11:22:00Z"/>
              <w:rFonts w:ascii="宋体" w:eastAsia="宋体" w:hAnsi="宋体"/>
              <w:noProof/>
              <w:sz w:val="24"/>
              <w:szCs w:val="24"/>
              <w:rPrChange w:id="1219" w:author="He Jianan" w:date="2019-05-20T11:23:00Z">
                <w:rPr>
                  <w:del w:id="1220" w:author="He Jianan" w:date="2019-05-20T11:22:00Z"/>
                  <w:rFonts w:ascii="宋体" w:eastAsia="宋体" w:hAnsi="宋体"/>
                  <w:noProof/>
                  <w:sz w:val="24"/>
                  <w:szCs w:val="24"/>
                </w:rPr>
              </w:rPrChange>
            </w:rPr>
          </w:pPr>
          <w:del w:id="1221" w:author="He Jianan" w:date="2019-05-20T11:22:00Z">
            <w:r w:rsidRPr="009F4243" w:rsidDel="009F4243">
              <w:rPr>
                <w:rFonts w:ascii="宋体" w:eastAsia="宋体" w:hAnsi="宋体"/>
                <w:noProof/>
                <w:sz w:val="24"/>
                <w:szCs w:val="24"/>
                <w:rPrChange w:id="1222" w:author="He Jianan" w:date="2019-05-20T11:23:00Z">
                  <w:rPr>
                    <w:rStyle w:val="a9"/>
                    <w:rFonts w:ascii="宋体" w:eastAsia="宋体" w:hAnsi="宋体"/>
                    <w:noProof/>
                    <w:sz w:val="24"/>
                    <w:szCs w:val="24"/>
                  </w:rPr>
                </w:rPrChange>
              </w:rPr>
              <w:delText>5.1 交互式设计</w:delText>
            </w:r>
            <w:r w:rsidRPr="009F4243" w:rsidDel="009F4243">
              <w:rPr>
                <w:rFonts w:ascii="宋体" w:eastAsia="宋体" w:hAnsi="宋体"/>
                <w:noProof/>
                <w:webHidden/>
                <w:sz w:val="24"/>
                <w:szCs w:val="24"/>
                <w:rPrChange w:id="1223" w:author="He Jianan" w:date="2019-05-20T11:23:00Z">
                  <w:rPr>
                    <w:rFonts w:ascii="宋体" w:eastAsia="宋体" w:hAnsi="宋体"/>
                    <w:noProof/>
                    <w:webHidden/>
                    <w:sz w:val="24"/>
                    <w:szCs w:val="24"/>
                  </w:rPr>
                </w:rPrChange>
              </w:rPr>
              <w:tab/>
              <w:delText>27</w:delText>
            </w:r>
          </w:del>
        </w:p>
        <w:p w14:paraId="1631AE7A" w14:textId="5424CA6C" w:rsidR="00A04BB4" w:rsidRPr="009F4243" w:rsidDel="009F4243" w:rsidRDefault="00A04BB4">
          <w:pPr>
            <w:pStyle w:val="TOC3"/>
            <w:tabs>
              <w:tab w:val="right" w:leader="dot" w:pos="9344"/>
            </w:tabs>
            <w:rPr>
              <w:del w:id="1224" w:author="He Jianan" w:date="2019-05-20T11:22:00Z"/>
              <w:rFonts w:ascii="宋体" w:eastAsia="宋体" w:hAnsi="宋体"/>
              <w:noProof/>
              <w:sz w:val="24"/>
              <w:szCs w:val="24"/>
              <w:rPrChange w:id="1225" w:author="He Jianan" w:date="2019-05-20T11:23:00Z">
                <w:rPr>
                  <w:del w:id="1226" w:author="He Jianan" w:date="2019-05-20T11:22:00Z"/>
                  <w:rFonts w:ascii="宋体" w:eastAsia="宋体" w:hAnsi="宋体"/>
                  <w:noProof/>
                  <w:sz w:val="24"/>
                  <w:szCs w:val="24"/>
                </w:rPr>
              </w:rPrChange>
            </w:rPr>
          </w:pPr>
          <w:del w:id="1227" w:author="He Jianan" w:date="2019-05-20T11:22:00Z">
            <w:r w:rsidRPr="009F4243" w:rsidDel="009F4243">
              <w:rPr>
                <w:rFonts w:ascii="宋体" w:eastAsia="宋体" w:hAnsi="宋体"/>
                <w:noProof/>
                <w:sz w:val="24"/>
                <w:szCs w:val="24"/>
                <w:rPrChange w:id="1228" w:author="He Jianan" w:date="2019-05-20T11:23:00Z">
                  <w:rPr>
                    <w:rStyle w:val="a9"/>
                    <w:rFonts w:ascii="宋体" w:eastAsia="宋体" w:hAnsi="宋体"/>
                    <w:noProof/>
                    <w:sz w:val="24"/>
                    <w:szCs w:val="24"/>
                  </w:rPr>
                </w:rPrChange>
              </w:rPr>
              <w:delText>5.1.1 交互功能</w:delText>
            </w:r>
            <w:r w:rsidRPr="009F4243" w:rsidDel="009F4243">
              <w:rPr>
                <w:rFonts w:ascii="宋体" w:eastAsia="宋体" w:hAnsi="宋体"/>
                <w:noProof/>
                <w:webHidden/>
                <w:sz w:val="24"/>
                <w:szCs w:val="24"/>
                <w:rPrChange w:id="1229" w:author="He Jianan" w:date="2019-05-20T11:23:00Z">
                  <w:rPr>
                    <w:rFonts w:ascii="宋体" w:eastAsia="宋体" w:hAnsi="宋体"/>
                    <w:noProof/>
                    <w:webHidden/>
                    <w:sz w:val="24"/>
                    <w:szCs w:val="24"/>
                  </w:rPr>
                </w:rPrChange>
              </w:rPr>
              <w:tab/>
              <w:delText>27</w:delText>
            </w:r>
          </w:del>
        </w:p>
        <w:p w14:paraId="0AFF3F10" w14:textId="6D8A727C" w:rsidR="00A04BB4" w:rsidRPr="009F4243" w:rsidDel="009F4243" w:rsidRDefault="00A04BB4">
          <w:pPr>
            <w:pStyle w:val="TOC3"/>
            <w:tabs>
              <w:tab w:val="right" w:leader="dot" w:pos="9344"/>
            </w:tabs>
            <w:rPr>
              <w:del w:id="1230" w:author="He Jianan" w:date="2019-05-20T11:22:00Z"/>
              <w:rFonts w:ascii="宋体" w:eastAsia="宋体" w:hAnsi="宋体"/>
              <w:noProof/>
              <w:sz w:val="24"/>
              <w:szCs w:val="24"/>
              <w:rPrChange w:id="1231" w:author="He Jianan" w:date="2019-05-20T11:23:00Z">
                <w:rPr>
                  <w:del w:id="1232" w:author="He Jianan" w:date="2019-05-20T11:22:00Z"/>
                  <w:rFonts w:ascii="宋体" w:eastAsia="宋体" w:hAnsi="宋体"/>
                  <w:noProof/>
                  <w:sz w:val="24"/>
                  <w:szCs w:val="24"/>
                </w:rPr>
              </w:rPrChange>
            </w:rPr>
          </w:pPr>
          <w:del w:id="1233" w:author="He Jianan" w:date="2019-05-20T11:22:00Z">
            <w:r w:rsidRPr="009F4243" w:rsidDel="009F4243">
              <w:rPr>
                <w:rFonts w:ascii="宋体" w:eastAsia="宋体" w:hAnsi="宋体"/>
                <w:noProof/>
                <w:sz w:val="24"/>
                <w:szCs w:val="24"/>
                <w:rPrChange w:id="1234" w:author="He Jianan" w:date="2019-05-20T11:23:00Z">
                  <w:rPr>
                    <w:rStyle w:val="a9"/>
                    <w:rFonts w:ascii="宋体" w:eastAsia="宋体" w:hAnsi="宋体"/>
                    <w:noProof/>
                    <w:sz w:val="24"/>
                    <w:szCs w:val="24"/>
                  </w:rPr>
                </w:rPrChange>
              </w:rPr>
              <w:delText>5.1.2 设计流程</w:delText>
            </w:r>
            <w:r w:rsidRPr="009F4243" w:rsidDel="009F4243">
              <w:rPr>
                <w:rFonts w:ascii="宋体" w:eastAsia="宋体" w:hAnsi="宋体"/>
                <w:noProof/>
                <w:webHidden/>
                <w:sz w:val="24"/>
                <w:szCs w:val="24"/>
                <w:rPrChange w:id="1235" w:author="He Jianan" w:date="2019-05-20T11:23:00Z">
                  <w:rPr>
                    <w:rFonts w:ascii="宋体" w:eastAsia="宋体" w:hAnsi="宋体"/>
                    <w:noProof/>
                    <w:webHidden/>
                    <w:sz w:val="24"/>
                    <w:szCs w:val="24"/>
                  </w:rPr>
                </w:rPrChange>
              </w:rPr>
              <w:tab/>
              <w:delText>30</w:delText>
            </w:r>
          </w:del>
        </w:p>
        <w:p w14:paraId="7D22F9E3" w14:textId="4711AD50" w:rsidR="00A04BB4" w:rsidRPr="009F4243" w:rsidDel="009F4243" w:rsidRDefault="00A04BB4">
          <w:pPr>
            <w:pStyle w:val="TOC2"/>
            <w:tabs>
              <w:tab w:val="right" w:leader="dot" w:pos="9344"/>
            </w:tabs>
            <w:rPr>
              <w:del w:id="1236" w:author="He Jianan" w:date="2019-05-20T11:22:00Z"/>
              <w:rFonts w:ascii="宋体" w:eastAsia="宋体" w:hAnsi="宋体"/>
              <w:noProof/>
              <w:sz w:val="24"/>
              <w:szCs w:val="24"/>
              <w:rPrChange w:id="1237" w:author="He Jianan" w:date="2019-05-20T11:23:00Z">
                <w:rPr>
                  <w:del w:id="1238" w:author="He Jianan" w:date="2019-05-20T11:22:00Z"/>
                  <w:rFonts w:ascii="宋体" w:eastAsia="宋体" w:hAnsi="宋体"/>
                  <w:noProof/>
                  <w:sz w:val="24"/>
                  <w:szCs w:val="24"/>
                </w:rPr>
              </w:rPrChange>
            </w:rPr>
          </w:pPr>
          <w:del w:id="1239" w:author="He Jianan" w:date="2019-05-20T11:22:00Z">
            <w:r w:rsidRPr="009F4243" w:rsidDel="009F4243">
              <w:rPr>
                <w:rFonts w:ascii="宋体" w:eastAsia="宋体" w:hAnsi="宋体"/>
                <w:noProof/>
                <w:sz w:val="24"/>
                <w:szCs w:val="24"/>
                <w:rPrChange w:id="1240" w:author="He Jianan" w:date="2019-05-20T11:23:00Z">
                  <w:rPr>
                    <w:rStyle w:val="a9"/>
                    <w:rFonts w:ascii="宋体" w:eastAsia="宋体" w:hAnsi="宋体"/>
                    <w:noProof/>
                    <w:sz w:val="24"/>
                    <w:szCs w:val="24"/>
                  </w:rPr>
                </w:rPrChange>
              </w:rPr>
              <w:delText>5.2 基于3D边缘检测的半自动化设计</w:delText>
            </w:r>
            <w:r w:rsidRPr="009F4243" w:rsidDel="009F4243">
              <w:rPr>
                <w:rFonts w:ascii="宋体" w:eastAsia="宋体" w:hAnsi="宋体"/>
                <w:noProof/>
                <w:webHidden/>
                <w:sz w:val="24"/>
                <w:szCs w:val="24"/>
                <w:rPrChange w:id="1241" w:author="He Jianan" w:date="2019-05-20T11:23:00Z">
                  <w:rPr>
                    <w:rFonts w:ascii="宋体" w:eastAsia="宋体" w:hAnsi="宋体"/>
                    <w:noProof/>
                    <w:webHidden/>
                    <w:sz w:val="24"/>
                    <w:szCs w:val="24"/>
                  </w:rPr>
                </w:rPrChange>
              </w:rPr>
              <w:tab/>
              <w:delText>31</w:delText>
            </w:r>
          </w:del>
        </w:p>
        <w:p w14:paraId="41D978B1" w14:textId="35B9F3E2" w:rsidR="00A04BB4" w:rsidRPr="009F4243" w:rsidDel="009F4243" w:rsidRDefault="00A04BB4">
          <w:pPr>
            <w:pStyle w:val="TOC3"/>
            <w:tabs>
              <w:tab w:val="right" w:leader="dot" w:pos="9344"/>
            </w:tabs>
            <w:rPr>
              <w:del w:id="1242" w:author="He Jianan" w:date="2019-05-20T11:22:00Z"/>
              <w:rFonts w:ascii="宋体" w:eastAsia="宋体" w:hAnsi="宋体"/>
              <w:noProof/>
              <w:sz w:val="24"/>
              <w:szCs w:val="24"/>
              <w:rPrChange w:id="1243" w:author="He Jianan" w:date="2019-05-20T11:23:00Z">
                <w:rPr>
                  <w:del w:id="1244" w:author="He Jianan" w:date="2019-05-20T11:22:00Z"/>
                  <w:rFonts w:ascii="宋体" w:eastAsia="宋体" w:hAnsi="宋体"/>
                  <w:noProof/>
                  <w:sz w:val="24"/>
                  <w:szCs w:val="24"/>
                </w:rPr>
              </w:rPrChange>
            </w:rPr>
          </w:pPr>
          <w:del w:id="1245" w:author="He Jianan" w:date="2019-05-20T11:22:00Z">
            <w:r w:rsidRPr="009F4243" w:rsidDel="009F4243">
              <w:rPr>
                <w:rFonts w:ascii="宋体" w:eastAsia="宋体" w:hAnsi="宋体"/>
                <w:noProof/>
                <w:sz w:val="24"/>
                <w:szCs w:val="24"/>
                <w:rPrChange w:id="1246" w:author="He Jianan" w:date="2019-05-20T11:23:00Z">
                  <w:rPr>
                    <w:rStyle w:val="a9"/>
                    <w:rFonts w:ascii="宋体" w:eastAsia="宋体" w:hAnsi="宋体"/>
                    <w:noProof/>
                    <w:sz w:val="24"/>
                    <w:szCs w:val="24"/>
                  </w:rPr>
                </w:rPrChange>
              </w:rPr>
              <w:delText>5.2.1 算法步骤</w:delText>
            </w:r>
            <w:r w:rsidRPr="009F4243" w:rsidDel="009F4243">
              <w:rPr>
                <w:rFonts w:ascii="宋体" w:eastAsia="宋体" w:hAnsi="宋体"/>
                <w:noProof/>
                <w:webHidden/>
                <w:sz w:val="24"/>
                <w:szCs w:val="24"/>
                <w:rPrChange w:id="1247" w:author="He Jianan" w:date="2019-05-20T11:23:00Z">
                  <w:rPr>
                    <w:rFonts w:ascii="宋体" w:eastAsia="宋体" w:hAnsi="宋体"/>
                    <w:noProof/>
                    <w:webHidden/>
                    <w:sz w:val="24"/>
                    <w:szCs w:val="24"/>
                  </w:rPr>
                </w:rPrChange>
              </w:rPr>
              <w:tab/>
              <w:delText>31</w:delText>
            </w:r>
          </w:del>
        </w:p>
        <w:p w14:paraId="4EF808A0" w14:textId="2648AA92" w:rsidR="00A04BB4" w:rsidRPr="009F4243" w:rsidDel="009F4243" w:rsidRDefault="00A04BB4">
          <w:pPr>
            <w:pStyle w:val="TOC3"/>
            <w:tabs>
              <w:tab w:val="right" w:leader="dot" w:pos="9344"/>
            </w:tabs>
            <w:rPr>
              <w:del w:id="1248" w:author="He Jianan" w:date="2019-05-20T11:22:00Z"/>
              <w:rFonts w:ascii="宋体" w:eastAsia="宋体" w:hAnsi="宋体"/>
              <w:noProof/>
              <w:sz w:val="24"/>
              <w:szCs w:val="24"/>
              <w:rPrChange w:id="1249" w:author="He Jianan" w:date="2019-05-20T11:23:00Z">
                <w:rPr>
                  <w:del w:id="1250" w:author="He Jianan" w:date="2019-05-20T11:22:00Z"/>
                  <w:rFonts w:ascii="宋体" w:eastAsia="宋体" w:hAnsi="宋体"/>
                  <w:noProof/>
                  <w:sz w:val="24"/>
                  <w:szCs w:val="24"/>
                </w:rPr>
              </w:rPrChange>
            </w:rPr>
          </w:pPr>
          <w:del w:id="1251" w:author="He Jianan" w:date="2019-05-20T11:22:00Z">
            <w:r w:rsidRPr="009F4243" w:rsidDel="009F4243">
              <w:rPr>
                <w:rFonts w:ascii="宋体" w:eastAsia="宋体" w:hAnsi="宋体"/>
                <w:noProof/>
                <w:sz w:val="24"/>
                <w:szCs w:val="24"/>
                <w:rPrChange w:id="1252" w:author="He Jianan" w:date="2019-05-20T11:23:00Z">
                  <w:rPr>
                    <w:rStyle w:val="a9"/>
                    <w:rFonts w:ascii="宋体" w:eastAsia="宋体" w:hAnsi="宋体"/>
                    <w:noProof/>
                    <w:sz w:val="24"/>
                    <w:szCs w:val="24"/>
                  </w:rPr>
                </w:rPrChange>
              </w:rPr>
              <w:delText>5.2.2 设计流程</w:delText>
            </w:r>
            <w:r w:rsidRPr="009F4243" w:rsidDel="009F4243">
              <w:rPr>
                <w:rFonts w:ascii="宋体" w:eastAsia="宋体" w:hAnsi="宋体"/>
                <w:noProof/>
                <w:webHidden/>
                <w:sz w:val="24"/>
                <w:szCs w:val="24"/>
                <w:rPrChange w:id="1253" w:author="He Jianan" w:date="2019-05-20T11:23:00Z">
                  <w:rPr>
                    <w:rFonts w:ascii="宋体" w:eastAsia="宋体" w:hAnsi="宋体"/>
                    <w:noProof/>
                    <w:webHidden/>
                    <w:sz w:val="24"/>
                    <w:szCs w:val="24"/>
                  </w:rPr>
                </w:rPrChange>
              </w:rPr>
              <w:tab/>
              <w:delText>32</w:delText>
            </w:r>
          </w:del>
        </w:p>
        <w:p w14:paraId="1C6FB24D" w14:textId="6A61C55A" w:rsidR="00A04BB4" w:rsidRPr="009F4243" w:rsidDel="009F4243" w:rsidRDefault="00A04BB4">
          <w:pPr>
            <w:pStyle w:val="TOC2"/>
            <w:tabs>
              <w:tab w:val="right" w:leader="dot" w:pos="9344"/>
            </w:tabs>
            <w:rPr>
              <w:del w:id="1254" w:author="He Jianan" w:date="2019-05-20T11:22:00Z"/>
              <w:rFonts w:ascii="宋体" w:eastAsia="宋体" w:hAnsi="宋体"/>
              <w:noProof/>
              <w:sz w:val="24"/>
              <w:szCs w:val="24"/>
              <w:rPrChange w:id="1255" w:author="He Jianan" w:date="2019-05-20T11:23:00Z">
                <w:rPr>
                  <w:del w:id="1256" w:author="He Jianan" w:date="2019-05-20T11:22:00Z"/>
                  <w:rFonts w:ascii="宋体" w:eastAsia="宋体" w:hAnsi="宋体"/>
                  <w:noProof/>
                  <w:sz w:val="24"/>
                  <w:szCs w:val="24"/>
                </w:rPr>
              </w:rPrChange>
            </w:rPr>
          </w:pPr>
          <w:del w:id="1257" w:author="He Jianan" w:date="2019-05-20T11:22:00Z">
            <w:r w:rsidRPr="009F4243" w:rsidDel="009F4243">
              <w:rPr>
                <w:rFonts w:ascii="宋体" w:eastAsia="宋体" w:hAnsi="宋体"/>
                <w:noProof/>
                <w:sz w:val="24"/>
                <w:szCs w:val="24"/>
                <w:rPrChange w:id="1258" w:author="He Jianan" w:date="2019-05-20T11:23:00Z">
                  <w:rPr>
                    <w:rStyle w:val="a9"/>
                    <w:rFonts w:ascii="宋体" w:eastAsia="宋体" w:hAnsi="宋体"/>
                    <w:noProof/>
                    <w:sz w:val="24"/>
                    <w:szCs w:val="24"/>
                  </w:rPr>
                </w:rPrChange>
              </w:rPr>
              <w:delText>5.3 基于K-Means聚类的半自动化设计</w:delText>
            </w:r>
            <w:r w:rsidRPr="009F4243" w:rsidDel="009F4243">
              <w:rPr>
                <w:rFonts w:ascii="宋体" w:eastAsia="宋体" w:hAnsi="宋体"/>
                <w:noProof/>
                <w:webHidden/>
                <w:sz w:val="24"/>
                <w:szCs w:val="24"/>
                <w:rPrChange w:id="1259" w:author="He Jianan" w:date="2019-05-20T11:23:00Z">
                  <w:rPr>
                    <w:rFonts w:ascii="宋体" w:eastAsia="宋体" w:hAnsi="宋体"/>
                    <w:noProof/>
                    <w:webHidden/>
                    <w:sz w:val="24"/>
                    <w:szCs w:val="24"/>
                  </w:rPr>
                </w:rPrChange>
              </w:rPr>
              <w:tab/>
              <w:delText>34</w:delText>
            </w:r>
          </w:del>
        </w:p>
        <w:p w14:paraId="0417F517" w14:textId="5802E65C" w:rsidR="00A04BB4" w:rsidRPr="009F4243" w:rsidDel="009F4243" w:rsidRDefault="00A04BB4">
          <w:pPr>
            <w:pStyle w:val="TOC3"/>
            <w:tabs>
              <w:tab w:val="right" w:leader="dot" w:pos="9344"/>
            </w:tabs>
            <w:rPr>
              <w:del w:id="1260" w:author="He Jianan" w:date="2019-05-20T11:22:00Z"/>
              <w:rFonts w:ascii="宋体" w:eastAsia="宋体" w:hAnsi="宋体"/>
              <w:noProof/>
              <w:sz w:val="24"/>
              <w:szCs w:val="24"/>
              <w:rPrChange w:id="1261" w:author="He Jianan" w:date="2019-05-20T11:23:00Z">
                <w:rPr>
                  <w:del w:id="1262" w:author="He Jianan" w:date="2019-05-20T11:22:00Z"/>
                  <w:rFonts w:ascii="宋体" w:eastAsia="宋体" w:hAnsi="宋体"/>
                  <w:noProof/>
                  <w:sz w:val="24"/>
                  <w:szCs w:val="24"/>
                </w:rPr>
              </w:rPrChange>
            </w:rPr>
          </w:pPr>
          <w:del w:id="1263" w:author="He Jianan" w:date="2019-05-20T11:22:00Z">
            <w:r w:rsidRPr="009F4243" w:rsidDel="009F4243">
              <w:rPr>
                <w:rFonts w:ascii="宋体" w:eastAsia="宋体" w:hAnsi="宋体"/>
                <w:noProof/>
                <w:sz w:val="24"/>
                <w:szCs w:val="24"/>
                <w:rPrChange w:id="1264" w:author="He Jianan" w:date="2019-05-20T11:23:00Z">
                  <w:rPr>
                    <w:rStyle w:val="a9"/>
                    <w:rFonts w:ascii="宋体" w:eastAsia="宋体" w:hAnsi="宋体"/>
                    <w:noProof/>
                    <w:sz w:val="24"/>
                    <w:szCs w:val="24"/>
                  </w:rPr>
                </w:rPrChange>
              </w:rPr>
              <w:delText>5.3.1 算法步骤</w:delText>
            </w:r>
            <w:r w:rsidRPr="009F4243" w:rsidDel="009F4243">
              <w:rPr>
                <w:rFonts w:ascii="宋体" w:eastAsia="宋体" w:hAnsi="宋体"/>
                <w:noProof/>
                <w:webHidden/>
                <w:sz w:val="24"/>
                <w:szCs w:val="24"/>
                <w:rPrChange w:id="1265" w:author="He Jianan" w:date="2019-05-20T11:23:00Z">
                  <w:rPr>
                    <w:rFonts w:ascii="宋体" w:eastAsia="宋体" w:hAnsi="宋体"/>
                    <w:noProof/>
                    <w:webHidden/>
                    <w:sz w:val="24"/>
                    <w:szCs w:val="24"/>
                  </w:rPr>
                </w:rPrChange>
              </w:rPr>
              <w:tab/>
              <w:delText>35</w:delText>
            </w:r>
          </w:del>
        </w:p>
        <w:p w14:paraId="262220EA" w14:textId="18B533C3" w:rsidR="00A04BB4" w:rsidRPr="009F4243" w:rsidDel="009F4243" w:rsidRDefault="00A04BB4">
          <w:pPr>
            <w:pStyle w:val="TOC3"/>
            <w:tabs>
              <w:tab w:val="right" w:leader="dot" w:pos="9344"/>
            </w:tabs>
            <w:rPr>
              <w:del w:id="1266" w:author="He Jianan" w:date="2019-05-20T11:22:00Z"/>
              <w:rFonts w:ascii="宋体" w:eastAsia="宋体" w:hAnsi="宋体"/>
              <w:noProof/>
              <w:sz w:val="24"/>
              <w:szCs w:val="24"/>
              <w:rPrChange w:id="1267" w:author="He Jianan" w:date="2019-05-20T11:23:00Z">
                <w:rPr>
                  <w:del w:id="1268" w:author="He Jianan" w:date="2019-05-20T11:22:00Z"/>
                  <w:rFonts w:ascii="宋体" w:eastAsia="宋体" w:hAnsi="宋体"/>
                  <w:noProof/>
                  <w:sz w:val="24"/>
                  <w:szCs w:val="24"/>
                </w:rPr>
              </w:rPrChange>
            </w:rPr>
          </w:pPr>
          <w:del w:id="1269" w:author="He Jianan" w:date="2019-05-20T11:22:00Z">
            <w:r w:rsidRPr="009F4243" w:rsidDel="009F4243">
              <w:rPr>
                <w:rFonts w:ascii="宋体" w:eastAsia="宋体" w:hAnsi="宋体"/>
                <w:noProof/>
                <w:sz w:val="24"/>
                <w:szCs w:val="24"/>
                <w:rPrChange w:id="1270" w:author="He Jianan" w:date="2019-05-20T11:23:00Z">
                  <w:rPr>
                    <w:rStyle w:val="a9"/>
                    <w:rFonts w:ascii="宋体" w:eastAsia="宋体" w:hAnsi="宋体"/>
                    <w:noProof/>
                    <w:sz w:val="24"/>
                    <w:szCs w:val="24"/>
                  </w:rPr>
                </w:rPrChange>
              </w:rPr>
              <w:delText>5.3.1 标量-梯度幅值直方图</w:delText>
            </w:r>
            <w:r w:rsidRPr="009F4243" w:rsidDel="009F4243">
              <w:rPr>
                <w:rFonts w:ascii="宋体" w:eastAsia="宋体" w:hAnsi="宋体"/>
                <w:noProof/>
                <w:webHidden/>
                <w:sz w:val="24"/>
                <w:szCs w:val="24"/>
                <w:rPrChange w:id="1271" w:author="He Jianan" w:date="2019-05-20T11:23:00Z">
                  <w:rPr>
                    <w:rFonts w:ascii="宋体" w:eastAsia="宋体" w:hAnsi="宋体"/>
                    <w:noProof/>
                    <w:webHidden/>
                    <w:sz w:val="24"/>
                    <w:szCs w:val="24"/>
                  </w:rPr>
                </w:rPrChange>
              </w:rPr>
              <w:tab/>
              <w:delText>35</w:delText>
            </w:r>
          </w:del>
        </w:p>
        <w:p w14:paraId="06557545" w14:textId="05B56668" w:rsidR="00A04BB4" w:rsidRPr="009F4243" w:rsidDel="009F4243" w:rsidRDefault="00A04BB4">
          <w:pPr>
            <w:pStyle w:val="TOC3"/>
            <w:tabs>
              <w:tab w:val="right" w:leader="dot" w:pos="9344"/>
            </w:tabs>
            <w:rPr>
              <w:del w:id="1272" w:author="He Jianan" w:date="2019-05-20T11:22:00Z"/>
              <w:rFonts w:ascii="宋体" w:eastAsia="宋体" w:hAnsi="宋体"/>
              <w:noProof/>
              <w:sz w:val="24"/>
              <w:szCs w:val="24"/>
              <w:rPrChange w:id="1273" w:author="He Jianan" w:date="2019-05-20T11:23:00Z">
                <w:rPr>
                  <w:del w:id="1274" w:author="He Jianan" w:date="2019-05-20T11:22:00Z"/>
                  <w:rFonts w:ascii="宋体" w:eastAsia="宋体" w:hAnsi="宋体"/>
                  <w:noProof/>
                  <w:sz w:val="24"/>
                  <w:szCs w:val="24"/>
                </w:rPr>
              </w:rPrChange>
            </w:rPr>
          </w:pPr>
          <w:del w:id="1275" w:author="He Jianan" w:date="2019-05-20T11:22:00Z">
            <w:r w:rsidRPr="009F4243" w:rsidDel="009F4243">
              <w:rPr>
                <w:rFonts w:ascii="宋体" w:eastAsia="宋体" w:hAnsi="宋体"/>
                <w:noProof/>
                <w:sz w:val="24"/>
                <w:szCs w:val="24"/>
                <w:rPrChange w:id="1276" w:author="He Jianan" w:date="2019-05-20T11:23:00Z">
                  <w:rPr>
                    <w:rStyle w:val="a9"/>
                    <w:rFonts w:ascii="宋体" w:eastAsia="宋体" w:hAnsi="宋体"/>
                    <w:noProof/>
                    <w:sz w:val="24"/>
                    <w:szCs w:val="24"/>
                  </w:rPr>
                </w:rPrChange>
              </w:rPr>
              <w:delText>5.3.2 设计流程</w:delText>
            </w:r>
            <w:r w:rsidRPr="009F4243" w:rsidDel="009F4243">
              <w:rPr>
                <w:rFonts w:ascii="宋体" w:eastAsia="宋体" w:hAnsi="宋体"/>
                <w:noProof/>
                <w:webHidden/>
                <w:sz w:val="24"/>
                <w:szCs w:val="24"/>
                <w:rPrChange w:id="1277" w:author="He Jianan" w:date="2019-05-20T11:23:00Z">
                  <w:rPr>
                    <w:rFonts w:ascii="宋体" w:eastAsia="宋体" w:hAnsi="宋体"/>
                    <w:noProof/>
                    <w:webHidden/>
                    <w:sz w:val="24"/>
                    <w:szCs w:val="24"/>
                  </w:rPr>
                </w:rPrChange>
              </w:rPr>
              <w:tab/>
              <w:delText>37</w:delText>
            </w:r>
          </w:del>
        </w:p>
        <w:p w14:paraId="17809DC1" w14:textId="0D40D2D5" w:rsidR="00A04BB4" w:rsidRPr="009F4243" w:rsidDel="009F4243" w:rsidRDefault="00A04BB4">
          <w:pPr>
            <w:pStyle w:val="TOC2"/>
            <w:tabs>
              <w:tab w:val="right" w:leader="dot" w:pos="9344"/>
            </w:tabs>
            <w:rPr>
              <w:del w:id="1278" w:author="He Jianan" w:date="2019-05-20T11:22:00Z"/>
              <w:rFonts w:ascii="宋体" w:eastAsia="宋体" w:hAnsi="宋体"/>
              <w:noProof/>
              <w:sz w:val="24"/>
              <w:szCs w:val="24"/>
              <w:rPrChange w:id="1279" w:author="He Jianan" w:date="2019-05-20T11:23:00Z">
                <w:rPr>
                  <w:del w:id="1280" w:author="He Jianan" w:date="2019-05-20T11:22:00Z"/>
                  <w:rFonts w:ascii="宋体" w:eastAsia="宋体" w:hAnsi="宋体"/>
                  <w:noProof/>
                  <w:sz w:val="24"/>
                  <w:szCs w:val="24"/>
                </w:rPr>
              </w:rPrChange>
            </w:rPr>
          </w:pPr>
          <w:del w:id="1281" w:author="He Jianan" w:date="2019-05-20T11:22:00Z">
            <w:r w:rsidRPr="009F4243" w:rsidDel="009F4243">
              <w:rPr>
                <w:rFonts w:ascii="宋体" w:eastAsia="宋体" w:hAnsi="宋体"/>
                <w:noProof/>
                <w:sz w:val="24"/>
                <w:szCs w:val="24"/>
                <w:rPrChange w:id="1282" w:author="He Jianan" w:date="2019-05-20T11:23:00Z">
                  <w:rPr>
                    <w:rStyle w:val="a9"/>
                    <w:rFonts w:ascii="宋体" w:eastAsia="宋体" w:hAnsi="宋体"/>
                    <w:noProof/>
                    <w:sz w:val="24"/>
                    <w:szCs w:val="24"/>
                  </w:rPr>
                </w:rPrChange>
              </w:rPr>
              <w:delText>5.4 本章小结</w:delText>
            </w:r>
            <w:r w:rsidRPr="009F4243" w:rsidDel="009F4243">
              <w:rPr>
                <w:rFonts w:ascii="宋体" w:eastAsia="宋体" w:hAnsi="宋体"/>
                <w:noProof/>
                <w:webHidden/>
                <w:sz w:val="24"/>
                <w:szCs w:val="24"/>
                <w:rPrChange w:id="1283" w:author="He Jianan" w:date="2019-05-20T11:23:00Z">
                  <w:rPr>
                    <w:rFonts w:ascii="宋体" w:eastAsia="宋体" w:hAnsi="宋体"/>
                    <w:noProof/>
                    <w:webHidden/>
                    <w:sz w:val="24"/>
                    <w:szCs w:val="24"/>
                  </w:rPr>
                </w:rPrChange>
              </w:rPr>
              <w:tab/>
              <w:delText>38</w:delText>
            </w:r>
          </w:del>
        </w:p>
        <w:p w14:paraId="3C30A5BE" w14:textId="624606BD" w:rsidR="00A04BB4" w:rsidRPr="009F4243" w:rsidDel="009F4243" w:rsidRDefault="00A04BB4">
          <w:pPr>
            <w:pStyle w:val="TOC1"/>
            <w:rPr>
              <w:del w:id="1284" w:author="He Jianan" w:date="2019-05-20T11:22:00Z"/>
              <w:rFonts w:cstheme="minorBidi"/>
              <w:sz w:val="24"/>
              <w:szCs w:val="24"/>
              <w:rPrChange w:id="1285" w:author="He Jianan" w:date="2019-05-20T11:23:00Z">
                <w:rPr>
                  <w:del w:id="1286" w:author="He Jianan" w:date="2019-05-20T11:22:00Z"/>
                  <w:rFonts w:cstheme="minorBidi"/>
                  <w:sz w:val="24"/>
                  <w:szCs w:val="24"/>
                </w:rPr>
              </w:rPrChange>
            </w:rPr>
          </w:pPr>
          <w:del w:id="1287" w:author="He Jianan" w:date="2019-05-20T11:22:00Z">
            <w:r w:rsidRPr="009F4243" w:rsidDel="009F4243">
              <w:rPr>
                <w:rFonts w:cs="宋体"/>
                <w:bCs/>
                <w:kern w:val="44"/>
                <w:sz w:val="24"/>
                <w:szCs w:val="24"/>
                <w:rPrChange w:id="1288" w:author="He Jianan" w:date="2019-05-20T11:23:00Z">
                  <w:rPr>
                    <w:rStyle w:val="a9"/>
                    <w:rFonts w:cs="宋体"/>
                    <w:bCs/>
                    <w:kern w:val="44"/>
                    <w:sz w:val="24"/>
                    <w:szCs w:val="24"/>
                  </w:rPr>
                </w:rPrChange>
              </w:rPr>
              <w:delText>第六章 总结与展望</w:delText>
            </w:r>
            <w:r w:rsidRPr="009F4243" w:rsidDel="009F4243">
              <w:rPr>
                <w:webHidden/>
                <w:sz w:val="24"/>
                <w:szCs w:val="24"/>
                <w:rPrChange w:id="1289" w:author="He Jianan" w:date="2019-05-20T11:23:00Z">
                  <w:rPr>
                    <w:webHidden/>
                    <w:sz w:val="24"/>
                    <w:szCs w:val="24"/>
                  </w:rPr>
                </w:rPrChange>
              </w:rPr>
              <w:tab/>
              <w:delText>39</w:delText>
            </w:r>
          </w:del>
        </w:p>
        <w:p w14:paraId="31533F71" w14:textId="1B4621E1" w:rsidR="00A04BB4" w:rsidRPr="009F4243" w:rsidDel="009F4243" w:rsidRDefault="00A04BB4">
          <w:pPr>
            <w:pStyle w:val="TOC2"/>
            <w:tabs>
              <w:tab w:val="right" w:leader="dot" w:pos="9344"/>
            </w:tabs>
            <w:rPr>
              <w:del w:id="1290" w:author="He Jianan" w:date="2019-05-20T11:22:00Z"/>
              <w:rFonts w:ascii="宋体" w:eastAsia="宋体" w:hAnsi="宋体"/>
              <w:noProof/>
              <w:sz w:val="24"/>
              <w:szCs w:val="24"/>
              <w:rPrChange w:id="1291" w:author="He Jianan" w:date="2019-05-20T11:23:00Z">
                <w:rPr>
                  <w:del w:id="1292" w:author="He Jianan" w:date="2019-05-20T11:22:00Z"/>
                  <w:rFonts w:ascii="宋体" w:eastAsia="宋体" w:hAnsi="宋体"/>
                  <w:noProof/>
                  <w:sz w:val="24"/>
                  <w:szCs w:val="24"/>
                </w:rPr>
              </w:rPrChange>
            </w:rPr>
          </w:pPr>
          <w:del w:id="1293" w:author="He Jianan" w:date="2019-05-20T11:22:00Z">
            <w:r w:rsidRPr="009F4243" w:rsidDel="009F4243">
              <w:rPr>
                <w:rFonts w:ascii="宋体" w:eastAsia="宋体" w:hAnsi="宋体"/>
                <w:noProof/>
                <w:sz w:val="24"/>
                <w:szCs w:val="24"/>
                <w:rPrChange w:id="1294" w:author="He Jianan" w:date="2019-05-20T11:23:00Z">
                  <w:rPr>
                    <w:rStyle w:val="a9"/>
                    <w:rFonts w:ascii="宋体" w:eastAsia="宋体" w:hAnsi="宋体"/>
                    <w:noProof/>
                    <w:sz w:val="24"/>
                    <w:szCs w:val="24"/>
                  </w:rPr>
                </w:rPrChange>
              </w:rPr>
              <w:delText>6.1 论文总结</w:delText>
            </w:r>
            <w:r w:rsidRPr="009F4243" w:rsidDel="009F4243">
              <w:rPr>
                <w:rFonts w:ascii="宋体" w:eastAsia="宋体" w:hAnsi="宋体"/>
                <w:noProof/>
                <w:webHidden/>
                <w:sz w:val="24"/>
                <w:szCs w:val="24"/>
                <w:rPrChange w:id="1295" w:author="He Jianan" w:date="2019-05-20T11:23:00Z">
                  <w:rPr>
                    <w:rFonts w:ascii="宋体" w:eastAsia="宋体" w:hAnsi="宋体"/>
                    <w:noProof/>
                    <w:webHidden/>
                    <w:sz w:val="24"/>
                    <w:szCs w:val="24"/>
                  </w:rPr>
                </w:rPrChange>
              </w:rPr>
              <w:tab/>
              <w:delText>39</w:delText>
            </w:r>
          </w:del>
        </w:p>
        <w:p w14:paraId="61B5AE96" w14:textId="3F90B776" w:rsidR="00A04BB4" w:rsidRPr="009F4243" w:rsidDel="009F4243" w:rsidRDefault="00A04BB4">
          <w:pPr>
            <w:pStyle w:val="TOC2"/>
            <w:tabs>
              <w:tab w:val="right" w:leader="dot" w:pos="9344"/>
            </w:tabs>
            <w:rPr>
              <w:del w:id="1296" w:author="He Jianan" w:date="2019-05-20T11:22:00Z"/>
              <w:rStyle w:val="a9"/>
              <w:rFonts w:ascii="宋体" w:eastAsia="宋体" w:hAnsi="宋体"/>
              <w:noProof/>
              <w:sz w:val="24"/>
              <w:szCs w:val="24"/>
              <w:rPrChange w:id="1297" w:author="He Jianan" w:date="2019-05-20T11:23:00Z">
                <w:rPr>
                  <w:del w:id="1298" w:author="He Jianan" w:date="2019-05-20T11:22:00Z"/>
                  <w:rStyle w:val="a9"/>
                  <w:rFonts w:ascii="宋体" w:eastAsia="宋体" w:hAnsi="宋体"/>
                  <w:noProof/>
                  <w:sz w:val="24"/>
                  <w:szCs w:val="24"/>
                </w:rPr>
              </w:rPrChange>
            </w:rPr>
          </w:pPr>
          <w:del w:id="1299" w:author="He Jianan" w:date="2019-05-20T11:22:00Z">
            <w:r w:rsidRPr="009F4243" w:rsidDel="009F4243">
              <w:rPr>
                <w:rFonts w:ascii="宋体" w:eastAsia="宋体" w:hAnsi="宋体"/>
                <w:noProof/>
                <w:sz w:val="24"/>
                <w:szCs w:val="24"/>
                <w:rPrChange w:id="1300" w:author="He Jianan" w:date="2019-05-20T11:23:00Z">
                  <w:rPr>
                    <w:rStyle w:val="a9"/>
                    <w:rFonts w:ascii="宋体" w:eastAsia="宋体" w:hAnsi="宋体"/>
                    <w:noProof/>
                    <w:sz w:val="24"/>
                    <w:szCs w:val="24"/>
                  </w:rPr>
                </w:rPrChange>
              </w:rPr>
              <w:delText>6.1 项目展望</w:delText>
            </w:r>
            <w:r w:rsidRPr="009F4243" w:rsidDel="009F4243">
              <w:rPr>
                <w:rFonts w:ascii="宋体" w:eastAsia="宋体" w:hAnsi="宋体"/>
                <w:noProof/>
                <w:webHidden/>
                <w:sz w:val="24"/>
                <w:szCs w:val="24"/>
                <w:rPrChange w:id="1301" w:author="He Jianan" w:date="2019-05-20T11:23:00Z">
                  <w:rPr>
                    <w:rFonts w:ascii="宋体" w:eastAsia="宋体" w:hAnsi="宋体"/>
                    <w:noProof/>
                    <w:webHidden/>
                    <w:sz w:val="24"/>
                    <w:szCs w:val="24"/>
                  </w:rPr>
                </w:rPrChange>
              </w:rPr>
              <w:tab/>
              <w:delText>39</w:delText>
            </w:r>
          </w:del>
        </w:p>
        <w:p w14:paraId="099CFF4A" w14:textId="77777777" w:rsidR="00A04BB4" w:rsidRPr="009F4243" w:rsidDel="009F4243" w:rsidRDefault="00A04BB4" w:rsidP="00A04BB4">
          <w:pPr>
            <w:rPr>
              <w:del w:id="1302" w:author="He Jianan" w:date="2019-05-20T11:22:00Z"/>
              <w:rFonts w:ascii="宋体" w:eastAsia="宋体" w:hAnsi="宋体"/>
              <w:noProof/>
              <w:sz w:val="24"/>
              <w:szCs w:val="24"/>
              <w:rPrChange w:id="1303" w:author="He Jianan" w:date="2019-05-20T11:23:00Z">
                <w:rPr>
                  <w:del w:id="1304" w:author="He Jianan" w:date="2019-05-20T11:22:00Z"/>
                  <w:rFonts w:ascii="宋体" w:eastAsia="宋体" w:hAnsi="宋体"/>
                  <w:noProof/>
                  <w:sz w:val="24"/>
                  <w:szCs w:val="24"/>
                </w:rPr>
              </w:rPrChange>
            </w:rPr>
          </w:pPr>
        </w:p>
        <w:p w14:paraId="11F796D9" w14:textId="1751D055" w:rsidR="00A04BB4" w:rsidRPr="009F4243" w:rsidDel="009F4243" w:rsidRDefault="00A04BB4">
          <w:pPr>
            <w:pStyle w:val="TOC1"/>
            <w:rPr>
              <w:del w:id="1305" w:author="He Jianan" w:date="2019-05-20T11:22:00Z"/>
              <w:rFonts w:cstheme="minorBidi"/>
              <w:sz w:val="24"/>
              <w:szCs w:val="24"/>
              <w:rPrChange w:id="1306" w:author="He Jianan" w:date="2019-05-20T11:23:00Z">
                <w:rPr>
                  <w:del w:id="1307" w:author="He Jianan" w:date="2019-05-20T11:22:00Z"/>
                  <w:rFonts w:cstheme="minorBidi"/>
                  <w:sz w:val="24"/>
                  <w:szCs w:val="24"/>
                </w:rPr>
              </w:rPrChange>
            </w:rPr>
          </w:pPr>
          <w:del w:id="1308" w:author="He Jianan" w:date="2019-05-20T11:22:00Z">
            <w:r w:rsidRPr="009F4243" w:rsidDel="009F4243">
              <w:rPr>
                <w:sz w:val="24"/>
                <w:szCs w:val="24"/>
                <w:rPrChange w:id="1309" w:author="He Jianan" w:date="2019-05-20T11:23:00Z">
                  <w:rPr>
                    <w:rStyle w:val="a9"/>
                    <w:sz w:val="24"/>
                    <w:szCs w:val="24"/>
                  </w:rPr>
                </w:rPrChange>
              </w:rPr>
              <w:delText>致  谢</w:delText>
            </w:r>
            <w:r w:rsidRPr="009F4243" w:rsidDel="009F4243">
              <w:rPr>
                <w:webHidden/>
                <w:sz w:val="24"/>
                <w:szCs w:val="24"/>
                <w:rPrChange w:id="1310" w:author="He Jianan" w:date="2019-05-20T11:23:00Z">
                  <w:rPr>
                    <w:webHidden/>
                    <w:sz w:val="24"/>
                    <w:szCs w:val="24"/>
                  </w:rPr>
                </w:rPrChange>
              </w:rPr>
              <w:tab/>
              <w:delText>41</w:delText>
            </w:r>
          </w:del>
        </w:p>
        <w:p w14:paraId="6262BAF4" w14:textId="791769AF" w:rsidR="00A04BB4" w:rsidRPr="009F4243" w:rsidDel="009F4243" w:rsidRDefault="00A04BB4">
          <w:pPr>
            <w:pStyle w:val="TOC1"/>
            <w:rPr>
              <w:del w:id="1311" w:author="He Jianan" w:date="2019-05-20T11:22:00Z"/>
              <w:rFonts w:cstheme="minorBidi"/>
              <w:sz w:val="24"/>
              <w:szCs w:val="24"/>
              <w:rPrChange w:id="1312" w:author="He Jianan" w:date="2019-05-20T11:23:00Z">
                <w:rPr>
                  <w:del w:id="1313" w:author="He Jianan" w:date="2019-05-20T11:22:00Z"/>
                  <w:rFonts w:cstheme="minorBidi"/>
                  <w:sz w:val="24"/>
                  <w:szCs w:val="24"/>
                </w:rPr>
              </w:rPrChange>
            </w:rPr>
          </w:pPr>
          <w:del w:id="1314" w:author="He Jianan" w:date="2019-05-20T11:22:00Z">
            <w:r w:rsidRPr="009F4243" w:rsidDel="009F4243">
              <w:rPr>
                <w:sz w:val="24"/>
                <w:szCs w:val="24"/>
                <w:rPrChange w:id="1315" w:author="He Jianan" w:date="2019-05-20T11:23:00Z">
                  <w:rPr>
                    <w:rStyle w:val="a9"/>
                    <w:sz w:val="24"/>
                    <w:szCs w:val="24"/>
                  </w:rPr>
                </w:rPrChange>
              </w:rPr>
              <w:delText>参考文献</w:delText>
            </w:r>
            <w:r w:rsidR="0038262C" w:rsidRPr="009F4243" w:rsidDel="009F4243">
              <w:rPr>
                <w:rFonts w:hint="eastAsia"/>
                <w:sz w:val="24"/>
                <w:szCs w:val="24"/>
                <w:rPrChange w:id="1316" w:author="He Jianan" w:date="2019-05-20T11:23:00Z">
                  <w:rPr>
                    <w:rStyle w:val="a9"/>
                    <w:rFonts w:hint="eastAsia"/>
                    <w:sz w:val="24"/>
                    <w:szCs w:val="24"/>
                  </w:rPr>
                </w:rPrChange>
              </w:rPr>
              <w:delText>（</w:delText>
            </w:r>
            <w:r w:rsidR="0038262C" w:rsidRPr="009F4243" w:rsidDel="009F4243">
              <w:rPr>
                <w:sz w:val="24"/>
                <w:szCs w:val="24"/>
                <w:rPrChange w:id="1317" w:author="He Jianan" w:date="2019-05-20T11:23:00Z">
                  <w:rPr>
                    <w:rStyle w:val="a9"/>
                    <w:sz w:val="24"/>
                    <w:szCs w:val="24"/>
                  </w:rPr>
                </w:rPrChange>
              </w:rPr>
              <w:delText>References）</w:delText>
            </w:r>
            <w:r w:rsidRPr="009F4243" w:rsidDel="009F4243">
              <w:rPr>
                <w:webHidden/>
                <w:sz w:val="24"/>
                <w:szCs w:val="24"/>
                <w:rPrChange w:id="1318" w:author="He Jianan" w:date="2019-05-20T11:23:00Z">
                  <w:rPr>
                    <w:webHidden/>
                    <w:sz w:val="24"/>
                    <w:szCs w:val="24"/>
                  </w:rPr>
                </w:rPrChange>
              </w:rPr>
              <w:tab/>
              <w:delText>42</w:delText>
            </w:r>
          </w:del>
        </w:p>
        <w:p w14:paraId="337BBC50" w14:textId="00376421" w:rsidR="00214203" w:rsidRPr="009F4243" w:rsidRDefault="007B2BF2" w:rsidP="00A04BB4">
          <w:pPr>
            <w:rPr>
              <w:rFonts w:ascii="宋体" w:eastAsia="宋体" w:hAnsi="宋体"/>
              <w:sz w:val="24"/>
              <w:szCs w:val="24"/>
              <w:rPrChange w:id="1319" w:author="He Jianan" w:date="2019-05-20T11:23:00Z">
                <w:rPr>
                  <w:rFonts w:ascii="宋体" w:eastAsia="宋体" w:hAnsi="宋体"/>
                  <w:sz w:val="24"/>
                  <w:szCs w:val="24"/>
                </w:rPr>
              </w:rPrChange>
            </w:rPr>
          </w:pPr>
          <w:r w:rsidRPr="009F4243">
            <w:rPr>
              <w:rFonts w:ascii="宋体" w:eastAsia="宋体" w:hAnsi="宋体"/>
              <w:b/>
              <w:bCs/>
              <w:sz w:val="24"/>
              <w:szCs w:val="24"/>
              <w:lang w:val="zh-CN"/>
              <w:rPrChange w:id="1320" w:author="He Jianan" w:date="2019-05-20T11:23:00Z">
                <w:rPr>
                  <w:rFonts w:ascii="宋体" w:eastAsia="宋体" w:hAnsi="宋体"/>
                  <w:b/>
                  <w:bCs/>
                  <w:sz w:val="24"/>
                  <w:szCs w:val="24"/>
                  <w:lang w:val="zh-CN"/>
                </w:rPr>
              </w:rPrChange>
            </w:rPr>
            <w:fldChar w:fldCharType="end"/>
          </w:r>
        </w:p>
      </w:sdtContent>
    </w:sdt>
    <w:p w14:paraId="2CF41CC2" w14:textId="77777777" w:rsidR="00803BCE" w:rsidRPr="00A04BB4" w:rsidRDefault="00803BCE" w:rsidP="00214203">
      <w:pPr>
        <w:widowControl/>
        <w:jc w:val="left"/>
        <w:rPr>
          <w:rFonts w:ascii="宋体" w:eastAsia="宋体" w:hAnsi="宋体"/>
          <w:sz w:val="24"/>
          <w:szCs w:val="24"/>
        </w:rPr>
      </w:pPr>
    </w:p>
    <w:p w14:paraId="2C001432" w14:textId="77777777" w:rsidR="00803BCE" w:rsidRDefault="00803BCE" w:rsidP="00214203">
      <w:pPr>
        <w:widowControl/>
        <w:jc w:val="left"/>
        <w:sectPr w:rsidR="00803BCE" w:rsidSect="007B2BF2">
          <w:pgSz w:w="11906" w:h="16838"/>
          <w:pgMar w:top="1134" w:right="1134" w:bottom="1134" w:left="1134" w:header="851" w:footer="992" w:gutter="284"/>
          <w:cols w:space="425"/>
          <w:docGrid w:type="lines" w:linePitch="312"/>
        </w:sectPr>
      </w:pPr>
    </w:p>
    <w:p w14:paraId="1A139437" w14:textId="77777777" w:rsidR="006A0B2A" w:rsidRPr="007B2BF2" w:rsidRDefault="00F5348B" w:rsidP="007B2BF2">
      <w:pPr>
        <w:pStyle w:val="1"/>
        <w:jc w:val="center"/>
        <w:rPr>
          <w:rFonts w:ascii="黑体" w:eastAsia="黑体" w:hAnsi="黑体"/>
          <w:b w:val="0"/>
          <w:sz w:val="30"/>
          <w:szCs w:val="30"/>
        </w:rPr>
      </w:pPr>
      <w:bookmarkStart w:id="1321" w:name="OLE_LINK2"/>
      <w:bookmarkStart w:id="1322" w:name="_Toc9243794"/>
      <w:bookmarkEnd w:id="52"/>
      <w:r w:rsidRPr="007B2BF2">
        <w:rPr>
          <w:rFonts w:ascii="黑体" w:eastAsia="黑体" w:hAnsi="黑体" w:hint="eastAsia"/>
          <w:b w:val="0"/>
          <w:sz w:val="30"/>
          <w:szCs w:val="30"/>
        </w:rPr>
        <w:lastRenderedPageBreak/>
        <w:t xml:space="preserve">第一章 </w:t>
      </w:r>
      <w:r w:rsidRPr="007B2BF2">
        <w:rPr>
          <w:rFonts w:ascii="黑体" w:eastAsia="黑体" w:hAnsi="黑体"/>
          <w:b w:val="0"/>
          <w:sz w:val="30"/>
          <w:szCs w:val="30"/>
        </w:rPr>
        <w:t>绪论</w:t>
      </w:r>
      <w:bookmarkEnd w:id="1322"/>
    </w:p>
    <w:p w14:paraId="7C29B17B" w14:textId="77777777" w:rsidR="005C4FCD" w:rsidRDefault="006A0B2A" w:rsidP="007B2BF2">
      <w:pPr>
        <w:pStyle w:val="2"/>
        <w:rPr>
          <w:rFonts w:ascii="黑体" w:eastAsia="黑体" w:hAnsi="黑体"/>
          <w:b w:val="0"/>
          <w:sz w:val="28"/>
          <w:szCs w:val="28"/>
        </w:rPr>
      </w:pPr>
      <w:bookmarkStart w:id="1323" w:name="_Toc9243795"/>
      <w:bookmarkEnd w:id="1321"/>
      <w:r w:rsidRPr="007B2BF2">
        <w:rPr>
          <w:rFonts w:ascii="黑体" w:eastAsia="黑体" w:hAnsi="黑体" w:hint="eastAsia"/>
          <w:b w:val="0"/>
          <w:sz w:val="28"/>
          <w:szCs w:val="28"/>
        </w:rPr>
        <w:t>1.1</w:t>
      </w:r>
      <w:del w:id="1324" w:author="He Jianan" w:date="2019-05-20T11:38:00Z">
        <w:r w:rsidRPr="007B2BF2" w:rsidDel="00F22BFE">
          <w:rPr>
            <w:rFonts w:ascii="黑体" w:eastAsia="黑体" w:hAnsi="黑体"/>
            <w:b w:val="0"/>
            <w:sz w:val="28"/>
            <w:szCs w:val="28"/>
          </w:rPr>
          <w:delText xml:space="preserve"> </w:delText>
        </w:r>
      </w:del>
      <w:r w:rsidRPr="007B2BF2">
        <w:rPr>
          <w:rFonts w:ascii="黑体" w:eastAsia="黑体" w:hAnsi="黑体" w:hint="eastAsia"/>
          <w:b w:val="0"/>
          <w:sz w:val="28"/>
          <w:szCs w:val="28"/>
        </w:rPr>
        <w:t>研究背景</w:t>
      </w:r>
      <w:r w:rsidR="001C057D">
        <w:rPr>
          <w:rFonts w:ascii="黑体" w:eastAsia="黑体" w:hAnsi="黑体" w:hint="eastAsia"/>
          <w:b w:val="0"/>
          <w:sz w:val="28"/>
          <w:szCs w:val="28"/>
        </w:rPr>
        <w:t>与意义</w:t>
      </w:r>
      <w:bookmarkEnd w:id="1323"/>
    </w:p>
    <w:p w14:paraId="5FBAF5C0" w14:textId="765BF7C2" w:rsidR="00F505A7" w:rsidRDefault="0032138B" w:rsidP="00506DB1">
      <w:pPr>
        <w:spacing w:line="400" w:lineRule="exact"/>
        <w:ind w:firstLineChars="200" w:firstLine="480"/>
        <w:rPr>
          <w:rFonts w:ascii="宋体" w:eastAsia="宋体" w:hAnsi="宋体"/>
          <w:sz w:val="24"/>
          <w:szCs w:val="24"/>
        </w:rPr>
      </w:pPr>
      <w:r w:rsidRPr="0032138B">
        <w:rPr>
          <w:rFonts w:ascii="宋体" w:eastAsia="宋体" w:hAnsi="宋体" w:hint="eastAsia"/>
          <w:sz w:val="24"/>
          <w:szCs w:val="24"/>
        </w:rPr>
        <w:t>科学计算可视化</w:t>
      </w:r>
      <w:r w:rsidR="00421401">
        <w:rPr>
          <w:rFonts w:ascii="宋体" w:eastAsia="宋体" w:hAnsi="宋体" w:hint="eastAsia"/>
          <w:sz w:val="24"/>
          <w:szCs w:val="24"/>
        </w:rPr>
        <w:t>(</w:t>
      </w:r>
      <w:r w:rsidRPr="0032138B">
        <w:rPr>
          <w:rFonts w:ascii="宋体" w:eastAsia="宋体" w:hAnsi="宋体" w:hint="eastAsia"/>
          <w:sz w:val="24"/>
          <w:szCs w:val="24"/>
        </w:rPr>
        <w:t>Visualization</w:t>
      </w:r>
      <w:r w:rsidRPr="0032138B">
        <w:rPr>
          <w:rFonts w:ascii="宋体" w:eastAsia="宋体" w:hAnsi="宋体"/>
          <w:sz w:val="24"/>
          <w:szCs w:val="24"/>
        </w:rPr>
        <w:t xml:space="preserve"> </w:t>
      </w:r>
      <w:r>
        <w:rPr>
          <w:rFonts w:ascii="宋体" w:eastAsia="宋体" w:hAnsi="宋体"/>
          <w:sz w:val="24"/>
          <w:szCs w:val="24"/>
        </w:rPr>
        <w:t>in Scientific Computing</w:t>
      </w:r>
      <w:r w:rsidR="00421401">
        <w:rPr>
          <w:rFonts w:ascii="宋体" w:eastAsia="宋体" w:hAnsi="宋体" w:hint="eastAsia"/>
          <w:sz w:val="24"/>
          <w:szCs w:val="24"/>
        </w:rPr>
        <w:t>)</w:t>
      </w:r>
      <w:r w:rsidR="007220C6">
        <w:rPr>
          <w:rFonts w:ascii="宋体" w:eastAsia="宋体" w:hAnsi="宋体" w:hint="eastAsia"/>
          <w:sz w:val="24"/>
          <w:szCs w:val="24"/>
        </w:rPr>
        <w:t>指的是运用计算机图形学和图像处理技术，将科学计算过程中</w:t>
      </w:r>
      <w:r w:rsidR="00C16A9E">
        <w:rPr>
          <w:rFonts w:ascii="宋体" w:eastAsia="宋体" w:hAnsi="宋体" w:hint="eastAsia"/>
          <w:sz w:val="24"/>
          <w:szCs w:val="24"/>
        </w:rPr>
        <w:t>所涉及的数据、或者</w:t>
      </w:r>
      <w:r w:rsidR="007220C6">
        <w:rPr>
          <w:rFonts w:ascii="宋体" w:eastAsia="宋体" w:hAnsi="宋体" w:hint="eastAsia"/>
          <w:sz w:val="24"/>
          <w:szCs w:val="24"/>
        </w:rPr>
        <w:t>计算结果转化为图形或图像</w:t>
      </w:r>
      <w:r w:rsidR="00C16A9E">
        <w:rPr>
          <w:rFonts w:ascii="宋体" w:eastAsia="宋体" w:hAnsi="宋体" w:hint="eastAsia"/>
          <w:sz w:val="24"/>
          <w:szCs w:val="24"/>
        </w:rPr>
        <w:t>，</w:t>
      </w:r>
      <w:r w:rsidR="007220C6">
        <w:rPr>
          <w:rFonts w:ascii="宋体" w:eastAsia="宋体" w:hAnsi="宋体" w:hint="eastAsia"/>
          <w:sz w:val="24"/>
          <w:szCs w:val="24"/>
        </w:rPr>
        <w:t>在屏幕上显示出来并能够进行交互处理的理论、方法和技术</w:t>
      </w:r>
      <w:r w:rsidR="007220C6" w:rsidRPr="007220C6">
        <w:rPr>
          <w:rFonts w:ascii="宋体" w:eastAsia="宋体" w:hAnsi="宋体" w:hint="eastAsia"/>
          <w:sz w:val="24"/>
          <w:szCs w:val="24"/>
          <w:vertAlign w:val="superscript"/>
        </w:rPr>
        <w:t>[</w:t>
      </w:r>
      <w:r w:rsidR="007220C6" w:rsidRPr="007220C6">
        <w:rPr>
          <w:rFonts w:ascii="宋体" w:eastAsia="宋体" w:hAnsi="宋体"/>
          <w:sz w:val="24"/>
          <w:szCs w:val="24"/>
          <w:vertAlign w:val="superscript"/>
        </w:rPr>
        <w:t>1]</w:t>
      </w:r>
      <w:r w:rsidR="007220C6">
        <w:rPr>
          <w:rFonts w:ascii="宋体" w:eastAsia="宋体" w:hAnsi="宋体" w:hint="eastAsia"/>
          <w:sz w:val="24"/>
          <w:szCs w:val="24"/>
        </w:rPr>
        <w:t>。</w:t>
      </w:r>
      <w:r w:rsidR="00171116">
        <w:rPr>
          <w:rFonts w:ascii="宋体" w:eastAsia="宋体" w:hAnsi="宋体" w:hint="eastAsia"/>
          <w:sz w:val="24"/>
          <w:szCs w:val="24"/>
        </w:rPr>
        <w:t>借助科学计算可视化，人们可以更加直观地理解计算过程中的数据变化，加以交互实现对计算过程的引导与控制</w:t>
      </w:r>
      <w:r w:rsidR="000A179E">
        <w:rPr>
          <w:rFonts w:ascii="宋体" w:eastAsia="宋体" w:hAnsi="宋体" w:hint="eastAsia"/>
          <w:sz w:val="24"/>
          <w:szCs w:val="24"/>
        </w:rPr>
        <w:t>，直观的图像或图形可视化也能帮助人们更好地理解数据中所蕴含的抽象信息。</w:t>
      </w:r>
    </w:p>
    <w:p w14:paraId="43FB9947" w14:textId="4FC5B5D4" w:rsidR="008227BB" w:rsidRDefault="00917FF0" w:rsidP="00506DB1">
      <w:pPr>
        <w:spacing w:line="400" w:lineRule="exact"/>
        <w:ind w:firstLineChars="200" w:firstLine="480"/>
        <w:rPr>
          <w:rFonts w:ascii="宋体" w:eastAsia="宋体" w:hAnsi="宋体"/>
          <w:sz w:val="24"/>
          <w:szCs w:val="24"/>
        </w:rPr>
      </w:pPr>
      <w:r>
        <w:rPr>
          <w:rFonts w:ascii="宋体" w:eastAsia="宋体" w:hAnsi="宋体" w:hint="eastAsia"/>
          <w:sz w:val="24"/>
          <w:szCs w:val="24"/>
        </w:rPr>
        <w:t>科学计算可视化的核心是三维体数据可视化，</w:t>
      </w:r>
      <w:r w:rsidR="00CF565B">
        <w:rPr>
          <w:rFonts w:ascii="宋体" w:eastAsia="宋体" w:hAnsi="宋体" w:hint="eastAsia"/>
          <w:sz w:val="24"/>
          <w:szCs w:val="24"/>
        </w:rPr>
        <w:t>是一种将三维体数据在二维平面上进行投影的技术，</w:t>
      </w:r>
      <w:r>
        <w:rPr>
          <w:rFonts w:ascii="宋体" w:eastAsia="宋体" w:hAnsi="宋体" w:hint="eastAsia"/>
          <w:sz w:val="24"/>
          <w:szCs w:val="24"/>
        </w:rPr>
        <w:t>它</w:t>
      </w:r>
      <w:r w:rsidR="00B50D76">
        <w:rPr>
          <w:rFonts w:ascii="宋体" w:eastAsia="宋体" w:hAnsi="宋体" w:hint="eastAsia"/>
          <w:sz w:val="24"/>
          <w:szCs w:val="24"/>
        </w:rPr>
        <w:t>被广泛应用于</w:t>
      </w:r>
      <w:r w:rsidR="00F505A7">
        <w:rPr>
          <w:rFonts w:ascii="宋体" w:eastAsia="宋体" w:hAnsi="宋体" w:hint="eastAsia"/>
          <w:sz w:val="24"/>
          <w:szCs w:val="24"/>
        </w:rPr>
        <w:t>医疗</w:t>
      </w:r>
      <w:r w:rsidR="00B50D76">
        <w:rPr>
          <w:rFonts w:ascii="宋体" w:eastAsia="宋体" w:hAnsi="宋体" w:hint="eastAsia"/>
          <w:sz w:val="24"/>
          <w:szCs w:val="24"/>
        </w:rPr>
        <w:t>、地质勘探、气象分析等领域</w:t>
      </w:r>
      <w:r w:rsidR="00F505A7">
        <w:rPr>
          <w:rFonts w:ascii="宋体" w:eastAsia="宋体" w:hAnsi="宋体" w:hint="eastAsia"/>
          <w:sz w:val="24"/>
          <w:szCs w:val="24"/>
        </w:rPr>
        <w:t>。</w:t>
      </w:r>
      <w:r w:rsidR="000F31BD">
        <w:rPr>
          <w:rFonts w:ascii="宋体" w:eastAsia="宋体" w:hAnsi="宋体" w:hint="eastAsia"/>
          <w:sz w:val="24"/>
          <w:szCs w:val="24"/>
        </w:rPr>
        <w:t>实现</w:t>
      </w:r>
      <w:bookmarkStart w:id="1325" w:name="OLE_LINK3"/>
      <w:bookmarkStart w:id="1326" w:name="OLE_LINK4"/>
      <w:r w:rsidR="000F31BD">
        <w:rPr>
          <w:rFonts w:ascii="宋体" w:eastAsia="宋体" w:hAnsi="宋体" w:hint="eastAsia"/>
          <w:sz w:val="24"/>
          <w:szCs w:val="24"/>
        </w:rPr>
        <w:t>三维体数据可视化的算法可分为两类，</w:t>
      </w:r>
      <w:r w:rsidR="000F31BD" w:rsidRPr="000F31BD">
        <w:rPr>
          <w:rFonts w:ascii="宋体" w:eastAsia="宋体" w:hAnsi="宋体" w:hint="eastAsia"/>
          <w:sz w:val="24"/>
          <w:szCs w:val="24"/>
        </w:rPr>
        <w:t>一类是基于中间几何图元的面绘制方法，另一类是直接基于三维体数据的体绘制方法。</w:t>
      </w:r>
      <w:bookmarkEnd w:id="1325"/>
      <w:bookmarkEnd w:id="1326"/>
    </w:p>
    <w:p w14:paraId="2D96DF18" w14:textId="111F5F8D" w:rsidR="00BC6D53" w:rsidRDefault="000F31BD" w:rsidP="00506DB1">
      <w:pPr>
        <w:spacing w:line="400" w:lineRule="exact"/>
        <w:ind w:firstLineChars="200" w:firstLine="480"/>
        <w:rPr>
          <w:rFonts w:ascii="宋体" w:eastAsia="宋体" w:hAnsi="宋体"/>
          <w:sz w:val="24"/>
          <w:szCs w:val="24"/>
        </w:rPr>
      </w:pPr>
      <w:r>
        <w:rPr>
          <w:rFonts w:ascii="宋体" w:eastAsia="宋体" w:hAnsi="宋体" w:hint="eastAsia"/>
          <w:sz w:val="24"/>
          <w:szCs w:val="24"/>
        </w:rPr>
        <w:t>面绘制即是以等值面的形式来</w:t>
      </w:r>
      <w:r w:rsidRPr="000F31BD">
        <w:rPr>
          <w:rFonts w:ascii="宋体" w:eastAsia="宋体" w:hAnsi="宋体" w:hint="eastAsia"/>
          <w:sz w:val="24"/>
          <w:szCs w:val="24"/>
        </w:rPr>
        <w:t>绘制三维模型</w:t>
      </w:r>
      <w:r>
        <w:rPr>
          <w:rFonts w:ascii="宋体" w:eastAsia="宋体" w:hAnsi="宋体" w:hint="eastAsia"/>
          <w:sz w:val="24"/>
          <w:szCs w:val="24"/>
        </w:rPr>
        <w:t>，</w:t>
      </w:r>
      <w:r w:rsidR="00D63D83">
        <w:rPr>
          <w:rFonts w:ascii="宋体" w:eastAsia="宋体" w:hAnsi="宋体" w:hint="eastAsia"/>
          <w:sz w:val="24"/>
          <w:szCs w:val="24"/>
        </w:rPr>
        <w:t>其</w:t>
      </w:r>
      <w:r w:rsidR="00844B6D">
        <w:rPr>
          <w:rFonts w:ascii="宋体" w:eastAsia="宋体" w:hAnsi="宋体" w:hint="eastAsia"/>
          <w:sz w:val="24"/>
          <w:szCs w:val="24"/>
        </w:rPr>
        <w:t>优点是计算量较小</w:t>
      </w:r>
      <w:r w:rsidR="007F5DDF">
        <w:rPr>
          <w:rFonts w:ascii="宋体" w:eastAsia="宋体" w:hAnsi="宋体" w:hint="eastAsia"/>
          <w:sz w:val="24"/>
          <w:szCs w:val="24"/>
        </w:rPr>
        <w:t>。</w:t>
      </w:r>
      <w:r w:rsidR="00BC0F07">
        <w:rPr>
          <w:rFonts w:ascii="宋体" w:eastAsia="宋体" w:hAnsi="宋体" w:hint="eastAsia"/>
          <w:sz w:val="24"/>
          <w:szCs w:val="24"/>
        </w:rPr>
        <w:t>但</w:t>
      </w:r>
      <w:r w:rsidR="007F5DDF">
        <w:rPr>
          <w:rFonts w:ascii="宋体" w:eastAsia="宋体" w:hAnsi="宋体" w:hint="eastAsia"/>
          <w:sz w:val="24"/>
          <w:szCs w:val="24"/>
        </w:rPr>
        <w:t>面绘制</w:t>
      </w:r>
      <w:r w:rsidR="00BC0F07">
        <w:rPr>
          <w:rFonts w:ascii="宋体" w:eastAsia="宋体" w:hAnsi="宋体" w:hint="eastAsia"/>
          <w:sz w:val="24"/>
          <w:szCs w:val="24"/>
        </w:rPr>
        <w:t>无法</w:t>
      </w:r>
      <w:r w:rsidR="007F5DDF">
        <w:rPr>
          <w:rFonts w:ascii="宋体" w:eastAsia="宋体" w:hAnsi="宋体" w:hint="eastAsia"/>
          <w:sz w:val="24"/>
          <w:szCs w:val="24"/>
        </w:rPr>
        <w:t>表现出</w:t>
      </w:r>
      <w:r w:rsidR="001E504B">
        <w:rPr>
          <w:rFonts w:ascii="宋体" w:eastAsia="宋体" w:hAnsi="宋体" w:hint="eastAsia"/>
          <w:sz w:val="24"/>
          <w:szCs w:val="24"/>
        </w:rPr>
        <w:t>原始</w:t>
      </w:r>
      <w:r w:rsidR="007F5DDF">
        <w:rPr>
          <w:rFonts w:ascii="宋体" w:eastAsia="宋体" w:hAnsi="宋体" w:hint="eastAsia"/>
          <w:sz w:val="24"/>
          <w:szCs w:val="24"/>
        </w:rPr>
        <w:t>体</w:t>
      </w:r>
      <w:r w:rsidR="001E504B">
        <w:rPr>
          <w:rFonts w:ascii="宋体" w:eastAsia="宋体" w:hAnsi="宋体" w:hint="eastAsia"/>
          <w:sz w:val="24"/>
          <w:szCs w:val="24"/>
        </w:rPr>
        <w:t>数据场的</w:t>
      </w:r>
      <w:r w:rsidR="007F5DDF">
        <w:rPr>
          <w:rFonts w:ascii="宋体" w:eastAsia="宋体" w:hAnsi="宋体" w:hint="eastAsia"/>
          <w:sz w:val="24"/>
          <w:szCs w:val="24"/>
        </w:rPr>
        <w:t>空间立体</w:t>
      </w:r>
      <w:r w:rsidR="001E504B">
        <w:rPr>
          <w:rFonts w:ascii="宋体" w:eastAsia="宋体" w:hAnsi="宋体" w:hint="eastAsia"/>
          <w:sz w:val="24"/>
          <w:szCs w:val="24"/>
        </w:rPr>
        <w:t>细节</w:t>
      </w:r>
      <w:r w:rsidR="00C16A9E">
        <w:rPr>
          <w:rFonts w:ascii="宋体" w:eastAsia="宋体" w:hAnsi="宋体" w:hint="eastAsia"/>
          <w:sz w:val="24"/>
          <w:szCs w:val="24"/>
        </w:rPr>
        <w:t>；</w:t>
      </w:r>
      <w:r w:rsidR="00FD7E93">
        <w:rPr>
          <w:rFonts w:ascii="宋体" w:eastAsia="宋体" w:hAnsi="宋体" w:hint="eastAsia"/>
          <w:sz w:val="24"/>
          <w:szCs w:val="24"/>
        </w:rPr>
        <w:t>且该方法始终存在等值面分类的歧义性问题，</w:t>
      </w:r>
      <w:r w:rsidR="00BC0F07">
        <w:rPr>
          <w:rFonts w:ascii="宋体" w:eastAsia="宋体" w:hAnsi="宋体" w:hint="eastAsia"/>
          <w:sz w:val="24"/>
          <w:szCs w:val="24"/>
        </w:rPr>
        <w:t>因此</w:t>
      </w:r>
      <w:r w:rsidR="00FD7E93">
        <w:rPr>
          <w:rFonts w:ascii="宋体" w:eastAsia="宋体" w:hAnsi="宋体" w:hint="eastAsia"/>
          <w:sz w:val="24"/>
          <w:szCs w:val="24"/>
        </w:rPr>
        <w:t>当数据场较为复杂时，往往会生成不存在的伪表面或在现实面上产生空洞</w:t>
      </w:r>
      <w:r w:rsidR="00FD7E93" w:rsidRPr="00FD7E93">
        <w:rPr>
          <w:rFonts w:ascii="宋体" w:eastAsia="宋体" w:hAnsi="宋体" w:hint="eastAsia"/>
          <w:sz w:val="24"/>
          <w:szCs w:val="24"/>
          <w:vertAlign w:val="superscript"/>
        </w:rPr>
        <w:t>[</w:t>
      </w:r>
      <w:r w:rsidR="00FD7E93" w:rsidRPr="00FD7E93">
        <w:rPr>
          <w:rFonts w:ascii="宋体" w:eastAsia="宋体" w:hAnsi="宋体"/>
          <w:sz w:val="24"/>
          <w:szCs w:val="24"/>
          <w:vertAlign w:val="superscript"/>
        </w:rPr>
        <w:t>3]</w:t>
      </w:r>
      <w:r w:rsidR="00FD7E93">
        <w:rPr>
          <w:rFonts w:ascii="宋体" w:eastAsia="宋体" w:hAnsi="宋体" w:hint="eastAsia"/>
          <w:sz w:val="24"/>
          <w:szCs w:val="24"/>
        </w:rPr>
        <w:t>。</w:t>
      </w:r>
    </w:p>
    <w:p w14:paraId="7B1B5C46" w14:textId="5A42EEA9" w:rsidR="001E504B" w:rsidRDefault="001E504B" w:rsidP="00506DB1">
      <w:pPr>
        <w:spacing w:line="400" w:lineRule="exact"/>
        <w:ind w:firstLineChars="200" w:firstLine="480"/>
        <w:rPr>
          <w:rFonts w:ascii="宋体" w:eastAsia="宋体" w:hAnsi="宋体"/>
          <w:sz w:val="24"/>
          <w:szCs w:val="24"/>
        </w:rPr>
      </w:pPr>
      <w:r>
        <w:rPr>
          <w:rFonts w:ascii="宋体" w:eastAsia="宋体" w:hAnsi="宋体" w:hint="eastAsia"/>
          <w:sz w:val="24"/>
          <w:szCs w:val="24"/>
        </w:rPr>
        <w:t>体绘制是直接</w:t>
      </w:r>
      <w:r w:rsidR="00C53A20">
        <w:rPr>
          <w:rFonts w:ascii="宋体" w:eastAsia="宋体" w:hAnsi="宋体" w:hint="eastAsia"/>
          <w:sz w:val="24"/>
          <w:szCs w:val="24"/>
        </w:rPr>
        <w:t>为三维体数据场中的体素分配颜色与不透明度</w:t>
      </w:r>
      <w:r w:rsidR="00794677">
        <w:rPr>
          <w:rFonts w:ascii="宋体" w:eastAsia="宋体" w:hAnsi="宋体" w:hint="eastAsia"/>
          <w:sz w:val="24"/>
          <w:szCs w:val="24"/>
        </w:rPr>
        <w:t>等光学性质进行绘制</w:t>
      </w:r>
      <w:r w:rsidR="00C53A20">
        <w:rPr>
          <w:rFonts w:ascii="宋体" w:eastAsia="宋体" w:hAnsi="宋体" w:hint="eastAsia"/>
          <w:sz w:val="24"/>
          <w:szCs w:val="24"/>
        </w:rPr>
        <w:t>，</w:t>
      </w:r>
      <w:r w:rsidR="00794677">
        <w:rPr>
          <w:rFonts w:ascii="宋体" w:eastAsia="宋体" w:hAnsi="宋体" w:hint="eastAsia"/>
          <w:sz w:val="24"/>
          <w:szCs w:val="24"/>
        </w:rPr>
        <w:t>而不需要进行中间图元的转换，因此也被称为直接体绘制</w:t>
      </w:r>
      <w:r w:rsidR="00421401">
        <w:rPr>
          <w:rFonts w:ascii="宋体" w:eastAsia="宋体" w:hAnsi="宋体" w:hint="eastAsia"/>
          <w:sz w:val="24"/>
          <w:szCs w:val="24"/>
        </w:rPr>
        <w:t>(</w:t>
      </w:r>
      <w:r w:rsidR="00794677">
        <w:rPr>
          <w:rFonts w:ascii="宋体" w:eastAsia="宋体" w:hAnsi="宋体" w:hint="eastAsia"/>
          <w:sz w:val="24"/>
          <w:szCs w:val="24"/>
        </w:rPr>
        <w:t>D</w:t>
      </w:r>
      <w:r w:rsidR="00794677">
        <w:rPr>
          <w:rFonts w:ascii="宋体" w:eastAsia="宋体" w:hAnsi="宋体"/>
          <w:sz w:val="24"/>
          <w:szCs w:val="24"/>
        </w:rPr>
        <w:t>irect Volume Render, DVR</w:t>
      </w:r>
      <w:r w:rsidR="00421401">
        <w:rPr>
          <w:rFonts w:ascii="宋体" w:eastAsia="宋体" w:hAnsi="宋体" w:hint="eastAsia"/>
          <w:sz w:val="24"/>
          <w:szCs w:val="24"/>
        </w:rPr>
        <w:t>)</w:t>
      </w:r>
      <w:r w:rsidR="0064082D" w:rsidRPr="0064082D">
        <w:rPr>
          <w:rFonts w:ascii="宋体" w:eastAsia="宋体" w:hAnsi="宋体"/>
          <w:sz w:val="24"/>
          <w:szCs w:val="24"/>
        </w:rPr>
        <w:t>。</w:t>
      </w:r>
      <w:r w:rsidR="00D81D7E">
        <w:rPr>
          <w:rFonts w:ascii="宋体" w:eastAsia="宋体" w:hAnsi="宋体" w:hint="eastAsia"/>
          <w:sz w:val="24"/>
          <w:szCs w:val="24"/>
        </w:rPr>
        <w:t>直接体绘制不仅能够展现出表面轮廓，也能清晰地还原出立体细节，不会造成数据的丢失</w:t>
      </w:r>
      <w:r w:rsidR="00723E68">
        <w:rPr>
          <w:rFonts w:ascii="宋体" w:eastAsia="宋体" w:hAnsi="宋体" w:hint="eastAsia"/>
          <w:sz w:val="24"/>
          <w:szCs w:val="24"/>
        </w:rPr>
        <w:t>。因此，在例如医学图像三维重建等对可视化效果要求较高的应用领域，直接体绘制往往是首选的可视化技术。</w:t>
      </w:r>
    </w:p>
    <w:p w14:paraId="4BB540C1" w14:textId="41908D1A" w:rsidR="00723E68" w:rsidRDefault="00B27A97" w:rsidP="00A552CA">
      <w:pPr>
        <w:spacing w:line="400" w:lineRule="exact"/>
        <w:ind w:firstLineChars="200" w:firstLine="480"/>
        <w:rPr>
          <w:rFonts w:ascii="宋体" w:eastAsia="宋体" w:hAnsi="宋体"/>
          <w:sz w:val="24"/>
          <w:szCs w:val="24"/>
        </w:rPr>
      </w:pPr>
      <w:r>
        <w:rPr>
          <w:rFonts w:ascii="宋体" w:eastAsia="宋体" w:hAnsi="宋体" w:hint="eastAsia"/>
          <w:sz w:val="24"/>
          <w:szCs w:val="24"/>
        </w:rPr>
        <w:t>传递函数</w:t>
      </w:r>
      <w:r w:rsidR="00331EAC">
        <w:rPr>
          <w:rFonts w:ascii="宋体" w:eastAsia="宋体" w:hAnsi="宋体" w:hint="eastAsia"/>
          <w:sz w:val="24"/>
          <w:szCs w:val="24"/>
        </w:rPr>
        <w:t>(</w:t>
      </w:r>
      <w:r w:rsidR="00331EAC">
        <w:rPr>
          <w:rFonts w:ascii="宋体" w:eastAsia="宋体" w:hAnsi="宋体"/>
          <w:sz w:val="24"/>
          <w:szCs w:val="24"/>
        </w:rPr>
        <w:t>Transfer Function, TF)</w:t>
      </w:r>
      <w:r>
        <w:rPr>
          <w:rFonts w:ascii="宋体" w:eastAsia="宋体" w:hAnsi="宋体" w:hint="eastAsia"/>
          <w:sz w:val="24"/>
          <w:szCs w:val="24"/>
        </w:rPr>
        <w:t>是直接体绘制的基础，它的本质作用是将颜色与不透明度等光学性质分配给体素数据，从而使数据可视。</w:t>
      </w:r>
      <w:r w:rsidRPr="00B27A97">
        <w:rPr>
          <w:rFonts w:ascii="宋体" w:eastAsia="宋体" w:hAnsi="宋体" w:hint="eastAsia"/>
          <w:sz w:val="24"/>
          <w:szCs w:val="24"/>
        </w:rPr>
        <w:t>良好的传递函数可以揭示数据中的重要结构，而不会用不重要的区域来模糊它们</w:t>
      </w:r>
      <w:r w:rsidRPr="00B27A97">
        <w:rPr>
          <w:rFonts w:ascii="宋体" w:eastAsia="宋体" w:hAnsi="宋体" w:hint="eastAsia"/>
          <w:sz w:val="24"/>
          <w:szCs w:val="24"/>
          <w:vertAlign w:val="superscript"/>
        </w:rPr>
        <w:t>[</w:t>
      </w:r>
      <w:r w:rsidRPr="00B27A97">
        <w:rPr>
          <w:rFonts w:ascii="宋体" w:eastAsia="宋体" w:hAnsi="宋体"/>
          <w:sz w:val="24"/>
          <w:szCs w:val="24"/>
          <w:vertAlign w:val="superscript"/>
        </w:rPr>
        <w:t>6]</w:t>
      </w:r>
      <w:r>
        <w:rPr>
          <w:rFonts w:ascii="宋体" w:eastAsia="宋体" w:hAnsi="宋体" w:hint="eastAsia"/>
          <w:sz w:val="24"/>
          <w:szCs w:val="24"/>
        </w:rPr>
        <w:t>。因此，传递函数的设计，决定着直接体绘制的最终绘制效果。然而，要找到一个能够满足用户预期绘制效果的传递函数往往是一个挑战，原因主要体现在以下</w:t>
      </w:r>
      <w:r w:rsidR="004052F7">
        <w:rPr>
          <w:rFonts w:ascii="宋体" w:eastAsia="宋体" w:hAnsi="宋体" w:hint="eastAsia"/>
          <w:sz w:val="24"/>
          <w:szCs w:val="24"/>
        </w:rPr>
        <w:t>三</w:t>
      </w:r>
      <w:r>
        <w:rPr>
          <w:rFonts w:ascii="宋体" w:eastAsia="宋体" w:hAnsi="宋体" w:hint="eastAsia"/>
          <w:sz w:val="24"/>
          <w:szCs w:val="24"/>
        </w:rPr>
        <w:t>个方面。其一，</w:t>
      </w:r>
      <w:r w:rsidR="00315304">
        <w:rPr>
          <w:rFonts w:ascii="宋体" w:eastAsia="宋体" w:hAnsi="宋体" w:hint="eastAsia"/>
          <w:sz w:val="24"/>
          <w:szCs w:val="24"/>
        </w:rPr>
        <w:t>传递函数的优劣无法通过量化的指标来评定，人们往往只能通过观察直接体绘制最终的绘制效果，来间接地判断传递函数的设计是否合适，存在一定的主观性；</w:t>
      </w:r>
      <w:r w:rsidR="002D4490">
        <w:rPr>
          <w:rFonts w:ascii="宋体" w:eastAsia="宋体" w:hAnsi="宋体" w:hint="eastAsia"/>
          <w:sz w:val="24"/>
          <w:szCs w:val="24"/>
        </w:rPr>
        <w:t>其</w:t>
      </w:r>
      <w:r w:rsidR="001366DB">
        <w:rPr>
          <w:rFonts w:ascii="宋体" w:eastAsia="宋体" w:hAnsi="宋体" w:hint="eastAsia"/>
          <w:sz w:val="24"/>
          <w:szCs w:val="24"/>
        </w:rPr>
        <w:t>二</w:t>
      </w:r>
      <w:r w:rsidR="002D4490">
        <w:rPr>
          <w:rFonts w:ascii="宋体" w:eastAsia="宋体" w:hAnsi="宋体" w:hint="eastAsia"/>
          <w:sz w:val="24"/>
          <w:szCs w:val="24"/>
        </w:rPr>
        <w:t>，传递函数的调节不受</w:t>
      </w:r>
      <w:r w:rsidR="0050241E">
        <w:rPr>
          <w:rFonts w:ascii="宋体" w:eastAsia="宋体" w:hAnsi="宋体" w:hint="eastAsia"/>
          <w:sz w:val="24"/>
          <w:szCs w:val="24"/>
        </w:rPr>
        <w:t>原</w:t>
      </w:r>
      <w:r w:rsidR="002D4490">
        <w:rPr>
          <w:rFonts w:ascii="宋体" w:eastAsia="宋体" w:hAnsi="宋体" w:hint="eastAsia"/>
          <w:sz w:val="24"/>
          <w:szCs w:val="24"/>
        </w:rPr>
        <w:t>数据集的约束或指导，这</w:t>
      </w:r>
      <w:r w:rsidR="002D4490" w:rsidRPr="002D4490">
        <w:rPr>
          <w:rFonts w:ascii="宋体" w:eastAsia="宋体" w:hAnsi="宋体" w:hint="eastAsia"/>
          <w:sz w:val="24"/>
          <w:szCs w:val="24"/>
        </w:rPr>
        <w:t>迫使用户进入一个不断实验的交互模式，在这种模式下，只有通过观察由于增量调整而导致的</w:t>
      </w:r>
      <w:r w:rsidR="002D4490">
        <w:rPr>
          <w:rFonts w:ascii="宋体" w:eastAsia="宋体" w:hAnsi="宋体" w:hint="eastAsia"/>
          <w:sz w:val="24"/>
          <w:szCs w:val="24"/>
        </w:rPr>
        <w:t>绘制效果</w:t>
      </w:r>
      <w:r w:rsidR="002D4490" w:rsidRPr="002D4490">
        <w:rPr>
          <w:rFonts w:ascii="宋体" w:eastAsia="宋体" w:hAnsi="宋体" w:hint="eastAsia"/>
          <w:sz w:val="24"/>
          <w:szCs w:val="24"/>
        </w:rPr>
        <w:t>的变化，才能探索传递函数域</w:t>
      </w:r>
      <w:r w:rsidR="002D4490" w:rsidRPr="002D4490">
        <w:rPr>
          <w:rFonts w:ascii="宋体" w:eastAsia="宋体" w:hAnsi="宋体" w:hint="eastAsia"/>
          <w:sz w:val="24"/>
          <w:szCs w:val="24"/>
          <w:vertAlign w:val="superscript"/>
        </w:rPr>
        <w:t>[</w:t>
      </w:r>
      <w:r w:rsidR="002D4490" w:rsidRPr="002D4490">
        <w:rPr>
          <w:rFonts w:ascii="宋体" w:eastAsia="宋体" w:hAnsi="宋体"/>
          <w:sz w:val="24"/>
          <w:szCs w:val="24"/>
          <w:vertAlign w:val="superscript"/>
        </w:rPr>
        <w:t>6]</w:t>
      </w:r>
      <w:r w:rsidR="002D4490">
        <w:rPr>
          <w:rFonts w:ascii="宋体" w:eastAsia="宋体" w:hAnsi="宋体" w:hint="eastAsia"/>
          <w:sz w:val="24"/>
          <w:szCs w:val="24"/>
        </w:rPr>
        <w:t>；</w:t>
      </w:r>
      <w:r w:rsidR="001366DB">
        <w:rPr>
          <w:rFonts w:ascii="宋体" w:eastAsia="宋体" w:hAnsi="宋体" w:hint="eastAsia"/>
          <w:sz w:val="24"/>
          <w:szCs w:val="24"/>
        </w:rPr>
        <w:t>其三，传递函数的调节自由度很大，从三维体数据场中的各种标量值到各种光学性质存在多个映射函数，</w:t>
      </w:r>
      <w:r w:rsidR="001D673A">
        <w:rPr>
          <w:rFonts w:ascii="宋体" w:eastAsia="宋体" w:hAnsi="宋体" w:hint="eastAsia"/>
          <w:sz w:val="24"/>
          <w:szCs w:val="24"/>
        </w:rPr>
        <w:t>映射关系与绘制效果之间也没有绝对的规律可寻，传递函数的细微变化可能会导致绘制效果的巨大差异，调节具有盲目性</w:t>
      </w:r>
      <w:r w:rsidR="00CA2CE0">
        <w:rPr>
          <w:rFonts w:ascii="宋体" w:eastAsia="宋体" w:hAnsi="宋体" w:hint="eastAsia"/>
          <w:sz w:val="24"/>
          <w:szCs w:val="24"/>
        </w:rPr>
        <w:t>。</w:t>
      </w:r>
      <w:r w:rsidR="001366DB">
        <w:rPr>
          <w:rFonts w:ascii="宋体" w:eastAsia="宋体" w:hAnsi="宋体" w:hint="eastAsia"/>
          <w:sz w:val="24"/>
          <w:szCs w:val="24"/>
        </w:rPr>
        <w:t>因此，</w:t>
      </w:r>
      <w:r w:rsidR="00A552CA">
        <w:rPr>
          <w:rFonts w:ascii="宋体" w:eastAsia="宋体" w:hAnsi="宋体" w:hint="eastAsia"/>
          <w:sz w:val="24"/>
          <w:szCs w:val="24"/>
        </w:rPr>
        <w:t>作为三维体绘制的关键，传递函数的设计一直是一个难题，也制约着三维体绘制的发展</w:t>
      </w:r>
      <w:r w:rsidR="00562A06">
        <w:rPr>
          <w:rFonts w:ascii="宋体" w:eastAsia="宋体" w:hAnsi="宋体" w:hint="eastAsia"/>
          <w:sz w:val="24"/>
          <w:szCs w:val="24"/>
        </w:rPr>
        <w:t>。传递函数设计有着重要的研究意义与急迫的研究需求，这也是本文的研究重</w:t>
      </w:r>
      <w:r w:rsidR="00562A06">
        <w:rPr>
          <w:rFonts w:ascii="宋体" w:eastAsia="宋体" w:hAnsi="宋体" w:hint="eastAsia"/>
          <w:sz w:val="24"/>
          <w:szCs w:val="24"/>
        </w:rPr>
        <w:lastRenderedPageBreak/>
        <w:t>点。</w:t>
      </w:r>
    </w:p>
    <w:p w14:paraId="6D5F804E" w14:textId="07FADBB1" w:rsidR="00BC6D53" w:rsidRPr="00F74DAC" w:rsidRDefault="00BC6D53" w:rsidP="00F74DAC">
      <w:pPr>
        <w:pStyle w:val="2"/>
        <w:rPr>
          <w:rFonts w:ascii="黑体" w:eastAsia="黑体" w:hAnsi="黑体"/>
          <w:b w:val="0"/>
          <w:sz w:val="28"/>
          <w:szCs w:val="28"/>
        </w:rPr>
      </w:pPr>
      <w:bookmarkStart w:id="1327" w:name="OLE_LINK1"/>
      <w:bookmarkStart w:id="1328" w:name="_Toc9243796"/>
      <w:r w:rsidRPr="00F74DAC">
        <w:rPr>
          <w:rFonts w:ascii="黑体" w:eastAsia="黑体" w:hAnsi="黑体" w:hint="eastAsia"/>
          <w:b w:val="0"/>
          <w:sz w:val="28"/>
          <w:szCs w:val="28"/>
        </w:rPr>
        <w:t>1.2</w:t>
      </w:r>
      <w:del w:id="1329" w:author="He Jianan" w:date="2019-05-20T11:38:00Z">
        <w:r w:rsidRPr="00F74DAC" w:rsidDel="00F22BFE">
          <w:rPr>
            <w:rFonts w:ascii="黑体" w:eastAsia="黑体" w:hAnsi="黑体"/>
            <w:b w:val="0"/>
            <w:sz w:val="28"/>
            <w:szCs w:val="28"/>
          </w:rPr>
          <w:delText xml:space="preserve"> </w:delText>
        </w:r>
      </w:del>
      <w:r w:rsidR="00D63D83">
        <w:rPr>
          <w:rFonts w:ascii="黑体" w:eastAsia="黑体" w:hAnsi="黑体" w:hint="eastAsia"/>
          <w:b w:val="0"/>
          <w:sz w:val="28"/>
          <w:szCs w:val="28"/>
        </w:rPr>
        <w:t>三维可视化的</w:t>
      </w:r>
      <w:r w:rsidR="00720A96">
        <w:rPr>
          <w:rFonts w:ascii="黑体" w:eastAsia="黑体" w:hAnsi="黑体" w:hint="eastAsia"/>
          <w:b w:val="0"/>
          <w:sz w:val="28"/>
          <w:szCs w:val="28"/>
        </w:rPr>
        <w:t>研究现状与</w:t>
      </w:r>
      <w:r w:rsidR="00FD7E93">
        <w:rPr>
          <w:rFonts w:ascii="黑体" w:eastAsia="黑体" w:hAnsi="黑体" w:hint="eastAsia"/>
          <w:b w:val="0"/>
          <w:sz w:val="28"/>
          <w:szCs w:val="28"/>
        </w:rPr>
        <w:t>发展趋势</w:t>
      </w:r>
      <w:bookmarkEnd w:id="1328"/>
    </w:p>
    <w:bookmarkEnd w:id="1327"/>
    <w:p w14:paraId="1D08E973" w14:textId="67446789" w:rsidR="00D63D83" w:rsidRDefault="00C9358B"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作为科学计算可视化的关键问题，三维体数据可视化一直是一个研究热点。</w:t>
      </w:r>
      <w:r w:rsidR="00D63D83">
        <w:rPr>
          <w:rFonts w:ascii="宋体" w:eastAsia="宋体" w:hAnsi="宋体" w:hint="eastAsia"/>
          <w:sz w:val="24"/>
          <w:szCs w:val="24"/>
        </w:rPr>
        <w:t>目前较为成熟的直接体绘制算法有：</w:t>
      </w:r>
      <w:r w:rsidR="00D63D83" w:rsidRPr="00B345F7">
        <w:rPr>
          <w:rFonts w:ascii="宋体" w:eastAsia="宋体" w:hAnsi="宋体" w:hint="eastAsia"/>
          <w:sz w:val="24"/>
          <w:szCs w:val="24"/>
        </w:rPr>
        <w:t>光线投射算法</w:t>
      </w:r>
      <w:r w:rsidR="00421401">
        <w:rPr>
          <w:rFonts w:ascii="宋体" w:eastAsia="宋体" w:hAnsi="宋体" w:hint="eastAsia"/>
          <w:sz w:val="24"/>
          <w:szCs w:val="24"/>
        </w:rPr>
        <w:t>(</w:t>
      </w:r>
      <w:r w:rsidR="00D63D83">
        <w:rPr>
          <w:rFonts w:ascii="宋体" w:eastAsia="宋体" w:hAnsi="宋体" w:hint="eastAsia"/>
          <w:sz w:val="24"/>
          <w:szCs w:val="24"/>
        </w:rPr>
        <w:t>r</w:t>
      </w:r>
      <w:r w:rsidR="00D63D83" w:rsidRPr="00B345F7">
        <w:rPr>
          <w:rFonts w:ascii="宋体" w:eastAsia="宋体" w:hAnsi="宋体"/>
          <w:sz w:val="24"/>
          <w:szCs w:val="24"/>
        </w:rPr>
        <w:t>ay-casting</w:t>
      </w:r>
      <w:r w:rsidR="00421401">
        <w:rPr>
          <w:rFonts w:ascii="宋体" w:eastAsia="宋体" w:hAnsi="宋体" w:hint="eastAsia"/>
          <w:sz w:val="24"/>
          <w:szCs w:val="24"/>
        </w:rPr>
        <w:t>)</w:t>
      </w:r>
      <w:r w:rsidR="00D63D83">
        <w:rPr>
          <w:rFonts w:ascii="宋体" w:eastAsia="宋体" w:hAnsi="宋体" w:hint="eastAsia"/>
          <w:sz w:val="24"/>
          <w:szCs w:val="24"/>
        </w:rPr>
        <w:t>、</w:t>
      </w:r>
      <w:r w:rsidR="00A552CA" w:rsidRPr="00B345F7">
        <w:rPr>
          <w:rFonts w:ascii="宋体" w:eastAsia="宋体" w:hAnsi="宋体"/>
          <w:sz w:val="24"/>
          <w:szCs w:val="24"/>
        </w:rPr>
        <w:t>错切-形变算法</w:t>
      </w:r>
      <w:r w:rsidR="00A552CA">
        <w:rPr>
          <w:rFonts w:ascii="宋体" w:eastAsia="宋体" w:hAnsi="宋体" w:hint="eastAsia"/>
          <w:sz w:val="24"/>
          <w:szCs w:val="24"/>
        </w:rPr>
        <w:t>(</w:t>
      </w:r>
      <w:r w:rsidR="00A552CA" w:rsidRPr="00B345F7">
        <w:rPr>
          <w:rFonts w:ascii="宋体" w:eastAsia="宋体" w:hAnsi="宋体"/>
          <w:sz w:val="24"/>
          <w:szCs w:val="24"/>
        </w:rPr>
        <w:t>Shear-warp</w:t>
      </w:r>
      <w:r w:rsidR="00A552CA">
        <w:rPr>
          <w:rFonts w:ascii="宋体" w:eastAsia="宋体" w:hAnsi="宋体"/>
          <w:sz w:val="24"/>
          <w:szCs w:val="24"/>
        </w:rPr>
        <w:t>)</w:t>
      </w:r>
      <w:r w:rsidR="00A552CA">
        <w:rPr>
          <w:rFonts w:ascii="宋体" w:eastAsia="宋体" w:hAnsi="宋体" w:hint="eastAsia"/>
          <w:sz w:val="24"/>
          <w:szCs w:val="24"/>
        </w:rPr>
        <w:t>、</w:t>
      </w:r>
      <w:r w:rsidR="00D63D83" w:rsidRPr="00B345F7">
        <w:rPr>
          <w:rFonts w:ascii="宋体" w:eastAsia="宋体" w:hAnsi="宋体"/>
          <w:sz w:val="24"/>
          <w:szCs w:val="24"/>
        </w:rPr>
        <w:t>抛雪球算法</w:t>
      </w:r>
      <w:r w:rsidR="00421401">
        <w:rPr>
          <w:rFonts w:ascii="宋体" w:eastAsia="宋体" w:hAnsi="宋体" w:hint="eastAsia"/>
          <w:sz w:val="24"/>
          <w:szCs w:val="24"/>
        </w:rPr>
        <w:t>(</w:t>
      </w:r>
      <w:r w:rsidR="00D63D83" w:rsidRPr="00B345F7">
        <w:rPr>
          <w:rFonts w:ascii="宋体" w:eastAsia="宋体" w:hAnsi="宋体"/>
          <w:sz w:val="24"/>
          <w:szCs w:val="24"/>
        </w:rPr>
        <w:t>Splatting</w:t>
      </w:r>
      <w:r w:rsidR="00421401">
        <w:rPr>
          <w:rFonts w:ascii="宋体" w:eastAsia="宋体" w:hAnsi="宋体"/>
          <w:sz w:val="24"/>
          <w:szCs w:val="24"/>
        </w:rPr>
        <w:t>)</w:t>
      </w:r>
      <w:r w:rsidR="00D63D83">
        <w:rPr>
          <w:rFonts w:ascii="宋体" w:eastAsia="宋体" w:hAnsi="宋体" w:hint="eastAsia"/>
          <w:sz w:val="24"/>
          <w:szCs w:val="24"/>
        </w:rPr>
        <w:t>与3D纹理映射</w:t>
      </w:r>
      <w:r w:rsidR="00421401">
        <w:rPr>
          <w:rFonts w:ascii="宋体" w:eastAsia="宋体" w:hAnsi="宋体" w:hint="eastAsia"/>
          <w:sz w:val="24"/>
          <w:szCs w:val="24"/>
        </w:rPr>
        <w:t>(</w:t>
      </w:r>
      <w:r w:rsidR="00D63D83">
        <w:rPr>
          <w:rFonts w:ascii="宋体" w:eastAsia="宋体" w:hAnsi="宋体" w:hint="eastAsia"/>
          <w:sz w:val="24"/>
          <w:szCs w:val="24"/>
        </w:rPr>
        <w:t>3D</w:t>
      </w:r>
      <w:r w:rsidR="00D63D83">
        <w:rPr>
          <w:rFonts w:ascii="宋体" w:eastAsia="宋体" w:hAnsi="宋体"/>
          <w:sz w:val="24"/>
          <w:szCs w:val="24"/>
        </w:rPr>
        <w:t xml:space="preserve"> Texture Mapping</w:t>
      </w:r>
      <w:r w:rsidR="00421401">
        <w:rPr>
          <w:rFonts w:ascii="宋体" w:eastAsia="宋体" w:hAnsi="宋体"/>
          <w:sz w:val="24"/>
          <w:szCs w:val="24"/>
        </w:rPr>
        <w:t>)</w:t>
      </w:r>
      <w:r w:rsidR="00A552CA" w:rsidRPr="00A552CA">
        <w:rPr>
          <w:rFonts w:ascii="宋体" w:eastAsia="宋体" w:hAnsi="宋体"/>
          <w:sz w:val="24"/>
          <w:szCs w:val="24"/>
          <w:vertAlign w:val="superscript"/>
        </w:rPr>
        <w:t xml:space="preserve"> </w:t>
      </w:r>
      <w:r w:rsidR="00A552CA">
        <w:rPr>
          <w:rFonts w:ascii="宋体" w:eastAsia="宋体" w:hAnsi="宋体"/>
          <w:sz w:val="24"/>
          <w:szCs w:val="24"/>
          <w:vertAlign w:val="superscript"/>
        </w:rPr>
        <w:t>[</w:t>
      </w:r>
      <w:r w:rsidR="00A552CA">
        <w:rPr>
          <w:rFonts w:ascii="宋体" w:eastAsia="宋体" w:hAnsi="宋体" w:hint="eastAsia"/>
          <w:sz w:val="24"/>
          <w:szCs w:val="24"/>
          <w:vertAlign w:val="superscript"/>
        </w:rPr>
        <w:t>4</w:t>
      </w:r>
      <w:r w:rsidR="00A552CA">
        <w:rPr>
          <w:rFonts w:ascii="宋体" w:eastAsia="宋体" w:hAnsi="宋体"/>
          <w:sz w:val="24"/>
          <w:szCs w:val="24"/>
          <w:vertAlign w:val="superscript"/>
        </w:rPr>
        <w:t>]</w:t>
      </w:r>
      <w:r w:rsidR="00D63D83">
        <w:rPr>
          <w:rFonts w:ascii="宋体" w:eastAsia="宋体" w:hAnsi="宋体" w:hint="eastAsia"/>
          <w:sz w:val="24"/>
          <w:szCs w:val="24"/>
        </w:rPr>
        <w:t>，其中绘制图品质最高的是</w:t>
      </w:r>
      <w:r w:rsidR="00D63D83" w:rsidRPr="00B345F7">
        <w:rPr>
          <w:rFonts w:ascii="宋体" w:eastAsia="宋体" w:hAnsi="宋体" w:hint="eastAsia"/>
          <w:sz w:val="24"/>
          <w:szCs w:val="24"/>
        </w:rPr>
        <w:t>光线投射算法</w:t>
      </w:r>
      <w:r w:rsidR="00D63D83" w:rsidRPr="00B345F7">
        <w:rPr>
          <w:rFonts w:ascii="宋体" w:eastAsia="宋体" w:hAnsi="宋体" w:hint="eastAsia"/>
          <w:sz w:val="24"/>
          <w:szCs w:val="24"/>
          <w:vertAlign w:val="superscript"/>
        </w:rPr>
        <w:t>[</w:t>
      </w:r>
      <w:r w:rsidR="00A552CA">
        <w:rPr>
          <w:rFonts w:ascii="宋体" w:eastAsia="宋体" w:hAnsi="宋体" w:hint="eastAsia"/>
          <w:sz w:val="24"/>
          <w:szCs w:val="24"/>
          <w:vertAlign w:val="superscript"/>
        </w:rPr>
        <w:t>5</w:t>
      </w:r>
      <w:r w:rsidR="00D63D83" w:rsidRPr="00B345F7">
        <w:rPr>
          <w:rFonts w:ascii="宋体" w:eastAsia="宋体" w:hAnsi="宋体"/>
          <w:sz w:val="24"/>
          <w:szCs w:val="24"/>
          <w:vertAlign w:val="superscript"/>
        </w:rPr>
        <w:t>]</w:t>
      </w:r>
      <w:r w:rsidR="00D63D83">
        <w:rPr>
          <w:rFonts w:ascii="宋体" w:eastAsia="宋体" w:hAnsi="宋体" w:hint="eastAsia"/>
          <w:sz w:val="24"/>
          <w:szCs w:val="24"/>
        </w:rPr>
        <w:t>。</w:t>
      </w:r>
      <w:r w:rsidR="00D63D83" w:rsidRPr="0064082D">
        <w:rPr>
          <w:rFonts w:ascii="宋体" w:eastAsia="宋体" w:hAnsi="宋体" w:hint="eastAsia"/>
          <w:sz w:val="24"/>
          <w:szCs w:val="24"/>
        </w:rPr>
        <w:t>光线投射算法是基于物理光线模型，把每个体素看作是可以发射、反射和吸收光线的粒子，依据体素的</w:t>
      </w:r>
      <w:r w:rsidR="00244E4C">
        <w:rPr>
          <w:rFonts w:ascii="宋体" w:eastAsia="宋体" w:hAnsi="宋体" w:hint="eastAsia"/>
          <w:sz w:val="24"/>
          <w:szCs w:val="24"/>
        </w:rPr>
        <w:t>数据</w:t>
      </w:r>
      <w:r w:rsidR="00D63D83" w:rsidRPr="0064082D">
        <w:rPr>
          <w:rFonts w:ascii="宋体" w:eastAsia="宋体" w:hAnsi="宋体" w:hint="eastAsia"/>
          <w:sz w:val="24"/>
          <w:szCs w:val="24"/>
        </w:rPr>
        <w:t>特征得到它们的颜色与透明度，并沿着视线观察方向</w:t>
      </w:r>
      <w:r w:rsidR="00244E4C">
        <w:rPr>
          <w:rFonts w:ascii="宋体" w:eastAsia="宋体" w:hAnsi="宋体" w:hint="eastAsia"/>
          <w:sz w:val="24"/>
          <w:szCs w:val="24"/>
        </w:rPr>
        <w:t>进行合成</w:t>
      </w:r>
      <w:r w:rsidR="00D63D83" w:rsidRPr="0064082D">
        <w:rPr>
          <w:rFonts w:ascii="宋体" w:eastAsia="宋体" w:hAnsi="宋体" w:hint="eastAsia"/>
          <w:sz w:val="24"/>
          <w:szCs w:val="24"/>
        </w:rPr>
        <w:t>，最后在绘制窗口形成具有半透明效果的图像</w:t>
      </w:r>
      <w:r w:rsidR="00D63D83" w:rsidRPr="0064082D">
        <w:rPr>
          <w:rFonts w:ascii="宋体" w:eastAsia="宋体" w:hAnsi="宋体" w:hint="eastAsia"/>
          <w:sz w:val="24"/>
          <w:szCs w:val="24"/>
          <w:vertAlign w:val="superscript"/>
        </w:rPr>
        <w:t>[</w:t>
      </w:r>
      <w:r w:rsidR="00A552CA">
        <w:rPr>
          <w:rFonts w:ascii="宋体" w:eastAsia="宋体" w:hAnsi="宋体" w:hint="eastAsia"/>
          <w:sz w:val="24"/>
          <w:szCs w:val="24"/>
          <w:vertAlign w:val="superscript"/>
        </w:rPr>
        <w:t>4</w:t>
      </w:r>
      <w:r w:rsidR="00D63D83" w:rsidRPr="0064082D">
        <w:rPr>
          <w:rFonts w:ascii="宋体" w:eastAsia="宋体" w:hAnsi="宋体"/>
          <w:sz w:val="24"/>
          <w:szCs w:val="24"/>
          <w:vertAlign w:val="superscript"/>
        </w:rPr>
        <w:t>]</w:t>
      </w:r>
      <w:r w:rsidR="00D63D83">
        <w:rPr>
          <w:rFonts w:ascii="宋体" w:eastAsia="宋体" w:hAnsi="宋体" w:hint="eastAsia"/>
          <w:sz w:val="24"/>
          <w:szCs w:val="24"/>
        </w:rPr>
        <w:t>。</w:t>
      </w:r>
      <w:r w:rsidR="0064510F">
        <w:rPr>
          <w:rFonts w:ascii="宋体" w:eastAsia="宋体" w:hAnsi="宋体" w:hint="eastAsia"/>
          <w:sz w:val="24"/>
          <w:szCs w:val="24"/>
        </w:rPr>
        <w:t>且</w:t>
      </w:r>
      <w:r>
        <w:rPr>
          <w:rFonts w:ascii="宋体" w:eastAsia="宋体" w:hAnsi="宋体" w:hint="eastAsia"/>
          <w:sz w:val="24"/>
          <w:szCs w:val="24"/>
        </w:rPr>
        <w:t>该算法</w:t>
      </w:r>
      <w:r w:rsidR="0064510F">
        <w:rPr>
          <w:rFonts w:ascii="宋体" w:eastAsia="宋体" w:hAnsi="宋体" w:hint="eastAsia"/>
          <w:sz w:val="24"/>
          <w:szCs w:val="24"/>
        </w:rPr>
        <w:t>可并行计算，随着图像处理器的并行处理能力的提升，使用该算法进行三维体绘制时，用户可实时地对绘制图进行旋转、缩放等交互行为。</w:t>
      </w:r>
    </w:p>
    <w:p w14:paraId="182A0293" w14:textId="27A8EA23" w:rsidR="0064510F" w:rsidRDefault="0064510F"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虽然</w:t>
      </w:r>
      <w:r w:rsidR="00DA152D">
        <w:rPr>
          <w:rFonts w:ascii="宋体" w:eastAsia="宋体" w:hAnsi="宋体" w:hint="eastAsia"/>
          <w:sz w:val="24"/>
          <w:szCs w:val="24"/>
        </w:rPr>
        <w:t>直接体绘制</w:t>
      </w:r>
      <w:r>
        <w:rPr>
          <w:rFonts w:ascii="宋体" w:eastAsia="宋体" w:hAnsi="宋体" w:hint="eastAsia"/>
          <w:sz w:val="24"/>
          <w:szCs w:val="24"/>
        </w:rPr>
        <w:t>算法已经在</w:t>
      </w:r>
      <w:r w:rsidR="00DA152D">
        <w:rPr>
          <w:rFonts w:ascii="宋体" w:eastAsia="宋体" w:hAnsi="宋体" w:hint="eastAsia"/>
          <w:sz w:val="24"/>
          <w:szCs w:val="24"/>
        </w:rPr>
        <w:t>绘制效果与交互速率上满足可视化的要求，但是作为直接体绘制的基础，传递函数的设计依然是一个瓶颈，限制着体绘制的发展。</w:t>
      </w:r>
      <w:r w:rsidR="00BC0F07">
        <w:rPr>
          <w:rFonts w:ascii="宋体" w:eastAsia="宋体" w:hAnsi="宋体" w:hint="eastAsia"/>
          <w:sz w:val="24"/>
          <w:szCs w:val="24"/>
        </w:rPr>
        <w:t>传递函数的设计方法可分为四大类：手动调节法、图像中心法、数据中心法</w:t>
      </w:r>
      <w:r w:rsidR="000E18E1">
        <w:rPr>
          <w:rFonts w:ascii="宋体" w:eastAsia="宋体" w:hAnsi="宋体" w:hint="eastAsia"/>
          <w:sz w:val="24"/>
          <w:szCs w:val="24"/>
        </w:rPr>
        <w:t>和对象中心法</w:t>
      </w:r>
      <w:r w:rsidR="00FF0E2F">
        <w:rPr>
          <w:rFonts w:ascii="宋体" w:eastAsia="宋体" w:hAnsi="宋体" w:hint="eastAsia"/>
          <w:sz w:val="24"/>
          <w:szCs w:val="24"/>
          <w:vertAlign w:val="superscript"/>
        </w:rPr>
        <w:t>[</w:t>
      </w:r>
      <w:r w:rsidR="00FF0E2F">
        <w:rPr>
          <w:rFonts w:ascii="宋体" w:eastAsia="宋体" w:hAnsi="宋体"/>
          <w:sz w:val="24"/>
          <w:szCs w:val="24"/>
          <w:vertAlign w:val="superscript"/>
        </w:rPr>
        <w:t>7][</w:t>
      </w:r>
      <w:r w:rsidR="00BC0F07" w:rsidRPr="00BC0F07">
        <w:rPr>
          <w:rFonts w:ascii="宋体" w:eastAsia="宋体" w:hAnsi="宋体"/>
          <w:sz w:val="24"/>
          <w:szCs w:val="24"/>
          <w:vertAlign w:val="superscript"/>
        </w:rPr>
        <w:t>8]</w:t>
      </w:r>
      <w:r w:rsidR="00BC0F07">
        <w:rPr>
          <w:rFonts w:ascii="宋体" w:eastAsia="宋体" w:hAnsi="宋体" w:hint="eastAsia"/>
          <w:sz w:val="24"/>
          <w:szCs w:val="24"/>
        </w:rPr>
        <w:t>。</w:t>
      </w:r>
    </w:p>
    <w:p w14:paraId="11BAF051" w14:textId="381187F0" w:rsidR="00BC0F07" w:rsidRDefault="00563B6A"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1)</w:t>
      </w:r>
      <w:r w:rsidR="00BC0F07">
        <w:rPr>
          <w:rFonts w:ascii="宋体" w:eastAsia="宋体" w:hAnsi="宋体" w:hint="eastAsia"/>
          <w:sz w:val="24"/>
          <w:szCs w:val="24"/>
        </w:rPr>
        <w:t>手动调节法是最原始也是最基础的传递函数设计方法。</w:t>
      </w:r>
      <w:r w:rsidR="005C7FF7">
        <w:rPr>
          <w:rFonts w:ascii="宋体" w:eastAsia="宋体" w:hAnsi="宋体" w:hint="eastAsia"/>
          <w:sz w:val="24"/>
          <w:szCs w:val="24"/>
        </w:rPr>
        <w:t>该方法</w:t>
      </w:r>
      <w:r w:rsidR="00BC0F07">
        <w:rPr>
          <w:rFonts w:ascii="宋体" w:eastAsia="宋体" w:hAnsi="宋体" w:hint="eastAsia"/>
          <w:sz w:val="24"/>
          <w:szCs w:val="24"/>
        </w:rPr>
        <w:t>在设计过程中，需要用户不断地去调节传递函数的参数，同时增量地观察绘制图的变化，直到绘制效果满意为止。该设计方法给予用户的自由度最大，所需的计算量也最小，但是需要耗费用户大量的时间与精力去调节，效率最为</w:t>
      </w:r>
      <w:r w:rsidR="005C7FF7">
        <w:rPr>
          <w:rFonts w:ascii="宋体" w:eastAsia="宋体" w:hAnsi="宋体" w:hint="eastAsia"/>
          <w:sz w:val="24"/>
          <w:szCs w:val="24"/>
        </w:rPr>
        <w:t>低下</w:t>
      </w:r>
      <w:r w:rsidR="00BC0F07">
        <w:rPr>
          <w:rFonts w:ascii="宋体" w:eastAsia="宋体" w:hAnsi="宋体" w:hint="eastAsia"/>
          <w:sz w:val="24"/>
          <w:szCs w:val="24"/>
        </w:rPr>
        <w:t>。</w:t>
      </w:r>
      <w:r w:rsidR="005C7FF7">
        <w:rPr>
          <w:rFonts w:ascii="宋体" w:eastAsia="宋体" w:hAnsi="宋体" w:hint="eastAsia"/>
          <w:sz w:val="24"/>
          <w:szCs w:val="24"/>
        </w:rPr>
        <w:t>但大部分提供三维可视化功能的软件中都会提供这种设计方式，以保证用户</w:t>
      </w:r>
      <w:r w:rsidR="00F56B32">
        <w:rPr>
          <w:rFonts w:ascii="宋体" w:eastAsia="宋体" w:hAnsi="宋体" w:hint="eastAsia"/>
          <w:sz w:val="24"/>
          <w:szCs w:val="24"/>
        </w:rPr>
        <w:t>对体绘制效果的自由控制。</w:t>
      </w:r>
    </w:p>
    <w:p w14:paraId="2EBB7C7F" w14:textId="65094F7F" w:rsidR="00F56B32" w:rsidRDefault="00563B6A"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2)</w:t>
      </w:r>
      <w:r w:rsidR="00F56B32">
        <w:rPr>
          <w:rFonts w:ascii="宋体" w:eastAsia="宋体" w:hAnsi="宋体" w:hint="eastAsia"/>
          <w:sz w:val="24"/>
          <w:szCs w:val="24"/>
        </w:rPr>
        <w:t>图像中心法的关注对象是体绘制图像。该方法让用户评估一系列具有不同绘制效果的体绘制图，通过用户的评估来改变传递函数，再生成新的体绘制图让用户进行评估，直到得到用户最满意的绘制效果。</w:t>
      </w:r>
      <w:r w:rsidR="00EF0E86">
        <w:rPr>
          <w:rFonts w:ascii="宋体" w:eastAsia="宋体" w:hAnsi="宋体" w:hint="eastAsia"/>
          <w:sz w:val="24"/>
          <w:szCs w:val="24"/>
        </w:rPr>
        <w:t>T</w:t>
      </w:r>
      <w:r w:rsidR="00EF0E86">
        <w:rPr>
          <w:rFonts w:ascii="宋体" w:eastAsia="宋体" w:hAnsi="宋体"/>
          <w:sz w:val="24"/>
          <w:szCs w:val="24"/>
        </w:rPr>
        <w:t>he Design</w:t>
      </w:r>
      <w:r w:rsidR="00EF0E86" w:rsidRPr="00EF0E86">
        <w:t xml:space="preserve"> </w:t>
      </w:r>
      <w:r w:rsidR="00EF0E86" w:rsidRPr="00EF0E86">
        <w:rPr>
          <w:rFonts w:ascii="宋体" w:eastAsia="宋体" w:hAnsi="宋体"/>
          <w:sz w:val="24"/>
          <w:szCs w:val="24"/>
        </w:rPr>
        <w:t>Gallery</w:t>
      </w:r>
      <w:r w:rsidR="00EF0E86">
        <w:rPr>
          <w:rFonts w:ascii="宋体" w:eastAsia="宋体" w:hAnsi="宋体" w:hint="eastAsia"/>
          <w:sz w:val="24"/>
          <w:szCs w:val="24"/>
        </w:rPr>
        <w:t>是这种方法的代表，它</w:t>
      </w:r>
      <w:r w:rsidR="00EF0E86" w:rsidRPr="00EF0E86">
        <w:rPr>
          <w:rFonts w:ascii="宋体" w:eastAsia="宋体" w:hAnsi="宋体" w:hint="eastAsia"/>
          <w:sz w:val="24"/>
          <w:szCs w:val="24"/>
        </w:rPr>
        <w:t>基于自动化分析与已绘制图像，为所有可能的传递函数</w:t>
      </w:r>
      <w:r w:rsidR="006E04ED">
        <w:rPr>
          <w:rFonts w:ascii="宋体" w:eastAsia="宋体" w:hAnsi="宋体" w:hint="eastAsia"/>
          <w:sz w:val="24"/>
          <w:szCs w:val="24"/>
        </w:rPr>
        <w:t>域</w:t>
      </w:r>
      <w:r w:rsidR="00EF0E86" w:rsidRPr="00EF0E86">
        <w:rPr>
          <w:rFonts w:ascii="宋体" w:eastAsia="宋体" w:hAnsi="宋体" w:hint="eastAsia"/>
          <w:sz w:val="24"/>
          <w:szCs w:val="24"/>
        </w:rPr>
        <w:t>创建</w:t>
      </w:r>
      <w:r w:rsidR="006E04ED">
        <w:rPr>
          <w:rFonts w:ascii="宋体" w:eastAsia="宋体" w:hAnsi="宋体" w:hint="eastAsia"/>
          <w:sz w:val="24"/>
          <w:szCs w:val="24"/>
        </w:rPr>
        <w:t>了</w:t>
      </w:r>
      <w:r w:rsidR="00EF0E86" w:rsidRPr="00EF0E86">
        <w:rPr>
          <w:rFonts w:ascii="宋体" w:eastAsia="宋体" w:hAnsi="宋体" w:hint="eastAsia"/>
          <w:sz w:val="24"/>
          <w:szCs w:val="24"/>
        </w:rPr>
        <w:t>一个直观的接口</w:t>
      </w:r>
      <w:r w:rsidR="006E04ED">
        <w:rPr>
          <w:rFonts w:ascii="宋体" w:eastAsia="宋体" w:hAnsi="宋体" w:hint="eastAsia"/>
          <w:sz w:val="24"/>
          <w:szCs w:val="24"/>
        </w:rPr>
        <w:t>供用户选择</w:t>
      </w:r>
      <w:r w:rsidR="006E04ED" w:rsidRPr="006E04ED">
        <w:rPr>
          <w:rFonts w:ascii="宋体" w:eastAsia="宋体" w:hAnsi="宋体" w:hint="eastAsia"/>
          <w:sz w:val="24"/>
          <w:szCs w:val="24"/>
          <w:vertAlign w:val="superscript"/>
        </w:rPr>
        <w:t>[</w:t>
      </w:r>
      <w:r w:rsidR="006E04ED" w:rsidRPr="006E04ED">
        <w:rPr>
          <w:rFonts w:ascii="宋体" w:eastAsia="宋体" w:hAnsi="宋体"/>
          <w:sz w:val="24"/>
          <w:szCs w:val="24"/>
          <w:vertAlign w:val="superscript"/>
        </w:rPr>
        <w:t>9]</w:t>
      </w:r>
      <w:r w:rsidR="00EF0E86">
        <w:rPr>
          <w:rFonts w:ascii="宋体" w:eastAsia="宋体" w:hAnsi="宋体" w:hint="eastAsia"/>
          <w:sz w:val="24"/>
          <w:szCs w:val="24"/>
        </w:rPr>
        <w:t>。</w:t>
      </w:r>
      <w:r w:rsidR="00F56B32">
        <w:rPr>
          <w:rFonts w:ascii="宋体" w:eastAsia="宋体" w:hAnsi="宋体" w:hint="eastAsia"/>
          <w:sz w:val="24"/>
          <w:szCs w:val="24"/>
        </w:rPr>
        <w:t>该方法的关键是用户的评估以及根据评估修改传递函数的方式</w:t>
      </w:r>
      <w:r w:rsidR="00F56B32" w:rsidRPr="00F56B32">
        <w:rPr>
          <w:rFonts w:ascii="宋体" w:eastAsia="宋体" w:hAnsi="宋体" w:hint="eastAsia"/>
          <w:sz w:val="24"/>
          <w:szCs w:val="24"/>
          <w:vertAlign w:val="superscript"/>
        </w:rPr>
        <w:t>[</w:t>
      </w:r>
      <w:r w:rsidR="00F56B32" w:rsidRPr="00F56B32">
        <w:rPr>
          <w:rFonts w:ascii="宋体" w:eastAsia="宋体" w:hAnsi="宋体"/>
          <w:sz w:val="24"/>
          <w:szCs w:val="24"/>
          <w:vertAlign w:val="superscript"/>
        </w:rPr>
        <w:t>8]</w:t>
      </w:r>
      <w:r w:rsidR="006E04ED">
        <w:rPr>
          <w:rFonts w:ascii="宋体" w:eastAsia="宋体" w:hAnsi="宋体" w:hint="eastAsia"/>
          <w:sz w:val="24"/>
          <w:szCs w:val="24"/>
        </w:rPr>
        <w:t>,其本质是</w:t>
      </w:r>
      <w:r w:rsidR="006E04ED" w:rsidRPr="006E04ED">
        <w:rPr>
          <w:rFonts w:ascii="宋体" w:eastAsia="宋体" w:hAnsi="宋体" w:hint="eastAsia"/>
          <w:sz w:val="24"/>
          <w:szCs w:val="24"/>
        </w:rPr>
        <w:t>以最小化信息熵的形式构建用户输入的反馈过程</w:t>
      </w:r>
      <w:r w:rsidR="006E04ED">
        <w:rPr>
          <w:rFonts w:ascii="宋体" w:eastAsia="宋体" w:hAnsi="宋体" w:hint="eastAsia"/>
          <w:sz w:val="24"/>
          <w:szCs w:val="24"/>
        </w:rPr>
        <w:t>，可归结为优化问题</w:t>
      </w:r>
      <w:r w:rsidR="006E04ED" w:rsidRPr="006E04ED">
        <w:rPr>
          <w:rFonts w:ascii="宋体" w:eastAsia="宋体" w:hAnsi="宋体" w:hint="eastAsia"/>
          <w:sz w:val="24"/>
          <w:szCs w:val="24"/>
          <w:vertAlign w:val="superscript"/>
        </w:rPr>
        <w:t>[</w:t>
      </w:r>
      <w:r w:rsidR="006E04ED" w:rsidRPr="006E04ED">
        <w:rPr>
          <w:rFonts w:ascii="宋体" w:eastAsia="宋体" w:hAnsi="宋体"/>
          <w:sz w:val="24"/>
          <w:szCs w:val="24"/>
          <w:vertAlign w:val="superscript"/>
        </w:rPr>
        <w:t>10]</w:t>
      </w:r>
      <w:r w:rsidR="006E04ED">
        <w:rPr>
          <w:rFonts w:ascii="宋体" w:eastAsia="宋体" w:hAnsi="宋体" w:hint="eastAsia"/>
          <w:sz w:val="24"/>
          <w:szCs w:val="24"/>
        </w:rPr>
        <w:t>。</w:t>
      </w:r>
    </w:p>
    <w:p w14:paraId="434C3B53" w14:textId="198B7445" w:rsidR="0050241E" w:rsidRDefault="00563B6A"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3)</w:t>
      </w:r>
      <w:r w:rsidR="0050241E">
        <w:rPr>
          <w:rFonts w:ascii="宋体" w:eastAsia="宋体" w:hAnsi="宋体" w:hint="eastAsia"/>
          <w:sz w:val="24"/>
          <w:szCs w:val="24"/>
        </w:rPr>
        <w:t>数据中心法是</w:t>
      </w:r>
      <w:r w:rsidR="00BB07EF">
        <w:rPr>
          <w:rFonts w:ascii="宋体" w:eastAsia="宋体" w:hAnsi="宋体" w:hint="eastAsia"/>
          <w:sz w:val="24"/>
          <w:szCs w:val="24"/>
        </w:rPr>
        <w:t>关注的是三维体数据本身的数据特征</w:t>
      </w:r>
      <w:r w:rsidR="0050241E">
        <w:rPr>
          <w:rFonts w:ascii="宋体" w:eastAsia="宋体" w:hAnsi="宋体" w:hint="eastAsia"/>
          <w:sz w:val="24"/>
          <w:szCs w:val="24"/>
        </w:rPr>
        <w:t>。传递函数的定义域一般是灰度值，梯度幅值等三维体数据场中的局部数据属性，由这些</w:t>
      </w:r>
      <w:r w:rsidR="00BB07EF">
        <w:rPr>
          <w:rFonts w:ascii="宋体" w:eastAsia="宋体" w:hAnsi="宋体" w:hint="eastAsia"/>
          <w:sz w:val="24"/>
          <w:szCs w:val="24"/>
        </w:rPr>
        <w:t>局部数据计算得到的全局数据属性，如等值面、边界面和拓扑结构等，往往标识着三维体数据中某一特定的结构，因此可利用这些全局特征来指导传递函数的设计。</w:t>
      </w:r>
      <w:r w:rsidR="00BB07EF" w:rsidRPr="00BB07EF">
        <w:rPr>
          <w:rFonts w:ascii="宋体" w:eastAsia="宋体" w:hAnsi="宋体"/>
          <w:sz w:val="24"/>
          <w:szCs w:val="24"/>
        </w:rPr>
        <w:t>Kindlmann</w:t>
      </w:r>
      <w:r w:rsidR="00BB07EF">
        <w:rPr>
          <w:rFonts w:ascii="宋体" w:eastAsia="宋体" w:hAnsi="宋体" w:hint="eastAsia"/>
          <w:sz w:val="24"/>
          <w:szCs w:val="24"/>
        </w:rPr>
        <w:t>等人提出的一种半自动生成传递函数的方法</w:t>
      </w:r>
      <w:r w:rsidR="00F122ED" w:rsidRPr="00F122ED">
        <w:rPr>
          <w:rFonts w:ascii="宋体" w:eastAsia="宋体" w:hAnsi="宋体" w:hint="eastAsia"/>
          <w:sz w:val="24"/>
          <w:szCs w:val="24"/>
          <w:vertAlign w:val="superscript"/>
        </w:rPr>
        <w:t>[</w:t>
      </w:r>
      <w:r w:rsidR="00F122ED" w:rsidRPr="00F122ED">
        <w:rPr>
          <w:rFonts w:ascii="宋体" w:eastAsia="宋体" w:hAnsi="宋体"/>
          <w:sz w:val="24"/>
          <w:szCs w:val="24"/>
          <w:vertAlign w:val="superscript"/>
        </w:rPr>
        <w:t>11]</w:t>
      </w:r>
      <w:r w:rsidR="00BB07EF">
        <w:rPr>
          <w:rFonts w:ascii="宋体" w:eastAsia="宋体" w:hAnsi="宋体" w:hint="eastAsia"/>
          <w:sz w:val="24"/>
          <w:szCs w:val="24"/>
        </w:rPr>
        <w:t>，就是利用原数据集中的灰度值，梯度幅值以及二阶梯度幅值组成的直方体</w:t>
      </w:r>
      <w:r w:rsidR="00421401">
        <w:rPr>
          <w:rFonts w:ascii="宋体" w:eastAsia="宋体" w:hAnsi="宋体" w:hint="eastAsia"/>
          <w:sz w:val="24"/>
          <w:szCs w:val="24"/>
        </w:rPr>
        <w:t>(</w:t>
      </w:r>
      <w:r w:rsidR="0098245D" w:rsidRPr="0098245D">
        <w:rPr>
          <w:rFonts w:ascii="宋体" w:eastAsia="宋体" w:hAnsi="宋体"/>
          <w:sz w:val="24"/>
          <w:szCs w:val="24"/>
        </w:rPr>
        <w:t>Histogram Volume</w:t>
      </w:r>
      <w:r w:rsidR="00421401">
        <w:rPr>
          <w:rFonts w:ascii="宋体" w:eastAsia="宋体" w:hAnsi="宋体" w:hint="eastAsia"/>
          <w:sz w:val="24"/>
          <w:szCs w:val="24"/>
        </w:rPr>
        <w:t>)</w:t>
      </w:r>
      <w:r w:rsidR="0098245D">
        <w:rPr>
          <w:rFonts w:ascii="宋体" w:eastAsia="宋体" w:hAnsi="宋体" w:hint="eastAsia"/>
          <w:sz w:val="24"/>
          <w:szCs w:val="24"/>
        </w:rPr>
        <w:t>来定位边界，从而设计出</w:t>
      </w:r>
      <w:r w:rsidR="00F122ED">
        <w:rPr>
          <w:rFonts w:ascii="宋体" w:eastAsia="宋体" w:hAnsi="宋体" w:hint="eastAsia"/>
          <w:sz w:val="24"/>
          <w:szCs w:val="24"/>
        </w:rPr>
        <w:t>能够绘制物质</w:t>
      </w:r>
      <w:r w:rsidR="0098245D">
        <w:rPr>
          <w:rFonts w:ascii="宋体" w:eastAsia="宋体" w:hAnsi="宋体" w:hint="eastAsia"/>
          <w:sz w:val="24"/>
          <w:szCs w:val="24"/>
        </w:rPr>
        <w:t>边界的传递函数。</w:t>
      </w:r>
    </w:p>
    <w:p w14:paraId="343F233C" w14:textId="48530EF5" w:rsidR="00B4121D" w:rsidRDefault="00563B6A" w:rsidP="006F19D0">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4)</w:t>
      </w:r>
      <w:r w:rsidR="00B4121D">
        <w:rPr>
          <w:rFonts w:ascii="宋体" w:eastAsia="宋体" w:hAnsi="宋体" w:hint="eastAsia"/>
          <w:sz w:val="24"/>
          <w:szCs w:val="24"/>
        </w:rPr>
        <w:t>对象中心法是先对三维体数据场中的体素进行分类，再对不同的类别分配不同的颜色与不透明度等光学性质</w:t>
      </w:r>
      <w:r w:rsidR="00F122ED">
        <w:rPr>
          <w:rFonts w:ascii="宋体" w:eastAsia="宋体" w:hAnsi="宋体" w:hint="eastAsia"/>
          <w:sz w:val="24"/>
          <w:szCs w:val="24"/>
        </w:rPr>
        <w:t>。</w:t>
      </w:r>
      <w:r w:rsidR="000E18E1">
        <w:rPr>
          <w:rFonts w:ascii="宋体" w:eastAsia="宋体" w:hAnsi="宋体" w:hint="eastAsia"/>
          <w:sz w:val="24"/>
          <w:szCs w:val="24"/>
        </w:rPr>
        <w:t>该方法的关键是分类</w:t>
      </w:r>
      <w:r w:rsidR="00F122ED">
        <w:rPr>
          <w:rFonts w:ascii="宋体" w:eastAsia="宋体" w:hAnsi="宋体" w:hint="eastAsia"/>
          <w:sz w:val="24"/>
          <w:szCs w:val="24"/>
        </w:rPr>
        <w:t>。</w:t>
      </w:r>
      <w:r w:rsidR="002F2CC8" w:rsidRPr="002F2CC8">
        <w:rPr>
          <w:rFonts w:ascii="宋体" w:eastAsia="宋体" w:hAnsi="宋体" w:cs="Times New Roman"/>
          <w:sz w:val="24"/>
        </w:rPr>
        <w:t>Tzeng</w:t>
      </w:r>
      <w:r w:rsidR="002F2CC8" w:rsidRPr="002F2CC8">
        <w:rPr>
          <w:rFonts w:ascii="宋体" w:eastAsia="宋体" w:hAnsi="宋体" w:cs="Times New Roman" w:hint="eastAsia"/>
          <w:sz w:val="24"/>
        </w:rPr>
        <w:t>等人提出一种</w:t>
      </w:r>
      <w:r w:rsidR="002F2CC8">
        <w:rPr>
          <w:rFonts w:ascii="宋体" w:eastAsia="宋体" w:hAnsi="宋体" w:cs="Times New Roman" w:hint="eastAsia"/>
          <w:sz w:val="24"/>
        </w:rPr>
        <w:t>类似于K</w:t>
      </w:r>
      <w:r w:rsidR="002F2CC8">
        <w:rPr>
          <w:rFonts w:ascii="宋体" w:eastAsia="宋体" w:hAnsi="宋体" w:cs="Times New Roman"/>
          <w:sz w:val="24"/>
        </w:rPr>
        <w:t>-Means</w:t>
      </w:r>
      <w:r w:rsidR="002F2CC8">
        <w:rPr>
          <w:rFonts w:ascii="宋体" w:eastAsia="宋体" w:hAnsi="宋体" w:cs="Times New Roman" w:hint="eastAsia"/>
          <w:sz w:val="24"/>
        </w:rPr>
        <w:t>聚类的无监督机器学习算法ISO</w:t>
      </w:r>
      <w:r w:rsidR="002F2CC8">
        <w:rPr>
          <w:rFonts w:ascii="宋体" w:eastAsia="宋体" w:hAnsi="宋体" w:cs="Times New Roman"/>
          <w:sz w:val="24"/>
        </w:rPr>
        <w:t>DATA</w:t>
      </w:r>
      <w:r w:rsidR="003D4831" w:rsidRPr="003D4831">
        <w:rPr>
          <w:rFonts w:ascii="宋体" w:eastAsia="宋体" w:hAnsi="宋体" w:cs="Times New Roman"/>
          <w:sz w:val="24"/>
          <w:vertAlign w:val="superscript"/>
        </w:rPr>
        <w:t>[12]</w:t>
      </w:r>
      <w:r w:rsidR="002F2CC8">
        <w:rPr>
          <w:rFonts w:ascii="宋体" w:eastAsia="宋体" w:hAnsi="宋体" w:cs="Times New Roman" w:hint="eastAsia"/>
          <w:sz w:val="24"/>
        </w:rPr>
        <w:t>，该算法根据空间距离对三维体数据进行分类</w:t>
      </w:r>
      <w:r w:rsidR="003D4831">
        <w:rPr>
          <w:rFonts w:ascii="宋体" w:eastAsia="宋体" w:hAnsi="宋体" w:cs="Times New Roman" w:hint="eastAsia"/>
          <w:sz w:val="24"/>
        </w:rPr>
        <w:t>，并提供交互方式使用户可以直接对分类结果进行修改</w:t>
      </w:r>
      <w:r w:rsidR="002F2CC8" w:rsidRPr="003D4831">
        <w:rPr>
          <w:rFonts w:ascii="Times New Roman" w:eastAsia="宋体" w:hAnsi="Times New Roman" w:cs="Times New Roman" w:hint="eastAsia"/>
          <w:sz w:val="24"/>
        </w:rPr>
        <w:t>。</w:t>
      </w:r>
      <w:r w:rsidR="003D4831" w:rsidRPr="003D4831">
        <w:rPr>
          <w:rFonts w:ascii="Times New Roman" w:eastAsia="宋体" w:hAnsi="Times New Roman" w:cs="Times New Roman" w:hint="eastAsia"/>
          <w:sz w:val="24"/>
        </w:rPr>
        <w:t>近年来，随着</w:t>
      </w:r>
      <w:r w:rsidR="003D4831">
        <w:rPr>
          <w:rFonts w:ascii="Times New Roman" w:eastAsia="宋体" w:hAnsi="Times New Roman" w:cs="Times New Roman" w:hint="eastAsia"/>
          <w:sz w:val="24"/>
        </w:rPr>
        <w:t>机器学习的兴起，越来</w:t>
      </w:r>
      <w:r w:rsidR="003D4831">
        <w:rPr>
          <w:rFonts w:ascii="Times New Roman" w:eastAsia="宋体" w:hAnsi="Times New Roman" w:cs="Times New Roman" w:hint="eastAsia"/>
          <w:sz w:val="24"/>
        </w:rPr>
        <w:lastRenderedPageBreak/>
        <w:t>越多的基于机器学习的对象中心设计方法被提出。</w:t>
      </w:r>
      <w:r w:rsidR="00697D63" w:rsidRPr="002F2CC8">
        <w:rPr>
          <w:rFonts w:ascii="宋体" w:eastAsia="宋体" w:hAnsi="宋体" w:cs="Times New Roman"/>
          <w:sz w:val="24"/>
        </w:rPr>
        <w:t>Tzeng</w:t>
      </w:r>
      <w:r w:rsidR="00697D63" w:rsidRPr="002F2CC8">
        <w:rPr>
          <w:rFonts w:ascii="宋体" w:eastAsia="宋体" w:hAnsi="宋体" w:cs="Times New Roman" w:hint="eastAsia"/>
          <w:sz w:val="24"/>
        </w:rPr>
        <w:t>等人</w:t>
      </w:r>
      <w:r w:rsidR="00697D63">
        <w:rPr>
          <w:rFonts w:ascii="宋体" w:eastAsia="宋体" w:hAnsi="宋体" w:cs="Times New Roman" w:hint="eastAsia"/>
          <w:sz w:val="24"/>
        </w:rPr>
        <w:t>基于最简单的BP网络，通过用户选取的感兴趣区域采样点及不感兴趣区域采样点来训练网络，实现分类</w:t>
      </w:r>
      <w:r w:rsidR="00697D63" w:rsidRPr="00697D63">
        <w:rPr>
          <w:rFonts w:ascii="宋体" w:eastAsia="宋体" w:hAnsi="宋体" w:cs="Times New Roman" w:hint="eastAsia"/>
          <w:sz w:val="24"/>
          <w:vertAlign w:val="superscript"/>
        </w:rPr>
        <w:t>[</w:t>
      </w:r>
      <w:r w:rsidR="00697D63" w:rsidRPr="00697D63">
        <w:rPr>
          <w:rFonts w:ascii="宋体" w:eastAsia="宋体" w:hAnsi="宋体" w:cs="Times New Roman"/>
          <w:sz w:val="24"/>
          <w:vertAlign w:val="superscript"/>
        </w:rPr>
        <w:t>13]</w:t>
      </w:r>
      <w:r w:rsidR="00697D63">
        <w:rPr>
          <w:rFonts w:ascii="宋体" w:eastAsia="宋体" w:hAnsi="宋体" w:cs="Times New Roman" w:hint="eastAsia"/>
          <w:sz w:val="24"/>
        </w:rPr>
        <w:t>。</w:t>
      </w:r>
      <w:r w:rsidR="00697D63" w:rsidRPr="00697D63">
        <w:rPr>
          <w:rFonts w:ascii="宋体" w:eastAsia="宋体" w:hAnsi="宋体" w:cs="Times New Roman"/>
          <w:sz w:val="24"/>
        </w:rPr>
        <w:t>HC Cheng</w:t>
      </w:r>
      <w:r w:rsidR="00697D63">
        <w:rPr>
          <w:rFonts w:ascii="宋体" w:eastAsia="宋体" w:hAnsi="宋体" w:cs="Times New Roman" w:hint="eastAsia"/>
          <w:sz w:val="24"/>
        </w:rPr>
        <w:t>等人使用卷积神经网络从三维体数据中自动地提取高层次的分类特征，指导传递函数的生成</w:t>
      </w:r>
      <w:r w:rsidR="00697D63" w:rsidRPr="00697D63">
        <w:rPr>
          <w:rFonts w:ascii="宋体" w:eastAsia="宋体" w:hAnsi="宋体" w:cs="Times New Roman" w:hint="eastAsia"/>
          <w:sz w:val="24"/>
          <w:vertAlign w:val="superscript"/>
        </w:rPr>
        <w:t>[</w:t>
      </w:r>
      <w:r w:rsidR="00697D63" w:rsidRPr="00697D63">
        <w:rPr>
          <w:rFonts w:ascii="宋体" w:eastAsia="宋体" w:hAnsi="宋体" w:cs="Times New Roman"/>
          <w:sz w:val="24"/>
          <w:vertAlign w:val="superscript"/>
        </w:rPr>
        <w:t>14]</w:t>
      </w:r>
      <w:r w:rsidR="00697D63">
        <w:rPr>
          <w:rFonts w:ascii="宋体" w:eastAsia="宋体" w:hAnsi="宋体" w:cs="Times New Roman" w:hint="eastAsia"/>
          <w:sz w:val="24"/>
        </w:rPr>
        <w:t>。</w:t>
      </w:r>
      <w:r w:rsidR="003D4831" w:rsidRPr="003D4831">
        <w:rPr>
          <w:rFonts w:ascii="Times New Roman" w:eastAsia="宋体" w:hAnsi="Times New Roman" w:cs="Times New Roman" w:hint="eastAsia"/>
          <w:sz w:val="24"/>
        </w:rPr>
        <w:t>本质上，</w:t>
      </w:r>
      <w:r w:rsidR="00F122ED">
        <w:rPr>
          <w:rFonts w:ascii="宋体" w:eastAsia="宋体" w:hAnsi="宋体" w:hint="eastAsia"/>
          <w:sz w:val="24"/>
          <w:szCs w:val="24"/>
        </w:rPr>
        <w:t>该</w:t>
      </w:r>
      <w:r w:rsidR="003D4831">
        <w:rPr>
          <w:rFonts w:ascii="宋体" w:eastAsia="宋体" w:hAnsi="宋体" w:hint="eastAsia"/>
          <w:sz w:val="24"/>
          <w:szCs w:val="24"/>
        </w:rPr>
        <w:t>设计</w:t>
      </w:r>
      <w:r w:rsidR="00F122ED">
        <w:rPr>
          <w:rFonts w:ascii="宋体" w:eastAsia="宋体" w:hAnsi="宋体" w:hint="eastAsia"/>
          <w:sz w:val="24"/>
          <w:szCs w:val="24"/>
        </w:rPr>
        <w:t>方法可以看作是数据中心法的扩展</w:t>
      </w:r>
      <w:r w:rsidR="003D4831">
        <w:rPr>
          <w:rFonts w:ascii="宋体" w:eastAsia="宋体" w:hAnsi="宋体" w:hint="eastAsia"/>
          <w:sz w:val="24"/>
          <w:szCs w:val="24"/>
        </w:rPr>
        <w:t>，因为都是根据体数据自身的特征来指导传递函数的设计</w:t>
      </w:r>
      <w:r w:rsidR="00F122ED">
        <w:rPr>
          <w:rFonts w:ascii="宋体" w:eastAsia="宋体" w:hAnsi="宋体" w:hint="eastAsia"/>
          <w:sz w:val="24"/>
          <w:szCs w:val="24"/>
        </w:rPr>
        <w:t>。</w:t>
      </w:r>
    </w:p>
    <w:p w14:paraId="61D672C1" w14:textId="63BB707F" w:rsidR="00C9730E" w:rsidRDefault="006F19D0" w:rsidP="00C9730E">
      <w:pPr>
        <w:spacing w:line="400" w:lineRule="exact"/>
        <w:ind w:firstLineChars="200" w:firstLine="480"/>
        <w:rPr>
          <w:rFonts w:ascii="宋体" w:eastAsia="宋体" w:hAnsi="宋体"/>
          <w:sz w:val="24"/>
          <w:szCs w:val="24"/>
        </w:rPr>
      </w:pPr>
      <w:r>
        <w:rPr>
          <w:rFonts w:ascii="宋体" w:eastAsia="宋体" w:hAnsi="宋体" w:hint="eastAsia"/>
          <w:sz w:val="24"/>
          <w:szCs w:val="24"/>
        </w:rPr>
        <w:t>综上所述，传递函数的设计方法研究一直是三维体数据可视化的一个研究热点，更智能、更友好、更</w:t>
      </w:r>
      <w:r w:rsidR="00FF0E2F">
        <w:rPr>
          <w:rFonts w:ascii="宋体" w:eastAsia="宋体" w:hAnsi="宋体" w:hint="eastAsia"/>
          <w:sz w:val="24"/>
          <w:szCs w:val="24"/>
        </w:rPr>
        <w:t>自动化</w:t>
      </w:r>
      <w:r>
        <w:rPr>
          <w:rFonts w:ascii="宋体" w:eastAsia="宋体" w:hAnsi="宋体" w:hint="eastAsia"/>
          <w:sz w:val="24"/>
          <w:szCs w:val="24"/>
        </w:rPr>
        <w:t>的设计方式不断被提出。而随着三维体数据的</w:t>
      </w:r>
      <w:r w:rsidR="00FF0E2F">
        <w:rPr>
          <w:rFonts w:ascii="宋体" w:eastAsia="宋体" w:hAnsi="宋体" w:hint="eastAsia"/>
          <w:sz w:val="24"/>
          <w:szCs w:val="24"/>
        </w:rPr>
        <w:t>数据结构复杂度的提升，</w:t>
      </w:r>
      <w:r>
        <w:rPr>
          <w:rFonts w:ascii="宋体" w:eastAsia="宋体" w:hAnsi="宋体" w:hint="eastAsia"/>
          <w:sz w:val="24"/>
          <w:szCs w:val="24"/>
        </w:rPr>
        <w:t>数据量的增加，以及</w:t>
      </w:r>
      <w:r w:rsidR="00FF0E2F">
        <w:rPr>
          <w:rFonts w:ascii="宋体" w:eastAsia="宋体" w:hAnsi="宋体" w:hint="eastAsia"/>
          <w:sz w:val="24"/>
          <w:szCs w:val="24"/>
        </w:rPr>
        <w:t>对实时交互性与可视化质量</w:t>
      </w:r>
      <w:r>
        <w:rPr>
          <w:rFonts w:ascii="宋体" w:eastAsia="宋体" w:hAnsi="宋体" w:hint="eastAsia"/>
          <w:sz w:val="24"/>
          <w:szCs w:val="24"/>
        </w:rPr>
        <w:t>的</w:t>
      </w:r>
      <w:r w:rsidR="00FF0E2F">
        <w:rPr>
          <w:rFonts w:ascii="宋体" w:eastAsia="宋体" w:hAnsi="宋体" w:hint="eastAsia"/>
          <w:sz w:val="24"/>
          <w:szCs w:val="24"/>
        </w:rPr>
        <w:t>更高要求</w:t>
      </w:r>
      <w:r>
        <w:rPr>
          <w:rFonts w:ascii="宋体" w:eastAsia="宋体" w:hAnsi="宋体" w:hint="eastAsia"/>
          <w:sz w:val="24"/>
          <w:szCs w:val="24"/>
        </w:rPr>
        <w:t>，</w:t>
      </w:r>
      <w:r w:rsidR="00EA20E5">
        <w:rPr>
          <w:rFonts w:ascii="宋体" w:eastAsia="宋体" w:hAnsi="宋体" w:hint="eastAsia"/>
          <w:sz w:val="24"/>
          <w:szCs w:val="24"/>
        </w:rPr>
        <w:t>传递函数设计将会有以下几个研究方向</w:t>
      </w:r>
      <w:r w:rsidR="00563B6A">
        <w:rPr>
          <w:rFonts w:ascii="宋体" w:eastAsia="宋体" w:hAnsi="宋体" w:hint="eastAsia"/>
          <w:sz w:val="24"/>
          <w:szCs w:val="24"/>
        </w:rPr>
        <w:t>：(</w:t>
      </w:r>
      <w:r w:rsidR="00563B6A">
        <w:rPr>
          <w:rFonts w:ascii="宋体" w:eastAsia="宋体" w:hAnsi="宋体"/>
          <w:sz w:val="24"/>
          <w:szCs w:val="24"/>
        </w:rPr>
        <w:t>1)</w:t>
      </w:r>
      <w:r w:rsidR="00563B6A">
        <w:rPr>
          <w:rFonts w:ascii="宋体" w:eastAsia="宋体" w:hAnsi="宋体" w:hint="eastAsia"/>
          <w:sz w:val="24"/>
          <w:szCs w:val="24"/>
        </w:rPr>
        <w:t>基于压缩的原数据进行传递函数设计。超高分辨率的体数据集常以压缩格式保存，基于压缩数据设计传递函数，可大大节省存储空间与绘制时间；(</w:t>
      </w:r>
      <w:r w:rsidR="00563B6A">
        <w:rPr>
          <w:rFonts w:ascii="宋体" w:eastAsia="宋体" w:hAnsi="宋体"/>
          <w:sz w:val="24"/>
          <w:szCs w:val="24"/>
        </w:rPr>
        <w:t>2)</w:t>
      </w:r>
      <w:r w:rsidR="00563B6A">
        <w:rPr>
          <w:rFonts w:ascii="宋体" w:eastAsia="宋体" w:hAnsi="宋体" w:hint="eastAsia"/>
          <w:sz w:val="24"/>
          <w:szCs w:val="24"/>
        </w:rPr>
        <w:t>多维传递函数的设计与简化。</w:t>
      </w:r>
      <w:r w:rsidR="00EA20E5">
        <w:rPr>
          <w:rFonts w:ascii="宋体" w:eastAsia="宋体" w:hAnsi="宋体" w:hint="eastAsia"/>
          <w:sz w:val="24"/>
          <w:szCs w:val="24"/>
        </w:rPr>
        <w:t>更高维的传递函数可以表示更多的特征，从而能更精细地进行绘制，但设计的复杂度与计算量也随之提升，因此在传递函数维度的选取上需要做到最优；</w:t>
      </w:r>
      <w:r w:rsidR="00EA20E5">
        <w:rPr>
          <w:rFonts w:ascii="宋体" w:eastAsia="宋体" w:hAnsi="宋体"/>
          <w:sz w:val="24"/>
          <w:szCs w:val="24"/>
        </w:rPr>
        <w:t>(3)</w:t>
      </w:r>
      <w:r w:rsidR="00AB38FB">
        <w:rPr>
          <w:rFonts w:ascii="宋体" w:eastAsia="宋体" w:hAnsi="宋体" w:hint="eastAsia"/>
          <w:sz w:val="24"/>
          <w:szCs w:val="24"/>
        </w:rPr>
        <w:t>融入用户视角。三维体绘制是根据用户视角展现一部分数据场，将视角融入传递函数的设计，</w:t>
      </w:r>
      <w:r w:rsidR="002A6D3B">
        <w:rPr>
          <w:rFonts w:ascii="宋体" w:eastAsia="宋体" w:hAnsi="宋体" w:hint="eastAsia"/>
          <w:sz w:val="24"/>
          <w:szCs w:val="24"/>
        </w:rPr>
        <w:t>可以在非交互式的三维体绘制中通过最佳视角，展现重要的数据特征。</w:t>
      </w:r>
    </w:p>
    <w:p w14:paraId="493F4F20" w14:textId="7DB885F0" w:rsidR="00C9730E" w:rsidRPr="00C9730E" w:rsidRDefault="00C9730E" w:rsidP="00C9730E">
      <w:pPr>
        <w:keepNext/>
        <w:keepLines/>
        <w:spacing w:before="260" w:after="260" w:line="415" w:lineRule="auto"/>
        <w:outlineLvl w:val="1"/>
        <w:rPr>
          <w:rFonts w:ascii="黑体" w:eastAsia="黑体" w:hAnsi="黑体" w:cs="Times New Roman"/>
          <w:bCs/>
          <w:sz w:val="28"/>
          <w:szCs w:val="28"/>
        </w:rPr>
      </w:pPr>
      <w:bookmarkStart w:id="1330" w:name="_Toc9243797"/>
      <w:r w:rsidRPr="00C9730E">
        <w:rPr>
          <w:rFonts w:ascii="黑体" w:eastAsia="黑体" w:hAnsi="黑体" w:cs="Times New Roman" w:hint="eastAsia"/>
          <w:bCs/>
          <w:sz w:val="28"/>
          <w:szCs w:val="28"/>
        </w:rPr>
        <w:t>1.</w:t>
      </w:r>
      <w:r>
        <w:rPr>
          <w:rFonts w:ascii="黑体" w:eastAsia="黑体" w:hAnsi="黑体" w:cs="Times New Roman" w:hint="eastAsia"/>
          <w:bCs/>
          <w:sz w:val="28"/>
          <w:szCs w:val="28"/>
        </w:rPr>
        <w:t>3</w:t>
      </w:r>
      <w:del w:id="1331" w:author="He Jianan" w:date="2019-05-20T11:38:00Z">
        <w:r w:rsidRPr="00C9730E" w:rsidDel="00F22BFE">
          <w:rPr>
            <w:rFonts w:ascii="黑体" w:eastAsia="黑体" w:hAnsi="黑体" w:cs="Times New Roman" w:hint="eastAsia"/>
            <w:bCs/>
            <w:sz w:val="28"/>
            <w:szCs w:val="28"/>
          </w:rPr>
          <w:delText xml:space="preserve"> </w:delText>
        </w:r>
      </w:del>
      <w:r>
        <w:rPr>
          <w:rFonts w:ascii="黑体" w:eastAsia="黑体" w:hAnsi="黑体" w:cs="Times New Roman" w:hint="eastAsia"/>
          <w:bCs/>
          <w:sz w:val="28"/>
          <w:szCs w:val="28"/>
        </w:rPr>
        <w:t>论文的主要内容与组织结构</w:t>
      </w:r>
      <w:bookmarkEnd w:id="1330"/>
    </w:p>
    <w:p w14:paraId="5E0016FE" w14:textId="044011F5" w:rsidR="00C9730E" w:rsidRDefault="00807F59"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传递函数设计一直是三维体绘制中的关键问题</w:t>
      </w:r>
      <w:r w:rsidR="00FE5765">
        <w:rPr>
          <w:rFonts w:ascii="Times New Roman" w:eastAsia="宋体" w:hAnsi="Times New Roman" w:cs="Times New Roman" w:hint="eastAsia"/>
          <w:sz w:val="24"/>
        </w:rPr>
        <w:t>与难点</w:t>
      </w:r>
      <w:r w:rsidR="002A2F7B">
        <w:rPr>
          <w:rFonts w:ascii="Times New Roman" w:eastAsia="宋体" w:hAnsi="Times New Roman" w:cs="Times New Roman" w:hint="eastAsia"/>
          <w:sz w:val="24"/>
        </w:rPr>
        <w:t>。</w:t>
      </w:r>
      <w:r>
        <w:rPr>
          <w:rFonts w:ascii="Times New Roman" w:eastAsia="宋体" w:hAnsi="Times New Roman" w:cs="Times New Roman" w:hint="eastAsia"/>
          <w:sz w:val="24"/>
        </w:rPr>
        <w:t>本文</w:t>
      </w:r>
      <w:r w:rsidR="002A2F7B">
        <w:rPr>
          <w:rFonts w:ascii="Times New Roman" w:eastAsia="宋体" w:hAnsi="Times New Roman" w:cs="Times New Roman" w:hint="eastAsia"/>
          <w:sz w:val="24"/>
        </w:rPr>
        <w:t>基于</w:t>
      </w:r>
      <w:r w:rsidR="002A2F7B">
        <w:rPr>
          <w:rFonts w:ascii="Times New Roman" w:eastAsia="宋体" w:hAnsi="Times New Roman" w:cs="Times New Roman" w:hint="eastAsia"/>
          <w:sz w:val="24"/>
        </w:rPr>
        <w:t>Qt</w:t>
      </w:r>
      <w:r w:rsidR="002A2F7B">
        <w:rPr>
          <w:rFonts w:ascii="Times New Roman" w:eastAsia="宋体" w:hAnsi="Times New Roman" w:cs="Times New Roman" w:hint="eastAsia"/>
          <w:sz w:val="24"/>
        </w:rPr>
        <w:t>与</w:t>
      </w:r>
      <w:r w:rsidR="002A2F7B">
        <w:rPr>
          <w:rFonts w:ascii="Times New Roman" w:eastAsia="宋体" w:hAnsi="Times New Roman" w:cs="Times New Roman" w:hint="eastAsia"/>
          <w:sz w:val="24"/>
        </w:rPr>
        <w:t>VTK</w:t>
      </w:r>
      <w:r w:rsidR="002A2F7B">
        <w:rPr>
          <w:rFonts w:ascii="Times New Roman" w:eastAsia="宋体" w:hAnsi="Times New Roman" w:cs="Times New Roman" w:hint="eastAsia"/>
          <w:sz w:val="24"/>
        </w:rPr>
        <w:t>实现了一个三维可视化平台，该平台</w:t>
      </w:r>
      <w:r>
        <w:rPr>
          <w:rFonts w:ascii="Times New Roman" w:eastAsia="宋体" w:hAnsi="Times New Roman" w:cs="Times New Roman" w:hint="eastAsia"/>
          <w:sz w:val="24"/>
        </w:rPr>
        <w:t>主要从以下两个方面来优化传递函数的设计：</w:t>
      </w:r>
    </w:p>
    <w:p w14:paraId="02A3D47C" w14:textId="259F002A" w:rsidR="002A2F7B" w:rsidRDefault="002A2F7B" w:rsidP="002A2F7B">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首先，本平台基于三维体绘制的标准流程，提供了增量绘制功能，即将多个体绘制图进行叠加，叠加</w:t>
      </w:r>
      <w:r w:rsidR="00C70438">
        <w:rPr>
          <w:rFonts w:ascii="Times New Roman" w:eastAsia="宋体" w:hAnsi="Times New Roman" w:cs="Times New Roman" w:hint="eastAsia"/>
          <w:sz w:val="24"/>
        </w:rPr>
        <w:t>之后</w:t>
      </w:r>
      <w:r>
        <w:rPr>
          <w:rFonts w:ascii="Times New Roman" w:eastAsia="宋体" w:hAnsi="Times New Roman" w:cs="Times New Roman" w:hint="eastAsia"/>
          <w:sz w:val="24"/>
        </w:rPr>
        <w:t>每个体绘制图的绘制效果不变，且彼此之间的</w:t>
      </w:r>
      <w:r w:rsidR="00FE5765">
        <w:rPr>
          <w:rFonts w:ascii="Times New Roman" w:eastAsia="宋体" w:hAnsi="Times New Roman" w:cs="Times New Roman" w:hint="eastAsia"/>
          <w:sz w:val="24"/>
        </w:rPr>
        <w:t>相对</w:t>
      </w:r>
      <w:r>
        <w:rPr>
          <w:rFonts w:ascii="Times New Roman" w:eastAsia="宋体" w:hAnsi="Times New Roman" w:cs="Times New Roman" w:hint="eastAsia"/>
          <w:sz w:val="24"/>
        </w:rPr>
        <w:t>空间位置不受影响。</w:t>
      </w:r>
      <w:r w:rsidR="00632EF4">
        <w:rPr>
          <w:rFonts w:ascii="Times New Roman" w:eastAsia="宋体" w:hAnsi="Times New Roman" w:cs="Times New Roman" w:hint="eastAsia"/>
          <w:sz w:val="24"/>
        </w:rPr>
        <w:t>通过</w:t>
      </w:r>
      <w:r>
        <w:rPr>
          <w:rFonts w:ascii="Times New Roman" w:eastAsia="宋体" w:hAnsi="Times New Roman" w:cs="Times New Roman" w:hint="eastAsia"/>
          <w:sz w:val="24"/>
        </w:rPr>
        <w:t>增量绘制功能，</w:t>
      </w:r>
      <w:r w:rsidR="00C70438">
        <w:rPr>
          <w:rFonts w:ascii="Times New Roman" w:eastAsia="宋体" w:hAnsi="Times New Roman" w:cs="Times New Roman" w:hint="eastAsia"/>
          <w:sz w:val="24"/>
        </w:rPr>
        <w:t>平台</w:t>
      </w:r>
      <w:r>
        <w:rPr>
          <w:rFonts w:ascii="Times New Roman" w:eastAsia="宋体" w:hAnsi="Times New Roman" w:cs="Times New Roman" w:hint="eastAsia"/>
          <w:sz w:val="24"/>
        </w:rPr>
        <w:t>每次只需要针对一个在标量值上连续的区域进行传递函数设计，这大大地减轻了传递函数设计的复杂度。</w:t>
      </w:r>
    </w:p>
    <w:p w14:paraId="233599A4" w14:textId="7411777C" w:rsidR="002A2F7B" w:rsidRDefault="002A2F7B"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其次，本平台通过多个可视化窗口</w:t>
      </w:r>
      <w:r w:rsidR="00632EF4">
        <w:rPr>
          <w:rFonts w:ascii="Times New Roman" w:eastAsia="宋体" w:hAnsi="Times New Roman" w:cs="Times New Roman" w:hint="eastAsia"/>
          <w:sz w:val="24"/>
        </w:rPr>
        <w:t>与友好的交互控件</w:t>
      </w:r>
      <w:r w:rsidR="00FE5765">
        <w:rPr>
          <w:rFonts w:ascii="Times New Roman" w:eastAsia="宋体" w:hAnsi="Times New Roman" w:cs="Times New Roman" w:hint="eastAsia"/>
          <w:sz w:val="24"/>
        </w:rPr>
        <w:t>，</w:t>
      </w:r>
      <w:r>
        <w:rPr>
          <w:rFonts w:ascii="Times New Roman" w:eastAsia="宋体" w:hAnsi="Times New Roman" w:cs="Times New Roman" w:hint="eastAsia"/>
          <w:sz w:val="24"/>
        </w:rPr>
        <w:t>来指导用户</w:t>
      </w:r>
      <w:r w:rsidR="00632EF4">
        <w:rPr>
          <w:rFonts w:ascii="Times New Roman" w:eastAsia="宋体" w:hAnsi="Times New Roman" w:cs="Times New Roman" w:hint="eastAsia"/>
          <w:sz w:val="24"/>
        </w:rPr>
        <w:t>交互式</w:t>
      </w:r>
      <w:r>
        <w:rPr>
          <w:rFonts w:ascii="Times New Roman" w:eastAsia="宋体" w:hAnsi="Times New Roman" w:cs="Times New Roman" w:hint="eastAsia"/>
          <w:sz w:val="24"/>
        </w:rPr>
        <w:t>传递函数</w:t>
      </w:r>
      <w:r w:rsidR="00632EF4">
        <w:rPr>
          <w:rFonts w:ascii="Times New Roman" w:eastAsia="宋体" w:hAnsi="Times New Roman" w:cs="Times New Roman" w:hint="eastAsia"/>
          <w:sz w:val="24"/>
        </w:rPr>
        <w:t>设计</w:t>
      </w:r>
      <w:r>
        <w:rPr>
          <w:rFonts w:ascii="Times New Roman" w:eastAsia="宋体" w:hAnsi="Times New Roman" w:cs="Times New Roman" w:hint="eastAsia"/>
          <w:sz w:val="24"/>
        </w:rPr>
        <w:t>，</w:t>
      </w:r>
      <w:r w:rsidR="00632EF4">
        <w:rPr>
          <w:rFonts w:ascii="Times New Roman" w:eastAsia="宋体" w:hAnsi="Times New Roman" w:cs="Times New Roman" w:hint="eastAsia"/>
          <w:sz w:val="24"/>
        </w:rPr>
        <w:t>同时也提供基于</w:t>
      </w:r>
      <w:r w:rsidR="00632EF4">
        <w:rPr>
          <w:rFonts w:ascii="Times New Roman" w:eastAsia="宋体" w:hAnsi="Times New Roman" w:cs="Times New Roman" w:hint="eastAsia"/>
          <w:sz w:val="24"/>
        </w:rPr>
        <w:t>3D</w:t>
      </w:r>
      <w:r w:rsidR="00632EF4">
        <w:rPr>
          <w:rFonts w:ascii="Times New Roman" w:eastAsia="宋体" w:hAnsi="Times New Roman" w:cs="Times New Roman" w:hint="eastAsia"/>
          <w:sz w:val="24"/>
        </w:rPr>
        <w:t>边缘检测与</w:t>
      </w:r>
      <w:r w:rsidR="00632EF4">
        <w:rPr>
          <w:rFonts w:ascii="Times New Roman" w:eastAsia="宋体" w:hAnsi="Times New Roman" w:cs="Times New Roman" w:hint="eastAsia"/>
          <w:sz w:val="24"/>
        </w:rPr>
        <w:t>K</w:t>
      </w:r>
      <w:r w:rsidR="00632EF4">
        <w:rPr>
          <w:rFonts w:ascii="Times New Roman" w:eastAsia="宋体" w:hAnsi="Times New Roman" w:cs="Times New Roman"/>
          <w:sz w:val="24"/>
        </w:rPr>
        <w:t>-Means</w:t>
      </w:r>
      <w:r w:rsidR="00632EF4">
        <w:rPr>
          <w:rFonts w:ascii="Times New Roman" w:eastAsia="宋体" w:hAnsi="Times New Roman" w:cs="Times New Roman" w:hint="eastAsia"/>
          <w:sz w:val="24"/>
        </w:rPr>
        <w:t>聚类的半自动化传递函数设计方法。两种设计方式相结合，使得用户能够以</w:t>
      </w:r>
      <w:r w:rsidR="00C70438">
        <w:rPr>
          <w:rFonts w:ascii="Times New Roman" w:eastAsia="宋体" w:hAnsi="Times New Roman" w:cs="Times New Roman" w:hint="eastAsia"/>
          <w:sz w:val="24"/>
        </w:rPr>
        <w:t>较高的效率设计出具有较好绘制效果的传递函数。</w:t>
      </w:r>
    </w:p>
    <w:p w14:paraId="1DCC4ABD" w14:textId="2E1D158D" w:rsidR="00C70438" w:rsidRDefault="00C70438"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本文主要介绍了三维可视化平台各模块的功能以及实现原理。具体章节安排如下：</w:t>
      </w:r>
    </w:p>
    <w:p w14:paraId="2CD08D87" w14:textId="7E7740C2" w:rsidR="00C70438" w:rsidRDefault="00C70438"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第一章首先介绍了三维体绘制与传递函数设计的意义背景与发展趋势。</w:t>
      </w:r>
    </w:p>
    <w:p w14:paraId="3FFC3EAC" w14:textId="61C2EBBE" w:rsidR="00C70438" w:rsidRDefault="00C70438"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第二章详细介绍了本文的理论基础，包括光线投影体绘制算法的基本原理，以及传递函数的基本概念</w:t>
      </w:r>
      <w:r w:rsidR="000B3360">
        <w:rPr>
          <w:rFonts w:ascii="Times New Roman" w:eastAsia="宋体" w:hAnsi="Times New Roman" w:cs="Times New Roman" w:hint="eastAsia"/>
          <w:sz w:val="24"/>
        </w:rPr>
        <w:t>。</w:t>
      </w:r>
    </w:p>
    <w:p w14:paraId="0DDACC04" w14:textId="18D3C88B" w:rsidR="000B3360" w:rsidRDefault="000B3360"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第三章对三维可视化平台进行概述，包括开发环境、模块、主界面、系统流程以及设计架构。</w:t>
      </w:r>
    </w:p>
    <w:p w14:paraId="0FC144E1" w14:textId="225EB413" w:rsidR="000B3360" w:rsidRDefault="000B3360"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第四章主要介绍三维可视化平台的数据读取模块与三维体绘制模块。数据读取模块主要是介绍</w:t>
      </w:r>
      <w:r>
        <w:rPr>
          <w:rFonts w:ascii="Times New Roman" w:eastAsia="宋体" w:hAnsi="Times New Roman" w:cs="Times New Roman" w:hint="eastAsia"/>
          <w:sz w:val="24"/>
        </w:rPr>
        <w:t>DICOM</w:t>
      </w:r>
      <w:r>
        <w:rPr>
          <w:rFonts w:ascii="Times New Roman" w:eastAsia="宋体" w:hAnsi="Times New Roman" w:cs="Times New Roman" w:hint="eastAsia"/>
          <w:sz w:val="24"/>
        </w:rPr>
        <w:t>和</w:t>
      </w:r>
      <w:r>
        <w:rPr>
          <w:rFonts w:ascii="Times New Roman" w:eastAsia="宋体" w:hAnsi="Times New Roman" w:cs="Times New Roman" w:hint="eastAsia"/>
          <w:sz w:val="24"/>
        </w:rPr>
        <w:t>NIFIT</w:t>
      </w:r>
      <w:r>
        <w:rPr>
          <w:rFonts w:ascii="Times New Roman" w:eastAsia="宋体" w:hAnsi="Times New Roman" w:cs="Times New Roman" w:hint="eastAsia"/>
          <w:sz w:val="24"/>
        </w:rPr>
        <w:t>两种数据格式；三维体绘制模块主要是介绍基于</w:t>
      </w:r>
      <w:r>
        <w:rPr>
          <w:rFonts w:ascii="Times New Roman" w:eastAsia="宋体" w:hAnsi="Times New Roman" w:cs="Times New Roman" w:hint="eastAsia"/>
          <w:sz w:val="24"/>
        </w:rPr>
        <w:t>VTK</w:t>
      </w:r>
      <w:r>
        <w:rPr>
          <w:rFonts w:ascii="Times New Roman" w:eastAsia="宋体" w:hAnsi="Times New Roman" w:cs="Times New Roman" w:hint="eastAsia"/>
          <w:sz w:val="24"/>
        </w:rPr>
        <w:t>的绘制流程，以及增量绘制的实现方法与优势。</w:t>
      </w:r>
    </w:p>
    <w:p w14:paraId="262F0AFB" w14:textId="3738E28F" w:rsidR="000B3360" w:rsidRDefault="000B3360"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第五章介绍传递函数设计模块。首先介绍了交互式设计中平台所提供的功能与设计流</w:t>
      </w:r>
      <w:r>
        <w:rPr>
          <w:rFonts w:ascii="Times New Roman" w:eastAsia="宋体" w:hAnsi="Times New Roman" w:cs="Times New Roman" w:hint="eastAsia"/>
          <w:sz w:val="24"/>
        </w:rPr>
        <w:lastRenderedPageBreak/>
        <w:t>程；然后介绍了两种半自动化设计的算法原理与设计流程，分别是了</w:t>
      </w:r>
      <w:r>
        <w:rPr>
          <w:rFonts w:ascii="Times New Roman" w:eastAsia="宋体" w:hAnsi="Times New Roman" w:cs="Times New Roman" w:hint="eastAsia"/>
          <w:sz w:val="24"/>
        </w:rPr>
        <w:t>3D</w:t>
      </w:r>
      <w:r>
        <w:rPr>
          <w:rFonts w:ascii="Times New Roman" w:eastAsia="宋体" w:hAnsi="Times New Roman" w:cs="Times New Roman" w:hint="eastAsia"/>
          <w:sz w:val="24"/>
        </w:rPr>
        <w:t>边缘检测与</w:t>
      </w:r>
      <w:r>
        <w:rPr>
          <w:rFonts w:ascii="Times New Roman" w:eastAsia="宋体" w:hAnsi="Times New Roman" w:cs="Times New Roman" w:hint="eastAsia"/>
          <w:sz w:val="24"/>
        </w:rPr>
        <w:t>K</w:t>
      </w:r>
      <w:r>
        <w:rPr>
          <w:rFonts w:ascii="Times New Roman" w:eastAsia="宋体" w:hAnsi="Times New Roman" w:cs="Times New Roman"/>
          <w:sz w:val="24"/>
        </w:rPr>
        <w:t>-Means</w:t>
      </w:r>
      <w:r>
        <w:rPr>
          <w:rFonts w:ascii="Times New Roman" w:eastAsia="宋体" w:hAnsi="Times New Roman" w:cs="Times New Roman" w:hint="eastAsia"/>
          <w:sz w:val="24"/>
        </w:rPr>
        <w:t>聚类。</w:t>
      </w:r>
    </w:p>
    <w:p w14:paraId="1B563836" w14:textId="4C04AC1F" w:rsidR="000B3360" w:rsidRPr="000B3360" w:rsidRDefault="000B3360"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最后对</w:t>
      </w:r>
      <w:r w:rsidR="0043184D">
        <w:rPr>
          <w:rFonts w:ascii="Times New Roman" w:eastAsia="宋体" w:hAnsi="Times New Roman" w:cs="Times New Roman" w:hint="eastAsia"/>
          <w:sz w:val="24"/>
        </w:rPr>
        <w:t>本</w:t>
      </w:r>
      <w:r>
        <w:rPr>
          <w:rFonts w:ascii="Times New Roman" w:eastAsia="宋体" w:hAnsi="Times New Roman" w:cs="Times New Roman" w:hint="eastAsia"/>
          <w:sz w:val="24"/>
        </w:rPr>
        <w:t>论文</w:t>
      </w:r>
      <w:r w:rsidR="0043184D">
        <w:rPr>
          <w:rFonts w:ascii="Times New Roman" w:eastAsia="宋体" w:hAnsi="Times New Roman" w:cs="Times New Roman" w:hint="eastAsia"/>
          <w:sz w:val="24"/>
        </w:rPr>
        <w:t>的工作</w:t>
      </w:r>
      <w:r>
        <w:rPr>
          <w:rFonts w:ascii="Times New Roman" w:eastAsia="宋体" w:hAnsi="Times New Roman" w:cs="Times New Roman" w:hint="eastAsia"/>
          <w:sz w:val="24"/>
        </w:rPr>
        <w:t>进行总结，并对后续的研究工作进行展望。</w:t>
      </w:r>
    </w:p>
    <w:p w14:paraId="74427A9B" w14:textId="77777777" w:rsidR="005C4FCD" w:rsidRDefault="005C4FCD">
      <w:pPr>
        <w:widowControl/>
        <w:jc w:val="left"/>
        <w:rPr>
          <w:rFonts w:ascii="黑体" w:eastAsia="黑体" w:hAnsi="黑体"/>
          <w:sz w:val="28"/>
        </w:rPr>
      </w:pPr>
      <w:r>
        <w:rPr>
          <w:rFonts w:ascii="黑体" w:eastAsia="黑体" w:hAnsi="黑体"/>
          <w:sz w:val="28"/>
        </w:rPr>
        <w:br w:type="page"/>
      </w:r>
    </w:p>
    <w:p w14:paraId="2B4E955F" w14:textId="77CF14D8" w:rsidR="00C1416A" w:rsidRDefault="00C1416A" w:rsidP="00C1416A">
      <w:pPr>
        <w:keepNext/>
        <w:keepLines/>
        <w:spacing w:before="340" w:after="330" w:line="576" w:lineRule="auto"/>
        <w:jc w:val="center"/>
        <w:outlineLvl w:val="0"/>
        <w:rPr>
          <w:rFonts w:ascii="黑体" w:eastAsia="黑体" w:hAnsi="黑体" w:cs="宋体"/>
          <w:bCs/>
          <w:kern w:val="44"/>
          <w:sz w:val="30"/>
          <w:szCs w:val="30"/>
        </w:rPr>
      </w:pPr>
      <w:bookmarkStart w:id="1332" w:name="_Toc9243798"/>
      <w:r w:rsidRPr="00C1416A">
        <w:rPr>
          <w:rFonts w:ascii="黑体" w:eastAsia="黑体" w:hAnsi="黑体" w:cs="宋体" w:hint="eastAsia"/>
          <w:bCs/>
          <w:kern w:val="44"/>
          <w:sz w:val="30"/>
          <w:szCs w:val="30"/>
        </w:rPr>
        <w:lastRenderedPageBreak/>
        <w:t>第</w:t>
      </w:r>
      <w:r>
        <w:rPr>
          <w:rFonts w:ascii="黑体" w:eastAsia="黑体" w:hAnsi="黑体" w:cs="宋体" w:hint="eastAsia"/>
          <w:bCs/>
          <w:kern w:val="44"/>
          <w:sz w:val="30"/>
          <w:szCs w:val="30"/>
        </w:rPr>
        <w:t>二</w:t>
      </w:r>
      <w:r w:rsidRPr="00C1416A">
        <w:rPr>
          <w:rFonts w:ascii="黑体" w:eastAsia="黑体" w:hAnsi="黑体" w:cs="宋体" w:hint="eastAsia"/>
          <w:bCs/>
          <w:kern w:val="44"/>
          <w:sz w:val="30"/>
          <w:szCs w:val="30"/>
        </w:rPr>
        <w:t xml:space="preserve">章 </w:t>
      </w:r>
      <w:r w:rsidR="005723A7">
        <w:rPr>
          <w:rFonts w:ascii="黑体" w:eastAsia="黑体" w:hAnsi="黑体" w:cs="宋体" w:hint="eastAsia"/>
          <w:bCs/>
          <w:kern w:val="44"/>
          <w:sz w:val="30"/>
          <w:szCs w:val="30"/>
        </w:rPr>
        <w:t>体绘制</w:t>
      </w:r>
      <w:r w:rsidR="00213014">
        <w:rPr>
          <w:rFonts w:ascii="黑体" w:eastAsia="黑体" w:hAnsi="黑体" w:cs="宋体" w:hint="eastAsia"/>
          <w:bCs/>
          <w:kern w:val="44"/>
          <w:sz w:val="30"/>
          <w:szCs w:val="30"/>
        </w:rPr>
        <w:t>算法与传递函数</w:t>
      </w:r>
      <w:bookmarkEnd w:id="1332"/>
    </w:p>
    <w:p w14:paraId="4E20FE81" w14:textId="2715035C" w:rsidR="007643C9" w:rsidRDefault="007643C9" w:rsidP="00421401">
      <w:pPr>
        <w:spacing w:line="400" w:lineRule="exact"/>
        <w:ind w:firstLineChars="200" w:firstLine="480"/>
        <w:rPr>
          <w:rFonts w:ascii="宋体" w:eastAsia="宋体" w:hAnsi="宋体"/>
          <w:sz w:val="24"/>
        </w:rPr>
      </w:pPr>
      <w:r w:rsidRPr="00FF27EA">
        <w:rPr>
          <w:rFonts w:ascii="宋体" w:eastAsia="宋体" w:hAnsi="宋体" w:hint="eastAsia"/>
          <w:sz w:val="24"/>
        </w:rPr>
        <w:t>三维体数据</w:t>
      </w:r>
      <w:r>
        <w:rPr>
          <w:rFonts w:ascii="宋体" w:eastAsia="宋体" w:hAnsi="宋体" w:hint="eastAsia"/>
          <w:sz w:val="24"/>
        </w:rPr>
        <w:t>场是</w:t>
      </w:r>
      <w:r w:rsidR="00D47EE1">
        <w:rPr>
          <w:rFonts w:ascii="宋体" w:eastAsia="宋体" w:hAnsi="宋体" w:hint="eastAsia"/>
          <w:sz w:val="24"/>
        </w:rPr>
        <w:t>通过对三维连续空间进行等距采样，得到的</w:t>
      </w:r>
      <w:r>
        <w:rPr>
          <w:rFonts w:ascii="宋体" w:eastAsia="宋体" w:hAnsi="宋体" w:hint="eastAsia"/>
          <w:sz w:val="24"/>
        </w:rPr>
        <w:t>一种</w:t>
      </w:r>
      <w:r w:rsidR="0043184D">
        <w:rPr>
          <w:rFonts w:ascii="宋体" w:eastAsia="宋体" w:hAnsi="宋体" w:hint="eastAsia"/>
          <w:sz w:val="24"/>
        </w:rPr>
        <w:t>规整</w:t>
      </w:r>
      <w:r w:rsidR="00421401">
        <w:rPr>
          <w:rFonts w:ascii="宋体" w:eastAsia="宋体" w:hAnsi="宋体" w:hint="eastAsia"/>
          <w:sz w:val="24"/>
        </w:rPr>
        <w:t>的结构化数据，</w:t>
      </w:r>
      <w:r w:rsidR="0043184D">
        <w:rPr>
          <w:rFonts w:ascii="宋体" w:eastAsia="宋体" w:hAnsi="宋体" w:hint="eastAsia"/>
          <w:sz w:val="24"/>
        </w:rPr>
        <w:t>如图2.1所示。每</w:t>
      </w:r>
      <w:r w:rsidR="002765E3">
        <w:rPr>
          <w:rFonts w:ascii="宋体" w:eastAsia="宋体" w:hAnsi="宋体" w:hint="eastAsia"/>
          <w:sz w:val="24"/>
        </w:rPr>
        <w:t>一个采样点称为</w:t>
      </w:r>
      <w:r w:rsidR="00421401">
        <w:rPr>
          <w:rFonts w:ascii="宋体" w:eastAsia="宋体" w:hAnsi="宋体" w:hint="eastAsia"/>
          <w:sz w:val="24"/>
        </w:rPr>
        <w:t>体素(</w:t>
      </w:r>
      <w:r w:rsidR="00421401">
        <w:rPr>
          <w:rFonts w:ascii="宋体" w:eastAsia="宋体" w:hAnsi="宋体"/>
          <w:sz w:val="24"/>
        </w:rPr>
        <w:t>Voxel</w:t>
      </w:r>
      <w:r w:rsidR="00421401">
        <w:rPr>
          <w:rFonts w:ascii="宋体" w:eastAsia="宋体" w:hAnsi="宋体" w:hint="eastAsia"/>
          <w:sz w:val="24"/>
        </w:rPr>
        <w:t>)，</w:t>
      </w:r>
      <w:r w:rsidR="002765E3">
        <w:rPr>
          <w:rFonts w:ascii="宋体" w:eastAsia="宋体" w:hAnsi="宋体" w:hint="eastAsia"/>
          <w:sz w:val="24"/>
        </w:rPr>
        <w:t>是三维体数据场的基本元素</w:t>
      </w:r>
      <w:r w:rsidR="0043184D">
        <w:rPr>
          <w:rFonts w:ascii="宋体" w:eastAsia="宋体" w:hAnsi="宋体" w:hint="eastAsia"/>
          <w:sz w:val="24"/>
        </w:rPr>
        <w:t>，体素均匀地分布在三维体数据场中</w:t>
      </w:r>
      <w:r w:rsidR="00421401">
        <w:rPr>
          <w:rFonts w:ascii="宋体" w:eastAsia="宋体" w:hAnsi="宋体" w:hint="eastAsia"/>
          <w:sz w:val="24"/>
        </w:rPr>
        <w:t>。</w:t>
      </w:r>
    </w:p>
    <w:p w14:paraId="65A5B9F4" w14:textId="135107D9" w:rsidR="00433557" w:rsidRDefault="002765E3" w:rsidP="00433557">
      <w:pPr>
        <w:keepNext/>
        <w:jc w:val="center"/>
      </w:pPr>
      <w:r>
        <w:rPr>
          <w:noProof/>
        </w:rPr>
        <w:drawing>
          <wp:inline distT="0" distB="0" distL="0" distR="0" wp14:anchorId="26A6C602" wp14:editId="50B2ECCD">
            <wp:extent cx="2508739" cy="1903954"/>
            <wp:effectExtent l="0" t="0" r="635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M截图20190508203804.png"/>
                    <pic:cNvPicPr/>
                  </pic:nvPicPr>
                  <pic:blipFill>
                    <a:blip r:embed="rId10">
                      <a:extLst>
                        <a:ext uri="{28A0092B-C50C-407E-A947-70E740481C1C}">
                          <a14:useLocalDpi xmlns:a14="http://schemas.microsoft.com/office/drawing/2010/main" val="0"/>
                        </a:ext>
                      </a:extLst>
                    </a:blip>
                    <a:stretch>
                      <a:fillRect/>
                    </a:stretch>
                  </pic:blipFill>
                  <pic:spPr>
                    <a:xfrm>
                      <a:off x="0" y="0"/>
                      <a:ext cx="2533268" cy="1922570"/>
                    </a:xfrm>
                    <a:prstGeom prst="rect">
                      <a:avLst/>
                    </a:prstGeom>
                  </pic:spPr>
                </pic:pic>
              </a:graphicData>
            </a:graphic>
          </wp:inline>
        </w:drawing>
      </w:r>
    </w:p>
    <w:p w14:paraId="6E721EB1" w14:textId="0CB1F7D4" w:rsidR="00433557" w:rsidRPr="00DE11C0" w:rsidRDefault="00433557" w:rsidP="00C575F7">
      <w:pPr>
        <w:pStyle w:val="af3"/>
        <w:spacing w:line="400" w:lineRule="exact"/>
        <w:jc w:val="center"/>
        <w:rPr>
          <w:rFonts w:ascii="宋体" w:eastAsia="宋体" w:hAnsi="宋体"/>
          <w:sz w:val="21"/>
        </w:rPr>
      </w:pPr>
      <w:r w:rsidRPr="00DE11C0">
        <w:rPr>
          <w:rFonts w:ascii="宋体" w:eastAsia="宋体" w:hAnsi="宋体"/>
          <w:sz w:val="21"/>
        </w:rPr>
        <w:t>图</w:t>
      </w:r>
      <w:r w:rsidR="00DE11C0">
        <w:rPr>
          <w:rFonts w:ascii="宋体" w:eastAsia="宋体" w:hAnsi="宋体"/>
          <w:sz w:val="21"/>
        </w:rPr>
        <w:t xml:space="preserve">2.1 </w:t>
      </w:r>
      <w:r w:rsidR="00DE11C0">
        <w:rPr>
          <w:rFonts w:ascii="宋体" w:eastAsia="宋体" w:hAnsi="宋体" w:hint="eastAsia"/>
          <w:sz w:val="21"/>
        </w:rPr>
        <w:t>三维体数据场示意图</w:t>
      </w:r>
      <w:r w:rsidR="006A7529">
        <w:rPr>
          <w:rFonts w:ascii="宋体" w:eastAsia="宋体" w:hAnsi="宋体" w:hint="eastAsia"/>
          <w:sz w:val="21"/>
        </w:rPr>
        <w:t>。</w:t>
      </w:r>
    </w:p>
    <w:p w14:paraId="55BCF5EB" w14:textId="046A75FC" w:rsidR="00433557" w:rsidRPr="00DE11C0" w:rsidRDefault="00DE11C0" w:rsidP="00DE11C0">
      <w:pPr>
        <w:spacing w:line="400" w:lineRule="exact"/>
        <w:ind w:firstLineChars="200" w:firstLine="480"/>
        <w:rPr>
          <w:rFonts w:ascii="宋体" w:eastAsia="宋体" w:hAnsi="宋体"/>
          <w:sz w:val="24"/>
        </w:rPr>
      </w:pPr>
      <w:r w:rsidRPr="00DE11C0">
        <w:rPr>
          <w:rFonts w:ascii="宋体" w:eastAsia="宋体" w:hAnsi="宋体" w:hint="eastAsia"/>
          <w:sz w:val="24"/>
        </w:rPr>
        <w:t>直接体绘制算法</w:t>
      </w:r>
      <w:r>
        <w:rPr>
          <w:rFonts w:ascii="宋体" w:eastAsia="宋体" w:hAnsi="宋体" w:hint="eastAsia"/>
          <w:sz w:val="24"/>
        </w:rPr>
        <w:t>(以下简称体绘制算法</w:t>
      </w:r>
      <w:r>
        <w:rPr>
          <w:rFonts w:ascii="宋体" w:eastAsia="宋体" w:hAnsi="宋体"/>
          <w:sz w:val="24"/>
        </w:rPr>
        <w:t>)</w:t>
      </w:r>
      <w:r>
        <w:rPr>
          <w:rFonts w:ascii="宋体" w:eastAsia="宋体" w:hAnsi="宋体" w:hint="eastAsia"/>
          <w:sz w:val="24"/>
        </w:rPr>
        <w:t>以其高质量的成像品质，在三维体数据可视化领域中被广泛使用。</w:t>
      </w:r>
      <w:r w:rsidR="007A043A">
        <w:rPr>
          <w:rFonts w:ascii="宋体" w:eastAsia="宋体" w:hAnsi="宋体" w:hint="eastAsia"/>
          <w:sz w:val="24"/>
        </w:rPr>
        <w:t>本章将详细介绍</w:t>
      </w:r>
      <w:r w:rsidR="00AB0C37" w:rsidRPr="00B345F7">
        <w:rPr>
          <w:rFonts w:ascii="宋体" w:eastAsia="宋体" w:hAnsi="宋体" w:hint="eastAsia"/>
          <w:sz w:val="24"/>
          <w:szCs w:val="24"/>
        </w:rPr>
        <w:t>光线投射</w:t>
      </w:r>
      <w:r w:rsidR="00AB0C37">
        <w:rPr>
          <w:rFonts w:ascii="宋体" w:eastAsia="宋体" w:hAnsi="宋体" w:hint="eastAsia"/>
          <w:sz w:val="24"/>
          <w:szCs w:val="24"/>
        </w:rPr>
        <w:t>体绘制</w:t>
      </w:r>
      <w:r w:rsidR="00AB0C37" w:rsidRPr="00B345F7">
        <w:rPr>
          <w:rFonts w:ascii="宋体" w:eastAsia="宋体" w:hAnsi="宋体" w:hint="eastAsia"/>
          <w:sz w:val="24"/>
          <w:szCs w:val="24"/>
        </w:rPr>
        <w:t>算法</w:t>
      </w:r>
      <w:r w:rsidR="00AB0C37">
        <w:rPr>
          <w:rFonts w:ascii="宋体" w:eastAsia="宋体" w:hAnsi="宋体" w:hint="eastAsia"/>
          <w:sz w:val="24"/>
          <w:szCs w:val="24"/>
        </w:rPr>
        <w:t>，以及决定其绘制效果的传递函数的定义。</w:t>
      </w:r>
    </w:p>
    <w:p w14:paraId="1D4EE31C" w14:textId="519E29C5" w:rsidR="00C1416A" w:rsidRDefault="00C1416A" w:rsidP="00C1416A">
      <w:pPr>
        <w:pStyle w:val="2"/>
        <w:rPr>
          <w:rFonts w:ascii="黑体" w:eastAsia="黑体" w:hAnsi="黑体"/>
          <w:b w:val="0"/>
          <w:sz w:val="28"/>
          <w:szCs w:val="28"/>
        </w:rPr>
      </w:pPr>
      <w:bookmarkStart w:id="1333" w:name="_Toc9243799"/>
      <w:r>
        <w:rPr>
          <w:rFonts w:ascii="黑体" w:eastAsia="黑体" w:hAnsi="黑体" w:hint="eastAsia"/>
          <w:b w:val="0"/>
          <w:sz w:val="28"/>
          <w:szCs w:val="28"/>
        </w:rPr>
        <w:t>2</w:t>
      </w:r>
      <w:r w:rsidRPr="00F74DAC">
        <w:rPr>
          <w:rFonts w:ascii="黑体" w:eastAsia="黑体" w:hAnsi="黑体" w:hint="eastAsia"/>
          <w:b w:val="0"/>
          <w:sz w:val="28"/>
          <w:szCs w:val="28"/>
        </w:rPr>
        <w:t>.</w:t>
      </w:r>
      <w:r>
        <w:rPr>
          <w:rFonts w:ascii="黑体" w:eastAsia="黑体" w:hAnsi="黑体" w:hint="eastAsia"/>
          <w:b w:val="0"/>
          <w:sz w:val="28"/>
          <w:szCs w:val="28"/>
        </w:rPr>
        <w:t>1</w:t>
      </w:r>
      <w:del w:id="1334" w:author="He Jianan" w:date="2019-05-20T11:38:00Z">
        <w:r w:rsidRPr="00F74DAC" w:rsidDel="00F22BFE">
          <w:rPr>
            <w:rFonts w:ascii="黑体" w:eastAsia="黑体" w:hAnsi="黑体"/>
            <w:b w:val="0"/>
            <w:sz w:val="28"/>
            <w:szCs w:val="28"/>
          </w:rPr>
          <w:delText xml:space="preserve"> </w:delText>
        </w:r>
      </w:del>
      <w:r w:rsidR="00FF27EA">
        <w:rPr>
          <w:rFonts w:ascii="黑体" w:eastAsia="黑体" w:hAnsi="黑体" w:hint="eastAsia"/>
          <w:b w:val="0"/>
          <w:sz w:val="28"/>
          <w:szCs w:val="28"/>
        </w:rPr>
        <w:t>光线投射</w:t>
      </w:r>
      <w:r>
        <w:rPr>
          <w:rFonts w:ascii="黑体" w:eastAsia="黑体" w:hAnsi="黑体" w:hint="eastAsia"/>
          <w:b w:val="0"/>
          <w:sz w:val="28"/>
          <w:szCs w:val="28"/>
        </w:rPr>
        <w:t>算法</w:t>
      </w:r>
      <w:bookmarkEnd w:id="1333"/>
    </w:p>
    <w:p w14:paraId="0D123EDA" w14:textId="5FA07E5B" w:rsidR="00F24C04" w:rsidRDefault="006B1BAE" w:rsidP="008D42B6">
      <w:pPr>
        <w:spacing w:line="400" w:lineRule="exact"/>
        <w:ind w:firstLineChars="200" w:firstLine="480"/>
        <w:rPr>
          <w:rFonts w:ascii="宋体" w:eastAsia="宋体" w:hAnsi="宋体"/>
          <w:sz w:val="24"/>
        </w:rPr>
      </w:pPr>
      <w:r w:rsidRPr="006B1BAE">
        <w:rPr>
          <w:rFonts w:ascii="宋体" w:eastAsia="宋体" w:hAnsi="宋体" w:hint="eastAsia"/>
          <w:sz w:val="24"/>
        </w:rPr>
        <w:t>体绘制算法是将三维空间的离散数据按一定规则转化为二维离散信号，</w:t>
      </w:r>
      <w:r w:rsidR="00A7270E">
        <w:rPr>
          <w:rFonts w:ascii="宋体" w:eastAsia="宋体" w:hAnsi="宋体" w:hint="eastAsia"/>
          <w:sz w:val="24"/>
        </w:rPr>
        <w:t>绘制在屏幕上。</w:t>
      </w:r>
      <w:r w:rsidR="00011A99">
        <w:rPr>
          <w:rFonts w:ascii="宋体" w:eastAsia="宋体" w:hAnsi="宋体" w:hint="eastAsia"/>
          <w:sz w:val="24"/>
        </w:rPr>
        <w:t>光线投射体绘制算法</w:t>
      </w:r>
      <w:r w:rsidR="00F24C04">
        <w:rPr>
          <w:rFonts w:ascii="宋体" w:eastAsia="宋体" w:hAnsi="宋体" w:hint="eastAsia"/>
          <w:sz w:val="24"/>
        </w:rPr>
        <w:t>是M</w:t>
      </w:r>
      <w:r w:rsidR="00F24C04">
        <w:rPr>
          <w:rFonts w:ascii="宋体" w:eastAsia="宋体" w:hAnsi="宋体"/>
          <w:sz w:val="24"/>
        </w:rPr>
        <w:t>.Levoy</w:t>
      </w:r>
      <w:r w:rsidR="00F24C04">
        <w:rPr>
          <w:rFonts w:ascii="宋体" w:eastAsia="宋体" w:hAnsi="宋体" w:hint="eastAsia"/>
          <w:sz w:val="24"/>
        </w:rPr>
        <w:t>等人于1988年提出，是一种基于图像空间扫描，应用光学模型进行图像合成的体绘制方法</w:t>
      </w:r>
      <w:r w:rsidR="00F24C04" w:rsidRPr="00F24C04">
        <w:rPr>
          <w:rFonts w:ascii="宋体" w:eastAsia="宋体" w:hAnsi="宋体" w:hint="eastAsia"/>
          <w:sz w:val="24"/>
          <w:vertAlign w:val="superscript"/>
        </w:rPr>
        <w:t>[</w:t>
      </w:r>
      <w:r w:rsidR="00F24C04" w:rsidRPr="00F24C04">
        <w:rPr>
          <w:rFonts w:ascii="宋体" w:eastAsia="宋体" w:hAnsi="宋体"/>
          <w:sz w:val="24"/>
          <w:vertAlign w:val="superscript"/>
        </w:rPr>
        <w:t>2]</w:t>
      </w:r>
      <w:r w:rsidR="00F24C04">
        <w:rPr>
          <w:rFonts w:ascii="宋体" w:eastAsia="宋体" w:hAnsi="宋体" w:hint="eastAsia"/>
          <w:sz w:val="24"/>
        </w:rPr>
        <w:t>。本节将首先介绍常用的几种光学模型，在此基础上介绍光线投射算法的基本</w:t>
      </w:r>
      <w:r w:rsidR="00AE3888">
        <w:rPr>
          <w:rFonts w:ascii="宋体" w:eastAsia="宋体" w:hAnsi="宋体" w:hint="eastAsia"/>
          <w:sz w:val="24"/>
        </w:rPr>
        <w:t>原理</w:t>
      </w:r>
      <w:r w:rsidR="00F24C04">
        <w:rPr>
          <w:rFonts w:ascii="宋体" w:eastAsia="宋体" w:hAnsi="宋体" w:hint="eastAsia"/>
          <w:sz w:val="24"/>
        </w:rPr>
        <w:t>。</w:t>
      </w:r>
    </w:p>
    <w:p w14:paraId="6578AC03" w14:textId="46755419" w:rsidR="008D42B6" w:rsidRPr="008D42B6" w:rsidRDefault="008D42B6" w:rsidP="008D42B6">
      <w:pPr>
        <w:pStyle w:val="3"/>
        <w:rPr>
          <w:rFonts w:ascii="宋体" w:eastAsia="宋体" w:hAnsi="宋体"/>
          <w:sz w:val="24"/>
          <w:szCs w:val="24"/>
        </w:rPr>
      </w:pPr>
      <w:bookmarkStart w:id="1335" w:name="_Toc9243800"/>
      <w:r w:rsidRPr="00AB0C37">
        <w:rPr>
          <w:rFonts w:ascii="宋体" w:eastAsia="宋体" w:hAnsi="宋体" w:hint="eastAsia"/>
          <w:sz w:val="24"/>
          <w:szCs w:val="24"/>
        </w:rPr>
        <w:t>2.1.1</w:t>
      </w:r>
      <w:del w:id="1336" w:author="He Jianan" w:date="2019-05-20T11:38:00Z">
        <w:r w:rsidRPr="00AB0C37" w:rsidDel="00F22BFE">
          <w:rPr>
            <w:rFonts w:ascii="宋体" w:eastAsia="宋体" w:hAnsi="宋体"/>
            <w:sz w:val="24"/>
            <w:szCs w:val="24"/>
          </w:rPr>
          <w:delText xml:space="preserve"> </w:delText>
        </w:r>
      </w:del>
      <w:r w:rsidRPr="00AB0C37">
        <w:rPr>
          <w:rFonts w:ascii="宋体" w:eastAsia="宋体" w:hAnsi="宋体" w:hint="eastAsia"/>
          <w:sz w:val="24"/>
          <w:szCs w:val="24"/>
        </w:rPr>
        <w:t>光</w:t>
      </w:r>
      <w:r>
        <w:rPr>
          <w:rFonts w:ascii="宋体" w:eastAsia="宋体" w:hAnsi="宋体" w:hint="eastAsia"/>
          <w:sz w:val="24"/>
          <w:szCs w:val="24"/>
        </w:rPr>
        <w:t>学</w:t>
      </w:r>
      <w:r w:rsidRPr="00AB0C37">
        <w:rPr>
          <w:rFonts w:ascii="宋体" w:eastAsia="宋体" w:hAnsi="宋体" w:hint="eastAsia"/>
          <w:sz w:val="24"/>
          <w:szCs w:val="24"/>
        </w:rPr>
        <w:t>模型</w:t>
      </w:r>
      <w:bookmarkEnd w:id="1335"/>
    </w:p>
    <w:p w14:paraId="113ABDE4" w14:textId="5E724A3C" w:rsidR="008D42B6" w:rsidRPr="008D42B6" w:rsidRDefault="008D42B6" w:rsidP="00203CE1">
      <w:pPr>
        <w:spacing w:line="400" w:lineRule="exact"/>
        <w:ind w:firstLineChars="200" w:firstLine="480"/>
        <w:rPr>
          <w:rFonts w:ascii="宋体" w:eastAsia="宋体" w:hAnsi="宋体"/>
          <w:sz w:val="24"/>
        </w:rPr>
      </w:pPr>
      <w:r>
        <w:rPr>
          <w:rFonts w:ascii="宋体" w:eastAsia="宋体" w:hAnsi="宋体" w:hint="eastAsia"/>
          <w:sz w:val="24"/>
        </w:rPr>
        <w:t>三维体数据场中的数据原本不具备颜色属性，它们的颜色值通过传递函数进行映射的。</w:t>
      </w:r>
      <w:r w:rsidR="00203CE1">
        <w:rPr>
          <w:rFonts w:ascii="宋体" w:eastAsia="宋体" w:hAnsi="宋体" w:hint="eastAsia"/>
          <w:sz w:val="24"/>
        </w:rPr>
        <w:t>体绘制中，计算每个采样点对二维图像像素的贡献时，就是在计算每个像素的光强度值I</w:t>
      </w:r>
      <w:r w:rsidR="00203CE1">
        <w:rPr>
          <w:rFonts w:ascii="宋体" w:eastAsia="宋体" w:hAnsi="宋体"/>
          <w:sz w:val="24"/>
        </w:rPr>
        <w:t>(Intensity)</w:t>
      </w:r>
      <w:r w:rsidR="00203CE1">
        <w:rPr>
          <w:rFonts w:ascii="宋体" w:eastAsia="宋体" w:hAnsi="宋体" w:hint="eastAsia"/>
          <w:sz w:val="24"/>
        </w:rPr>
        <w:t>。在灰度图像中，I表示的就是灰度值，I</w:t>
      </w:r>
      <w:r w:rsidR="00203CE1">
        <w:rPr>
          <w:rFonts w:ascii="宋体" w:eastAsia="宋体" w:hAnsi="宋体"/>
          <w:sz w:val="24"/>
        </w:rPr>
        <w:t>=0</w:t>
      </w:r>
      <w:r w:rsidR="00203CE1">
        <w:rPr>
          <w:rFonts w:ascii="宋体" w:eastAsia="宋体" w:hAnsi="宋体" w:hint="eastAsia"/>
          <w:sz w:val="24"/>
        </w:rPr>
        <w:t>表示黑色，I</w:t>
      </w:r>
      <w:r w:rsidR="00203CE1">
        <w:rPr>
          <w:rFonts w:ascii="宋体" w:eastAsia="宋体" w:hAnsi="宋体"/>
          <w:sz w:val="24"/>
        </w:rPr>
        <w:t>=1</w:t>
      </w:r>
      <w:r w:rsidR="00203CE1">
        <w:rPr>
          <w:rFonts w:ascii="宋体" w:eastAsia="宋体" w:hAnsi="宋体" w:hint="eastAsia"/>
          <w:sz w:val="24"/>
        </w:rPr>
        <w:t>表示白色。在彩色图像中，红、绿、蓝三个分量都有各自的I值。</w:t>
      </w:r>
    </w:p>
    <w:p w14:paraId="0CB9CCE8" w14:textId="77777777" w:rsidR="00DF228F" w:rsidRDefault="00203CE1" w:rsidP="00203CE1">
      <w:pPr>
        <w:spacing w:line="400" w:lineRule="exact"/>
        <w:rPr>
          <w:rFonts w:ascii="宋体" w:eastAsia="宋体" w:hAnsi="宋体"/>
          <w:sz w:val="24"/>
        </w:rPr>
      </w:pPr>
      <w:r>
        <w:rPr>
          <w:rFonts w:ascii="宋体" w:eastAsia="宋体" w:hAnsi="宋体" w:hint="eastAsia"/>
          <w:sz w:val="24"/>
        </w:rPr>
        <w:t>为了计算各采样点光强对二维图像像素的贡献，我们需要给出光学模型，用来描述三维体数据场是如何产生、反射、散射以及吸收光线的。</w:t>
      </w:r>
    </w:p>
    <w:p w14:paraId="62B2209D" w14:textId="6A96C8AA" w:rsidR="00DF228F" w:rsidRDefault="00DE51C4" w:rsidP="00DF228F">
      <w:pPr>
        <w:spacing w:line="400" w:lineRule="exact"/>
        <w:ind w:firstLineChars="200" w:firstLine="480"/>
        <w:rPr>
          <w:rFonts w:ascii="宋体" w:eastAsia="宋体" w:hAnsi="宋体"/>
          <w:sz w:val="24"/>
        </w:rPr>
      </w:pPr>
      <w:r>
        <w:rPr>
          <w:rFonts w:ascii="宋体" w:eastAsia="宋体" w:hAnsi="宋体" w:hint="eastAsia"/>
          <w:sz w:val="24"/>
        </w:rPr>
        <w:t>N</w:t>
      </w:r>
      <w:r>
        <w:rPr>
          <w:rFonts w:ascii="宋体" w:eastAsia="宋体" w:hAnsi="宋体"/>
          <w:sz w:val="24"/>
        </w:rPr>
        <w:t>elson Max</w:t>
      </w:r>
      <w:r>
        <w:rPr>
          <w:rFonts w:ascii="宋体" w:eastAsia="宋体" w:hAnsi="宋体" w:hint="eastAsia"/>
          <w:sz w:val="24"/>
        </w:rPr>
        <w:t>在</w:t>
      </w:r>
      <w:r>
        <w:rPr>
          <w:rFonts w:ascii="宋体" w:eastAsia="宋体" w:hAnsi="宋体"/>
          <w:sz w:val="24"/>
        </w:rPr>
        <w:t>“</w:t>
      </w:r>
      <w:r w:rsidRPr="00DE51C4">
        <w:rPr>
          <w:rFonts w:ascii="宋体" w:eastAsia="宋体" w:hAnsi="宋体"/>
          <w:sz w:val="24"/>
        </w:rPr>
        <w:t>Optical models for direct volume rendering</w:t>
      </w:r>
      <w:r>
        <w:rPr>
          <w:rFonts w:ascii="宋体" w:eastAsia="宋体" w:hAnsi="宋体"/>
          <w:sz w:val="24"/>
        </w:rPr>
        <w:t>”</w:t>
      </w:r>
      <w:r>
        <w:rPr>
          <w:rFonts w:ascii="宋体" w:eastAsia="宋体" w:hAnsi="宋体" w:hint="eastAsia"/>
          <w:sz w:val="24"/>
        </w:rPr>
        <w:t>一文中提出假设：三维</w:t>
      </w:r>
      <w:r w:rsidR="00A7270E">
        <w:rPr>
          <w:rFonts w:ascii="宋体" w:eastAsia="宋体" w:hAnsi="宋体" w:hint="eastAsia"/>
          <w:sz w:val="24"/>
        </w:rPr>
        <w:t>连续空间的</w:t>
      </w:r>
      <w:r>
        <w:rPr>
          <w:rFonts w:ascii="宋体" w:eastAsia="宋体" w:hAnsi="宋体" w:hint="eastAsia"/>
          <w:sz w:val="24"/>
        </w:rPr>
        <w:t>数据场中</w:t>
      </w:r>
      <w:r w:rsidR="00A7270E">
        <w:rPr>
          <w:rFonts w:ascii="宋体" w:eastAsia="宋体" w:hAnsi="宋体" w:hint="eastAsia"/>
          <w:sz w:val="24"/>
        </w:rPr>
        <w:t>，</w:t>
      </w:r>
      <w:r>
        <w:rPr>
          <w:rFonts w:ascii="宋体" w:eastAsia="宋体" w:hAnsi="宋体" w:hint="eastAsia"/>
          <w:sz w:val="24"/>
        </w:rPr>
        <w:t>充满着</w:t>
      </w:r>
      <w:r w:rsidR="00A7270E">
        <w:rPr>
          <w:rFonts w:ascii="宋体" w:eastAsia="宋体" w:hAnsi="宋体" w:hint="eastAsia"/>
          <w:sz w:val="24"/>
        </w:rPr>
        <w:t>能够发射、吸收与反射光线的</w:t>
      </w:r>
      <w:r>
        <w:rPr>
          <w:rFonts w:ascii="宋体" w:eastAsia="宋体" w:hAnsi="宋体" w:hint="eastAsia"/>
          <w:sz w:val="24"/>
        </w:rPr>
        <w:t>小粒子，这些小粒子使得</w:t>
      </w:r>
      <w:r w:rsidR="00A7270E">
        <w:rPr>
          <w:rFonts w:ascii="宋体" w:eastAsia="宋体" w:hAnsi="宋体" w:hint="eastAsia"/>
          <w:sz w:val="24"/>
        </w:rPr>
        <w:t>外部</w:t>
      </w:r>
      <w:r>
        <w:rPr>
          <w:rFonts w:ascii="宋体" w:eastAsia="宋体" w:hAnsi="宋体" w:hint="eastAsia"/>
          <w:sz w:val="24"/>
        </w:rPr>
        <w:t>光线通过三维数据场</w:t>
      </w:r>
      <w:r w:rsidR="00A7270E">
        <w:rPr>
          <w:rFonts w:ascii="宋体" w:eastAsia="宋体" w:hAnsi="宋体" w:hint="eastAsia"/>
          <w:sz w:val="24"/>
        </w:rPr>
        <w:t>后</w:t>
      </w:r>
      <w:r>
        <w:rPr>
          <w:rFonts w:ascii="宋体" w:eastAsia="宋体" w:hAnsi="宋体" w:hint="eastAsia"/>
          <w:sz w:val="24"/>
        </w:rPr>
        <w:t>发生了变化</w:t>
      </w:r>
      <w:r w:rsidR="00C16A9E" w:rsidRPr="00C16A9E">
        <w:rPr>
          <w:rFonts w:ascii="宋体" w:eastAsia="宋体" w:hAnsi="宋体" w:hint="eastAsia"/>
          <w:sz w:val="24"/>
          <w:vertAlign w:val="superscript"/>
        </w:rPr>
        <w:t>[</w:t>
      </w:r>
      <w:r w:rsidR="00C16A9E" w:rsidRPr="00C16A9E">
        <w:rPr>
          <w:rFonts w:ascii="宋体" w:eastAsia="宋体" w:hAnsi="宋体"/>
          <w:sz w:val="24"/>
          <w:vertAlign w:val="superscript"/>
        </w:rPr>
        <w:t>15]</w:t>
      </w:r>
      <w:r>
        <w:rPr>
          <w:rFonts w:ascii="宋体" w:eastAsia="宋体" w:hAnsi="宋体" w:hint="eastAsia"/>
          <w:sz w:val="24"/>
        </w:rPr>
        <w:t>。基于这一假设形成了几种不同的光学模型。</w:t>
      </w:r>
    </w:p>
    <w:p w14:paraId="5FD93250" w14:textId="698ECB67" w:rsidR="00DE51C4" w:rsidRPr="0065295A" w:rsidRDefault="00DE51C4" w:rsidP="00DE51C4">
      <w:pPr>
        <w:pStyle w:val="a7"/>
        <w:numPr>
          <w:ilvl w:val="0"/>
          <w:numId w:val="2"/>
        </w:numPr>
        <w:spacing w:line="400" w:lineRule="exact"/>
        <w:ind w:firstLineChars="0"/>
        <w:rPr>
          <w:rFonts w:ascii="宋体" w:eastAsia="宋体" w:hAnsi="宋体"/>
          <w:sz w:val="24"/>
        </w:rPr>
      </w:pPr>
      <w:r w:rsidRPr="0065295A">
        <w:rPr>
          <w:rFonts w:ascii="宋体" w:eastAsia="宋体" w:hAnsi="宋体" w:hint="eastAsia"/>
          <w:sz w:val="24"/>
        </w:rPr>
        <w:lastRenderedPageBreak/>
        <w:t>光线吸收模型</w:t>
      </w:r>
    </w:p>
    <w:p w14:paraId="188850D9" w14:textId="411C4D80" w:rsidR="00D14733" w:rsidRDefault="00DE51C4" w:rsidP="00D14733">
      <w:pPr>
        <w:spacing w:line="400" w:lineRule="exact"/>
        <w:ind w:firstLineChars="200" w:firstLine="480"/>
        <w:rPr>
          <w:rFonts w:ascii="宋体" w:eastAsia="宋体" w:hAnsi="宋体"/>
          <w:sz w:val="24"/>
        </w:rPr>
      </w:pPr>
      <w:r w:rsidRPr="00DE51C4">
        <w:rPr>
          <w:rFonts w:ascii="宋体" w:eastAsia="宋体" w:hAnsi="宋体" w:hint="eastAsia"/>
          <w:sz w:val="24"/>
        </w:rPr>
        <w:t>假设三维空间中的小粒子</w:t>
      </w:r>
      <w:r w:rsidR="00A7270E">
        <w:rPr>
          <w:rFonts w:ascii="宋体" w:eastAsia="宋体" w:hAnsi="宋体" w:hint="eastAsia"/>
          <w:sz w:val="24"/>
        </w:rPr>
        <w:t>只能吸收</w:t>
      </w:r>
      <w:r w:rsidRPr="00DE51C4">
        <w:rPr>
          <w:rFonts w:ascii="宋体" w:eastAsia="宋体" w:hAnsi="宋体" w:hint="eastAsia"/>
          <w:sz w:val="24"/>
        </w:rPr>
        <w:t>光线，而</w:t>
      </w:r>
      <w:r w:rsidR="00A7270E">
        <w:rPr>
          <w:rFonts w:ascii="宋体" w:eastAsia="宋体" w:hAnsi="宋体" w:hint="eastAsia"/>
          <w:sz w:val="24"/>
        </w:rPr>
        <w:t>无法</w:t>
      </w:r>
      <w:r w:rsidRPr="00DE51C4">
        <w:rPr>
          <w:rFonts w:ascii="宋体" w:eastAsia="宋体" w:hAnsi="宋体" w:hint="eastAsia"/>
          <w:sz w:val="24"/>
        </w:rPr>
        <w:t>发射或反射光线</w:t>
      </w:r>
      <w:r>
        <w:rPr>
          <w:rFonts w:ascii="宋体" w:eastAsia="宋体" w:hAnsi="宋体" w:hint="eastAsia"/>
          <w:sz w:val="24"/>
        </w:rPr>
        <w:t>。基于这一假设就构成了一个光线吸收模型</w:t>
      </w:r>
      <w:r w:rsidR="00DF228F">
        <w:rPr>
          <w:rFonts w:ascii="宋体" w:eastAsia="宋体" w:hAnsi="宋体" w:hint="eastAsia"/>
          <w:sz w:val="24"/>
        </w:rPr>
        <w:t>，这是最简单的一种光学模型。</w:t>
      </w:r>
      <w:r w:rsidR="00E62305">
        <w:rPr>
          <w:rFonts w:ascii="宋体" w:eastAsia="宋体" w:hAnsi="宋体" w:hint="eastAsia"/>
          <w:sz w:val="24"/>
        </w:rPr>
        <w:t>光线吸收模型中</w:t>
      </w:r>
      <w:r w:rsidR="00D14733">
        <w:rPr>
          <w:rFonts w:ascii="宋体" w:eastAsia="宋体" w:hAnsi="宋体" w:hint="eastAsia"/>
          <w:sz w:val="24"/>
        </w:rPr>
        <w:t>，光线通过三维数据场时，光强的表达式为：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8"/>
        <w:gridCol w:w="1403"/>
      </w:tblGrid>
      <w:tr w:rsidR="0063346B" w14:paraId="04778286" w14:textId="77777777" w:rsidTr="00EA5CB1">
        <w:tc>
          <w:tcPr>
            <w:tcW w:w="750" w:type="pct"/>
            <w:tcMar>
              <w:left w:w="0" w:type="dxa"/>
              <w:right w:w="0" w:type="dxa"/>
            </w:tcMar>
            <w:vAlign w:val="center"/>
          </w:tcPr>
          <w:p w14:paraId="72F89484" w14:textId="77777777" w:rsidR="0063346B" w:rsidRPr="00D14733" w:rsidRDefault="0063346B" w:rsidP="0063346B"/>
        </w:tc>
        <w:tc>
          <w:tcPr>
            <w:tcW w:w="3500" w:type="pct"/>
            <w:tcMar>
              <w:left w:w="0" w:type="dxa"/>
              <w:right w:w="0" w:type="dxa"/>
            </w:tcMar>
            <w:vAlign w:val="center"/>
          </w:tcPr>
          <w:p w14:paraId="45667F91" w14:textId="600540CD" w:rsidR="0063346B" w:rsidRDefault="00EA5CB1" w:rsidP="00EA5CB1">
            <w:pPr>
              <w:jc w:val="center"/>
            </w:pPr>
            <m:oMathPara>
              <m:oMath>
                <m:r>
                  <w:rPr>
                    <w:rFonts w:ascii="Cambria Math" w:hAnsi="Cambria Math"/>
                    <w:sz w:val="24"/>
                  </w:rPr>
                  <m:t>I(s)=</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sz w:val="24"/>
                              </w:rPr>
                              <m:t>τ</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e>
                    </m:d>
                  </m:e>
                </m:func>
              </m:oMath>
            </m:oMathPara>
          </w:p>
        </w:tc>
        <w:tc>
          <w:tcPr>
            <w:tcW w:w="750" w:type="pct"/>
            <w:tcMar>
              <w:left w:w="0" w:type="dxa"/>
              <w:right w:w="0" w:type="dxa"/>
            </w:tcMar>
            <w:vAlign w:val="center"/>
          </w:tcPr>
          <w:p w14:paraId="0838C202" w14:textId="5611B9ED" w:rsidR="0063346B" w:rsidRPr="00EA5CB1" w:rsidRDefault="00EA5CB1" w:rsidP="00EA5CB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2.1)</w:t>
            </w:r>
          </w:p>
        </w:tc>
      </w:tr>
    </w:tbl>
    <w:p w14:paraId="4E842370" w14:textId="6F8383CD" w:rsidR="0063346B" w:rsidRDefault="00EA5CB1" w:rsidP="00EA5CB1">
      <w:pPr>
        <w:spacing w:line="400" w:lineRule="exact"/>
        <w:rPr>
          <w:rFonts w:ascii="宋体" w:eastAsia="宋体" w:hAnsi="宋体"/>
          <w:sz w:val="24"/>
        </w:rPr>
      </w:pPr>
      <w:r w:rsidRPr="00EA5CB1">
        <w:rPr>
          <w:rFonts w:ascii="宋体" w:eastAsia="宋体" w:hAnsi="宋体" w:hint="eastAsia"/>
          <w:sz w:val="24"/>
        </w:rPr>
        <w:t>式中</w:t>
      </w:r>
      <w:r>
        <w:rPr>
          <w:rFonts w:ascii="宋体" w:eastAsia="宋体" w:hAnsi="宋体" w:hint="eastAsia"/>
          <w:sz w:val="24"/>
        </w:rPr>
        <w:t>，</w:t>
      </w:r>
      <m:oMath>
        <m:r>
          <w:rPr>
            <w:rFonts w:ascii="Cambria Math" w:hAnsi="Cambria Math"/>
            <w:sz w:val="24"/>
          </w:rPr>
          <m:t>s</m:t>
        </m:r>
      </m:oMath>
      <w:r>
        <w:rPr>
          <w:rFonts w:ascii="宋体" w:eastAsia="宋体" w:hAnsi="宋体" w:hint="eastAsia"/>
          <w:sz w:val="24"/>
        </w:rPr>
        <w:t>为光线沿投射方向的行经长度，</w:t>
      </w:r>
      <m:oMath>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oMath>
      <w:r>
        <w:rPr>
          <w:rFonts w:ascii="宋体" w:eastAsia="宋体" w:hAnsi="宋体" w:hint="eastAsia"/>
          <w:sz w:val="24"/>
        </w:rPr>
        <w:t>表示</w:t>
      </w:r>
      <w:r w:rsidR="00436205">
        <w:rPr>
          <w:rFonts w:ascii="宋体" w:eastAsia="宋体" w:hAnsi="宋体" w:hint="eastAsia"/>
          <w:sz w:val="24"/>
        </w:rPr>
        <w:t>入射点的</w:t>
      </w:r>
      <w:r>
        <w:rPr>
          <w:rFonts w:ascii="宋体" w:eastAsia="宋体" w:hAnsi="宋体" w:hint="eastAsia"/>
          <w:sz w:val="24"/>
        </w:rPr>
        <w:t>初始光强，</w:t>
      </w:r>
      <m:oMath>
        <m:r>
          <w:rPr>
            <w:rFonts w:ascii="Cambria Math" w:hAnsi="Cambria Math"/>
            <w:sz w:val="24"/>
          </w:rPr>
          <m:t>I(s)</m:t>
        </m:r>
      </m:oMath>
      <w:r>
        <w:rPr>
          <w:rFonts w:ascii="宋体" w:eastAsia="宋体" w:hAnsi="宋体" w:hint="eastAsia"/>
          <w:sz w:val="24"/>
        </w:rPr>
        <w:t>表示光线</w:t>
      </w:r>
      <w:r w:rsidR="00436205">
        <w:rPr>
          <w:rFonts w:ascii="宋体" w:eastAsia="宋体" w:hAnsi="宋体" w:hint="eastAsia"/>
          <w:sz w:val="24"/>
        </w:rPr>
        <w:t>与入射点距离</w:t>
      </w:r>
      <m:oMath>
        <m:r>
          <w:rPr>
            <w:rFonts w:ascii="Cambria Math" w:hAnsi="Cambria Math"/>
            <w:sz w:val="24"/>
          </w:rPr>
          <m:t>s</m:t>
        </m:r>
      </m:oMath>
      <w:r w:rsidR="00436205">
        <w:rPr>
          <w:rFonts w:ascii="宋体" w:eastAsia="宋体" w:hAnsi="宋体" w:hint="eastAsia"/>
          <w:sz w:val="24"/>
        </w:rPr>
        <w:t>时的光强。</w:t>
      </w:r>
      <m:oMath>
        <m:r>
          <w:rPr>
            <w:rFonts w:ascii="Cambria Math" w:hAnsi="Cambria Math"/>
            <w:sz w:val="24"/>
          </w:rPr>
          <m:t>τ</m:t>
        </m:r>
        <m:r>
          <m:rPr>
            <m:sty m:val="p"/>
          </m:rPr>
          <w:rPr>
            <w:rFonts w:ascii="Cambria Math" w:eastAsia="宋体" w:hAnsi="Cambria Math"/>
            <w:sz w:val="24"/>
          </w:rPr>
          <m:t>=ρ⋅A</m:t>
        </m:r>
      </m:oMath>
      <w:r w:rsidR="00436205">
        <w:rPr>
          <w:rFonts w:ascii="宋体" w:eastAsia="宋体" w:hAnsi="宋体" w:hint="eastAsia"/>
          <w:sz w:val="24"/>
        </w:rPr>
        <w:t>是光强的衰减系数，与三维空间中的粒子密度</w:t>
      </w:r>
      <m:oMath>
        <m:r>
          <m:rPr>
            <m:sty m:val="p"/>
          </m:rPr>
          <w:rPr>
            <w:rFonts w:ascii="Cambria Math" w:eastAsia="宋体" w:hAnsi="Cambria Math"/>
            <w:sz w:val="24"/>
          </w:rPr>
          <m:t>ρ</m:t>
        </m:r>
      </m:oMath>
      <w:r w:rsidR="00436205">
        <w:rPr>
          <w:rFonts w:ascii="宋体" w:eastAsia="宋体" w:hAnsi="宋体" w:hint="eastAsia"/>
          <w:sz w:val="24"/>
        </w:rPr>
        <w:t>，以及每个粒子的投影面积</w:t>
      </w:r>
      <m:oMath>
        <m:r>
          <m:rPr>
            <m:sty m:val="p"/>
          </m:rPr>
          <w:rPr>
            <w:rFonts w:ascii="Cambria Math" w:eastAsia="宋体" w:hAnsi="Cambria Math"/>
            <w:sz w:val="24"/>
          </w:rPr>
          <m:t>A</m:t>
        </m:r>
      </m:oMath>
      <w:r w:rsidR="00436205">
        <w:rPr>
          <w:rFonts w:ascii="宋体" w:eastAsia="宋体" w:hAnsi="宋体" w:hint="eastAsia"/>
          <w:sz w:val="24"/>
        </w:rPr>
        <w:t>成正比。令</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8"/>
        <w:gridCol w:w="1403"/>
      </w:tblGrid>
      <w:tr w:rsidR="00436205" w14:paraId="16BC97E0" w14:textId="77777777" w:rsidTr="00D14733">
        <w:tc>
          <w:tcPr>
            <w:tcW w:w="750" w:type="pct"/>
            <w:tcMar>
              <w:left w:w="0" w:type="dxa"/>
              <w:right w:w="0" w:type="dxa"/>
            </w:tcMar>
            <w:vAlign w:val="center"/>
          </w:tcPr>
          <w:p w14:paraId="2C566DE8" w14:textId="77777777" w:rsidR="00436205" w:rsidRDefault="00436205" w:rsidP="00D14733"/>
        </w:tc>
        <w:tc>
          <w:tcPr>
            <w:tcW w:w="3500" w:type="pct"/>
            <w:tcMar>
              <w:left w:w="0" w:type="dxa"/>
              <w:right w:w="0" w:type="dxa"/>
            </w:tcMar>
            <w:vAlign w:val="center"/>
          </w:tcPr>
          <w:p w14:paraId="0AC31F5F" w14:textId="0D93741C" w:rsidR="00436205" w:rsidRDefault="00436205" w:rsidP="00D14733">
            <w:pPr>
              <w:jc w:val="center"/>
            </w:pPr>
            <m:oMathPara>
              <m:oMath>
                <m:r>
                  <w:rPr>
                    <w:rFonts w:ascii="Cambria Math" w:hAnsi="Cambria Math" w:hint="eastAsia"/>
                    <w:sz w:val="24"/>
                  </w:rPr>
                  <m:t>T</m:t>
                </m:r>
                <m:r>
                  <w:rPr>
                    <w:rFonts w:ascii="Cambria Math" w:hAnsi="Cambria Math"/>
                    <w:sz w:val="24"/>
                  </w:rPr>
                  <m:t>(s)=</m:t>
                </m:r>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sz w:val="24"/>
                              </w:rPr>
                              <m:t>τ</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e>
                    </m:d>
                  </m:e>
                </m:func>
              </m:oMath>
            </m:oMathPara>
          </w:p>
        </w:tc>
        <w:tc>
          <w:tcPr>
            <w:tcW w:w="750" w:type="pct"/>
            <w:tcMar>
              <w:left w:w="0" w:type="dxa"/>
              <w:right w:w="0" w:type="dxa"/>
            </w:tcMar>
            <w:vAlign w:val="center"/>
          </w:tcPr>
          <w:p w14:paraId="7A973AED" w14:textId="06883643" w:rsidR="00436205" w:rsidRPr="00EA5CB1" w:rsidRDefault="00436205" w:rsidP="00D1473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2</w:t>
            </w:r>
            <w:r w:rsidRPr="00EA5CB1">
              <w:rPr>
                <w:rFonts w:ascii="宋体" w:eastAsia="宋体" w:hAnsi="宋体"/>
                <w:sz w:val="24"/>
              </w:rPr>
              <w:t>)</w:t>
            </w:r>
          </w:p>
        </w:tc>
      </w:tr>
    </w:tbl>
    <w:p w14:paraId="236443D7" w14:textId="7C6851A2" w:rsidR="00436205" w:rsidRPr="00EA5CB1" w:rsidRDefault="00436205" w:rsidP="00EA5CB1">
      <w:pPr>
        <w:spacing w:line="400" w:lineRule="exact"/>
        <w:rPr>
          <w:rFonts w:ascii="宋体" w:eastAsia="宋体" w:hAnsi="宋体"/>
          <w:sz w:val="24"/>
        </w:rPr>
      </w:pPr>
      <w:r>
        <w:rPr>
          <w:rFonts w:ascii="宋体" w:eastAsia="宋体" w:hAnsi="宋体" w:hint="eastAsia"/>
          <w:sz w:val="24"/>
        </w:rPr>
        <w:t>表示光线穿越体数据场</w:t>
      </w:r>
      <m:oMath>
        <m:r>
          <w:rPr>
            <w:rFonts w:ascii="Cambria Math" w:hAnsi="Cambria Math"/>
            <w:sz w:val="24"/>
          </w:rPr>
          <m:t>s</m:t>
        </m:r>
      </m:oMath>
      <w:r>
        <w:rPr>
          <w:rFonts w:ascii="宋体" w:eastAsia="宋体" w:hAnsi="宋体" w:hint="eastAsia"/>
          <w:sz w:val="24"/>
        </w:rPr>
        <w:t>距离后的强度衰减率，也称为透明度。体绘制中，常使用</w:t>
      </w:r>
      <m:oMath>
        <m:r>
          <w:rPr>
            <w:rFonts w:ascii="Cambria Math" w:hAnsi="Cambria Math"/>
            <w:sz w:val="24"/>
          </w:rPr>
          <m:t>α</m:t>
        </m:r>
      </m:oMath>
      <w:r>
        <w:rPr>
          <w:rFonts w:ascii="宋体" w:eastAsia="宋体" w:hAnsi="宋体" w:hint="eastAsia"/>
          <w:sz w:val="24"/>
        </w:rPr>
        <w:t>来表示不透明度：</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8"/>
        <w:gridCol w:w="1403"/>
      </w:tblGrid>
      <w:tr w:rsidR="00014BA3" w14:paraId="018A4C68" w14:textId="77777777" w:rsidTr="00D14733">
        <w:tc>
          <w:tcPr>
            <w:tcW w:w="750" w:type="pct"/>
            <w:tcMar>
              <w:left w:w="0" w:type="dxa"/>
              <w:right w:w="0" w:type="dxa"/>
            </w:tcMar>
            <w:vAlign w:val="center"/>
          </w:tcPr>
          <w:p w14:paraId="6084BDDA" w14:textId="77777777" w:rsidR="00014BA3" w:rsidRDefault="00014BA3" w:rsidP="00D14733"/>
        </w:tc>
        <w:tc>
          <w:tcPr>
            <w:tcW w:w="3500" w:type="pct"/>
            <w:tcMar>
              <w:left w:w="0" w:type="dxa"/>
              <w:right w:w="0" w:type="dxa"/>
            </w:tcMar>
            <w:vAlign w:val="center"/>
          </w:tcPr>
          <w:p w14:paraId="5F744197" w14:textId="5A57251C" w:rsidR="00014BA3" w:rsidRDefault="00014BA3" w:rsidP="00D14733">
            <w:pPr>
              <w:jc w:val="center"/>
            </w:pPr>
            <m:oMathPara>
              <m:oMath>
                <m:r>
                  <w:rPr>
                    <w:rFonts w:ascii="Cambria Math" w:hAnsi="Cambria Math"/>
                    <w:sz w:val="24"/>
                  </w:rPr>
                  <m:t>α=1-T</m:t>
                </m:r>
                <m:d>
                  <m:dPr>
                    <m:ctrlPr>
                      <w:rPr>
                        <w:rFonts w:ascii="Cambria Math" w:hAnsi="Cambria Math"/>
                        <w:i/>
                        <w:sz w:val="24"/>
                      </w:rPr>
                    </m:ctrlPr>
                  </m:dPr>
                  <m:e>
                    <m:r>
                      <w:rPr>
                        <w:rFonts w:ascii="Cambria Math" w:hAnsi="Cambria Math"/>
                        <w:sz w:val="24"/>
                      </w:rPr>
                      <m:t>s</m:t>
                    </m:r>
                  </m:e>
                </m:d>
                <m:r>
                  <w:rPr>
                    <w:rFonts w:ascii="Cambria Math" w:hAnsi="Cambria Math"/>
                    <w:sz w:val="24"/>
                  </w:rPr>
                  <m:t>=</m:t>
                </m:r>
                <m:r>
                  <w:rPr>
                    <w:rFonts w:ascii="Cambria Math" w:hAnsi="Cambria Math" w:hint="eastAsia"/>
                    <w:sz w:val="24"/>
                  </w:rPr>
                  <m:t>1</m:t>
                </m:r>
                <m:r>
                  <w:rPr>
                    <w:rFonts w:ascii="微软雅黑" w:eastAsia="微软雅黑" w:hAnsi="微软雅黑" w:cs="微软雅黑" w:hint="eastAsia"/>
                    <w:sz w:val="24"/>
                  </w:rPr>
                  <m:t>-</m:t>
                </m:r>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sz w:val="24"/>
                              </w:rPr>
                              <m:t>τ</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e>
                    </m:d>
                  </m:e>
                </m:func>
              </m:oMath>
            </m:oMathPara>
          </w:p>
        </w:tc>
        <w:tc>
          <w:tcPr>
            <w:tcW w:w="750" w:type="pct"/>
            <w:tcMar>
              <w:left w:w="0" w:type="dxa"/>
              <w:right w:w="0" w:type="dxa"/>
            </w:tcMar>
            <w:vAlign w:val="center"/>
          </w:tcPr>
          <w:p w14:paraId="0A051F31" w14:textId="2C4F165B" w:rsidR="00014BA3" w:rsidRPr="00EA5CB1" w:rsidRDefault="00014BA3" w:rsidP="00D1473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3</w:t>
            </w:r>
            <w:r w:rsidRPr="00EA5CB1">
              <w:rPr>
                <w:rFonts w:ascii="宋体" w:eastAsia="宋体" w:hAnsi="宋体"/>
                <w:sz w:val="24"/>
              </w:rPr>
              <w:t>)</w:t>
            </w:r>
          </w:p>
        </w:tc>
      </w:tr>
    </w:tbl>
    <w:p w14:paraId="516909CE" w14:textId="1738A649" w:rsidR="0063346B" w:rsidRPr="003E65E8" w:rsidRDefault="00014BA3" w:rsidP="003E65E8">
      <w:pPr>
        <w:spacing w:line="400" w:lineRule="exact"/>
        <w:ind w:firstLineChars="200" w:firstLine="480"/>
        <w:rPr>
          <w:rFonts w:ascii="宋体" w:eastAsia="宋体" w:hAnsi="宋体"/>
          <w:sz w:val="24"/>
        </w:rPr>
      </w:pPr>
      <w:r w:rsidRPr="00014BA3">
        <w:rPr>
          <w:rFonts w:ascii="宋体" w:eastAsia="宋体" w:hAnsi="宋体" w:hint="eastAsia"/>
          <w:sz w:val="24"/>
        </w:rPr>
        <w:t>体绘制中</w:t>
      </w:r>
      <w:r>
        <w:rPr>
          <w:rFonts w:ascii="宋体" w:eastAsia="宋体" w:hAnsi="宋体" w:hint="eastAsia"/>
          <w:sz w:val="24"/>
        </w:rPr>
        <w:t>，通过不透明度传递函数来指定三维体数据场中数据的不透明度。若将</w:t>
      </w:r>
      <m:oMath>
        <m:r>
          <w:rPr>
            <w:rFonts w:ascii="Cambria Math" w:hAnsi="Cambria Math"/>
            <w:sz w:val="24"/>
          </w:rPr>
          <m:t>α</m:t>
        </m:r>
      </m:oMath>
      <w:r>
        <w:rPr>
          <w:rFonts w:ascii="宋体" w:eastAsia="宋体" w:hAnsi="宋体" w:hint="eastAsia"/>
          <w:sz w:val="24"/>
        </w:rPr>
        <w:t>设为1，则表示该数据代表的物质完全不透明，穿过它的光线会被完全吸收，因此在绘制时，位于在该物质后面的物质会被遮挡而不可见。反之，若将</w:t>
      </w:r>
      <m:oMath>
        <m:r>
          <w:rPr>
            <w:rFonts w:ascii="Cambria Math" w:hAnsi="Cambria Math"/>
            <w:sz w:val="24"/>
          </w:rPr>
          <m:t>α</m:t>
        </m:r>
      </m:oMath>
      <w:r>
        <w:rPr>
          <w:rFonts w:ascii="宋体" w:eastAsia="宋体" w:hAnsi="宋体" w:hint="eastAsia"/>
          <w:sz w:val="24"/>
        </w:rPr>
        <w:t>设为0，则表示该数据代表的物质完全透明，绘制时该物质不可见。</w:t>
      </w:r>
    </w:p>
    <w:p w14:paraId="548EF90E" w14:textId="2EC5EE3D" w:rsidR="00DE51C4" w:rsidRPr="0065295A" w:rsidRDefault="00DE51C4" w:rsidP="0063346B">
      <w:pPr>
        <w:pStyle w:val="a7"/>
        <w:numPr>
          <w:ilvl w:val="0"/>
          <w:numId w:val="2"/>
        </w:numPr>
        <w:spacing w:line="400" w:lineRule="exact"/>
        <w:ind w:firstLineChars="0"/>
        <w:rPr>
          <w:rFonts w:ascii="宋体" w:eastAsia="宋体" w:hAnsi="宋体"/>
          <w:sz w:val="24"/>
        </w:rPr>
      </w:pPr>
      <w:r w:rsidRPr="0065295A">
        <w:rPr>
          <w:rFonts w:ascii="宋体" w:eastAsia="宋体" w:hAnsi="宋体" w:hint="eastAsia"/>
          <w:sz w:val="24"/>
        </w:rPr>
        <w:t>光线发射模型</w:t>
      </w:r>
    </w:p>
    <w:p w14:paraId="7A516011" w14:textId="449E4794" w:rsidR="003E65E8" w:rsidRDefault="003E65E8" w:rsidP="003E65E8">
      <w:pPr>
        <w:spacing w:line="400" w:lineRule="exact"/>
        <w:ind w:firstLineChars="200" w:firstLine="480"/>
        <w:rPr>
          <w:rFonts w:ascii="宋体" w:eastAsia="宋体" w:hAnsi="宋体"/>
          <w:sz w:val="24"/>
        </w:rPr>
      </w:pPr>
      <w:r>
        <w:rPr>
          <w:rFonts w:ascii="宋体" w:eastAsia="宋体" w:hAnsi="宋体" w:hint="eastAsia"/>
          <w:sz w:val="24"/>
        </w:rPr>
        <w:t>在例如火焰、高温气体等物质的可视化中，可以假设</w:t>
      </w:r>
      <w:r w:rsidRPr="00DE51C4">
        <w:rPr>
          <w:rFonts w:ascii="宋体" w:eastAsia="宋体" w:hAnsi="宋体" w:hint="eastAsia"/>
          <w:sz w:val="24"/>
        </w:rPr>
        <w:t>三维空间中的小粒子</w:t>
      </w:r>
      <w:r>
        <w:rPr>
          <w:rFonts w:ascii="宋体" w:eastAsia="宋体" w:hAnsi="宋体" w:hint="eastAsia"/>
          <w:sz w:val="24"/>
        </w:rPr>
        <w:t>是完全透明的，且自身可以发出光线，即小粒子只能发射光线，无法吸收光线。基于这一假设就构成了光线发射模型。光线发射模型中</w:t>
      </w:r>
      <w:r w:rsidR="00D14733">
        <w:rPr>
          <w:rFonts w:ascii="宋体" w:eastAsia="宋体" w:hAnsi="宋体" w:hint="eastAsia"/>
          <w:sz w:val="24"/>
        </w:rPr>
        <w:t>，光线通过三维数据场时，</w:t>
      </w:r>
      <w:r>
        <w:rPr>
          <w:rFonts w:ascii="宋体" w:eastAsia="宋体" w:hAnsi="宋体" w:hint="eastAsia"/>
          <w:sz w:val="24"/>
        </w:rPr>
        <w:t>光强的表达式为：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8"/>
        <w:gridCol w:w="1403"/>
      </w:tblGrid>
      <w:tr w:rsidR="003E65E8" w14:paraId="305C9B9F" w14:textId="77777777" w:rsidTr="003E65E8">
        <w:tc>
          <w:tcPr>
            <w:tcW w:w="750" w:type="pct"/>
            <w:tcMar>
              <w:left w:w="0" w:type="dxa"/>
              <w:right w:w="0" w:type="dxa"/>
            </w:tcMar>
            <w:vAlign w:val="center"/>
          </w:tcPr>
          <w:p w14:paraId="0885028C" w14:textId="77777777" w:rsidR="003E65E8" w:rsidRDefault="003E65E8" w:rsidP="00D14733"/>
        </w:tc>
        <w:tc>
          <w:tcPr>
            <w:tcW w:w="3500" w:type="pct"/>
            <w:tcMar>
              <w:top w:w="28" w:type="dxa"/>
              <w:left w:w="0" w:type="dxa"/>
              <w:bottom w:w="28" w:type="dxa"/>
              <w:right w:w="0" w:type="dxa"/>
            </w:tcMar>
            <w:vAlign w:val="center"/>
          </w:tcPr>
          <w:p w14:paraId="71BF6CFA" w14:textId="1D196066" w:rsidR="003E65E8" w:rsidRDefault="003E65E8" w:rsidP="00D14733">
            <w:pPr>
              <w:jc w:val="center"/>
            </w:pPr>
            <m:oMathPara>
              <m:oMath>
                <m:r>
                  <w:rPr>
                    <w:rFonts w:ascii="Cambria Math" w:hAnsi="Cambria Math" w:hint="eastAsia"/>
                    <w:sz w:val="24"/>
                  </w:rPr>
                  <m:t>I</m:t>
                </m:r>
                <m:d>
                  <m:dPr>
                    <m:ctrlPr>
                      <w:rPr>
                        <w:rFonts w:ascii="Cambria Math" w:hAnsi="Cambria Math"/>
                        <w:i/>
                        <w:sz w:val="24"/>
                      </w:rPr>
                    </m:ctrlPr>
                  </m:dPr>
                  <m:e>
                    <m:r>
                      <w:rPr>
                        <w:rFonts w:ascii="Cambria Math" w:hAnsi="Cambria Math"/>
                        <w:sz w:val="24"/>
                      </w:rPr>
                      <m:t>s</m:t>
                    </m:r>
                  </m:e>
                </m:d>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hint="eastAsia"/>
                        <w:sz w:val="24"/>
                      </w:rPr>
                      <m:t>g</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oMath>
            </m:oMathPara>
          </w:p>
        </w:tc>
        <w:tc>
          <w:tcPr>
            <w:tcW w:w="750" w:type="pct"/>
            <w:tcMar>
              <w:left w:w="0" w:type="dxa"/>
              <w:right w:w="0" w:type="dxa"/>
            </w:tcMar>
            <w:vAlign w:val="center"/>
          </w:tcPr>
          <w:p w14:paraId="57C4B4E5" w14:textId="61473FC9" w:rsidR="003E65E8" w:rsidRPr="00EA5CB1" w:rsidRDefault="003E65E8" w:rsidP="00D1473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4</w:t>
            </w:r>
            <w:r w:rsidRPr="00EA5CB1">
              <w:rPr>
                <w:rFonts w:ascii="宋体" w:eastAsia="宋体" w:hAnsi="宋体"/>
                <w:sz w:val="24"/>
              </w:rPr>
              <w:t>)</w:t>
            </w:r>
          </w:p>
        </w:tc>
      </w:tr>
    </w:tbl>
    <w:p w14:paraId="1E5A47E6" w14:textId="67A41A76" w:rsidR="003E65E8" w:rsidRPr="003E65E8" w:rsidRDefault="00B03FA8" w:rsidP="003E65E8">
      <w:pPr>
        <w:spacing w:line="400" w:lineRule="exact"/>
        <w:rPr>
          <w:rFonts w:ascii="宋体" w:eastAsia="宋体" w:hAnsi="宋体"/>
          <w:sz w:val="24"/>
        </w:rPr>
      </w:pPr>
      <w:r>
        <w:rPr>
          <w:rFonts w:ascii="宋体" w:eastAsia="宋体" w:hAnsi="宋体" w:hint="eastAsia"/>
          <w:sz w:val="24"/>
        </w:rPr>
        <w:t>式中，</w:t>
      </w:r>
      <m:oMath>
        <m:r>
          <w:rPr>
            <w:rFonts w:ascii="Cambria Math" w:hAnsi="Cambria Math" w:hint="eastAsia"/>
            <w:sz w:val="24"/>
          </w:rPr>
          <m:t>g=</m:t>
        </m:r>
        <m:r>
          <w:rPr>
            <w:rFonts w:ascii="Cambria Math" w:hAnsi="Cambria Math"/>
            <w:sz w:val="24"/>
          </w:rPr>
          <m:t>C⋅ρ⋅A</m:t>
        </m:r>
      </m:oMath>
      <w:r>
        <w:rPr>
          <w:rFonts w:ascii="宋体" w:eastAsia="宋体" w:hAnsi="宋体" w:hint="eastAsia"/>
          <w:sz w:val="24"/>
        </w:rPr>
        <w:t>表示光强的增加率，与三维空间中的粒子密度</w:t>
      </w:r>
      <m:oMath>
        <m:r>
          <m:rPr>
            <m:sty m:val="p"/>
          </m:rPr>
          <w:rPr>
            <w:rFonts w:ascii="Cambria Math" w:eastAsia="宋体" w:hAnsi="Cambria Math"/>
            <w:sz w:val="24"/>
          </w:rPr>
          <m:t>ρ</m:t>
        </m:r>
      </m:oMath>
      <w:r>
        <w:rPr>
          <w:rFonts w:ascii="宋体" w:eastAsia="宋体" w:hAnsi="宋体" w:hint="eastAsia"/>
          <w:sz w:val="24"/>
        </w:rPr>
        <w:t>，每个粒子的投影面积</w:t>
      </w:r>
      <m:oMath>
        <m:r>
          <m:rPr>
            <m:sty m:val="p"/>
          </m:rPr>
          <w:rPr>
            <w:rFonts w:ascii="Cambria Math" w:eastAsia="宋体" w:hAnsi="Cambria Math"/>
            <w:sz w:val="24"/>
          </w:rPr>
          <m:t>A</m:t>
        </m:r>
      </m:oMath>
      <w:r>
        <w:rPr>
          <w:rFonts w:ascii="宋体" w:eastAsia="宋体" w:hAnsi="宋体" w:hint="eastAsia"/>
          <w:sz w:val="24"/>
        </w:rPr>
        <w:t>，以及</w:t>
      </w:r>
      <w:r w:rsidR="00D14733">
        <w:rPr>
          <w:rFonts w:ascii="宋体" w:eastAsia="宋体" w:hAnsi="宋体" w:hint="eastAsia"/>
          <w:sz w:val="24"/>
        </w:rPr>
        <w:t>每个粒子所发出的光强C成正比。</w:t>
      </w:r>
    </w:p>
    <w:p w14:paraId="66E80A85" w14:textId="1F97D580" w:rsidR="008D42B6" w:rsidRPr="0065295A" w:rsidRDefault="00DE51C4" w:rsidP="00D14733">
      <w:pPr>
        <w:pStyle w:val="a7"/>
        <w:numPr>
          <w:ilvl w:val="0"/>
          <w:numId w:val="2"/>
        </w:numPr>
        <w:spacing w:line="400" w:lineRule="exact"/>
        <w:ind w:firstLineChars="0"/>
        <w:rPr>
          <w:rFonts w:ascii="宋体" w:eastAsia="宋体" w:hAnsi="宋体"/>
          <w:sz w:val="24"/>
        </w:rPr>
      </w:pPr>
      <w:r w:rsidRPr="0065295A">
        <w:rPr>
          <w:rFonts w:ascii="宋体" w:eastAsia="宋体" w:hAnsi="宋体" w:hint="eastAsia"/>
          <w:sz w:val="24"/>
        </w:rPr>
        <w:t>光线吸收与发射模型</w:t>
      </w:r>
    </w:p>
    <w:p w14:paraId="1EE650B1" w14:textId="6E4E32D2" w:rsidR="00D14733" w:rsidRDefault="00D14733" w:rsidP="00E70D60">
      <w:pPr>
        <w:spacing w:line="400" w:lineRule="exact"/>
        <w:ind w:firstLineChars="200" w:firstLine="480"/>
        <w:rPr>
          <w:rFonts w:ascii="宋体" w:eastAsia="宋体" w:hAnsi="宋体"/>
          <w:sz w:val="24"/>
        </w:rPr>
      </w:pPr>
      <w:r>
        <w:rPr>
          <w:rFonts w:ascii="宋体" w:eastAsia="宋体" w:hAnsi="宋体" w:hint="eastAsia"/>
          <w:sz w:val="24"/>
        </w:rPr>
        <w:t>将</w:t>
      </w:r>
      <w:r w:rsidR="009D3BC7">
        <w:rPr>
          <w:rFonts w:ascii="宋体" w:eastAsia="宋体" w:hAnsi="宋体" w:hint="eastAsia"/>
          <w:sz w:val="24"/>
        </w:rPr>
        <w:t>前两个光线模型</w:t>
      </w:r>
      <w:r>
        <w:rPr>
          <w:rFonts w:ascii="宋体" w:eastAsia="宋体" w:hAnsi="宋体" w:hint="eastAsia"/>
          <w:sz w:val="24"/>
        </w:rPr>
        <w:t>组合在一起，可构成光线吸收与发射模型，即三维数据场中的小粒子既可以吸收光线，也可以发射光线</w:t>
      </w:r>
      <w:r w:rsidR="00F812AE">
        <w:rPr>
          <w:rFonts w:ascii="宋体" w:eastAsia="宋体" w:hAnsi="宋体" w:hint="eastAsia"/>
          <w:sz w:val="24"/>
        </w:rPr>
        <w:t>，该模型可以更加真实地反映出光线在充满粒子的三维空间中的变化。</w:t>
      </w:r>
      <w:r w:rsidR="00B83A81">
        <w:rPr>
          <w:rFonts w:ascii="宋体" w:eastAsia="宋体" w:hAnsi="宋体" w:hint="eastAsia"/>
          <w:sz w:val="24"/>
        </w:rPr>
        <w:t>光线吸收与发射模型中，光强的表达式为：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8"/>
        <w:gridCol w:w="1403"/>
      </w:tblGrid>
      <w:tr w:rsidR="00B83A81" w14:paraId="3B55E3DA" w14:textId="77777777" w:rsidTr="00F855E3">
        <w:tc>
          <w:tcPr>
            <w:tcW w:w="750" w:type="pct"/>
            <w:tcMar>
              <w:left w:w="0" w:type="dxa"/>
              <w:right w:w="0" w:type="dxa"/>
            </w:tcMar>
            <w:vAlign w:val="center"/>
          </w:tcPr>
          <w:p w14:paraId="1A21AD80" w14:textId="77777777" w:rsidR="00B83A81" w:rsidRDefault="00B83A81" w:rsidP="00E70D60">
            <w:pPr>
              <w:spacing w:line="400" w:lineRule="exact"/>
            </w:pPr>
          </w:p>
        </w:tc>
        <w:tc>
          <w:tcPr>
            <w:tcW w:w="3500" w:type="pct"/>
            <w:tcMar>
              <w:top w:w="28" w:type="dxa"/>
              <w:left w:w="0" w:type="dxa"/>
              <w:bottom w:w="28" w:type="dxa"/>
              <w:right w:w="0" w:type="dxa"/>
            </w:tcMar>
            <w:vAlign w:val="center"/>
          </w:tcPr>
          <w:p w14:paraId="1909BBE1" w14:textId="7D719EA0" w:rsidR="00B83A81" w:rsidRDefault="00B83A81" w:rsidP="00E70D60">
            <w:pPr>
              <w:spacing w:line="400" w:lineRule="exact"/>
              <w:jc w:val="center"/>
            </w:pPr>
            <m:oMathPara>
              <m:oMath>
                <m:r>
                  <w:rPr>
                    <w:rFonts w:ascii="Cambria Math" w:hAnsi="Cambria Math" w:hint="eastAsia"/>
                    <w:sz w:val="24"/>
                  </w:rPr>
                  <m:t>I</m:t>
                </m:r>
                <m:d>
                  <m:dPr>
                    <m:ctrlPr>
                      <w:rPr>
                        <w:rFonts w:ascii="Cambria Math" w:hAnsi="Cambria Math"/>
                        <w:i/>
                        <w:sz w:val="24"/>
                      </w:rPr>
                    </m:ctrlPr>
                  </m:dPr>
                  <m:e>
                    <m:r>
                      <w:rPr>
                        <w:rFonts w:ascii="Cambria Math" w:hAnsi="Cambria Math"/>
                        <w:sz w:val="24"/>
                      </w:rPr>
                      <m:t>s</m:t>
                    </m:r>
                  </m:e>
                </m:d>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r>
                  <w:rPr>
                    <w:rFonts w:ascii="Cambria Math" w:hAnsi="Cambria Math" w:hint="eastAsia"/>
                    <w:sz w:val="24"/>
                  </w:rPr>
                  <m:t>T</m:t>
                </m:r>
                <m:r>
                  <w:rPr>
                    <w:rFonts w:ascii="Cambria Math" w:hAnsi="Cambria Math"/>
                    <w:sz w:val="24"/>
                  </w:rPr>
                  <m:t>(s)+C(1-T(s))</m:t>
                </m:r>
              </m:oMath>
            </m:oMathPara>
          </w:p>
        </w:tc>
        <w:tc>
          <w:tcPr>
            <w:tcW w:w="750" w:type="pct"/>
            <w:tcMar>
              <w:left w:w="0" w:type="dxa"/>
              <w:right w:w="0" w:type="dxa"/>
            </w:tcMar>
            <w:vAlign w:val="center"/>
          </w:tcPr>
          <w:p w14:paraId="257958F1" w14:textId="7955769D" w:rsidR="00B83A81" w:rsidRPr="00EA5CB1" w:rsidRDefault="00B83A81" w:rsidP="00E70D60">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5</w:t>
            </w:r>
            <w:r w:rsidRPr="00EA5CB1">
              <w:rPr>
                <w:rFonts w:ascii="宋体" w:eastAsia="宋体" w:hAnsi="宋体"/>
                <w:sz w:val="24"/>
              </w:rPr>
              <w:t>)</w:t>
            </w:r>
          </w:p>
        </w:tc>
      </w:tr>
    </w:tbl>
    <w:p w14:paraId="13B8E32D" w14:textId="3EF936E6" w:rsidR="00B83A81" w:rsidRPr="00D14733" w:rsidRDefault="00B83A81" w:rsidP="00E70D60">
      <w:pPr>
        <w:spacing w:line="400" w:lineRule="exact"/>
        <w:rPr>
          <w:rFonts w:ascii="宋体" w:eastAsia="宋体" w:hAnsi="宋体"/>
          <w:sz w:val="24"/>
        </w:rPr>
      </w:pPr>
      <w:r>
        <w:rPr>
          <w:rFonts w:ascii="宋体" w:eastAsia="宋体" w:hAnsi="宋体" w:hint="eastAsia"/>
          <w:sz w:val="24"/>
        </w:rPr>
        <w:t>式中，</w:t>
      </w:r>
      <m:oMath>
        <m:r>
          <w:rPr>
            <w:rFonts w:ascii="Cambria Math" w:hAnsi="Cambria Math"/>
            <w:sz w:val="24"/>
          </w:rPr>
          <m:t>(1-T(s))</m:t>
        </m:r>
      </m:oMath>
      <w:r>
        <w:rPr>
          <w:rFonts w:ascii="宋体" w:eastAsia="宋体" w:hAnsi="宋体" w:hint="eastAsia"/>
          <w:sz w:val="24"/>
        </w:rPr>
        <w:t>表示不透明度</w:t>
      </w:r>
      <m:oMath>
        <m:r>
          <w:rPr>
            <w:rFonts w:ascii="Cambria Math" w:hAnsi="Cambria Math"/>
            <w:sz w:val="24"/>
          </w:rPr>
          <m:t>α</m:t>
        </m:r>
      </m:oMath>
      <w:r>
        <w:rPr>
          <w:rFonts w:ascii="宋体" w:eastAsia="宋体" w:hAnsi="宋体" w:hint="eastAsia"/>
          <w:sz w:val="24"/>
        </w:rPr>
        <w:t>。该式表示初始光强为</w:t>
      </w:r>
      <m:oMath>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oMath>
      <w:r>
        <w:rPr>
          <w:rFonts w:ascii="宋体" w:eastAsia="宋体" w:hAnsi="宋体" w:hint="eastAsia"/>
          <w:sz w:val="24"/>
        </w:rPr>
        <w:t>的光线，通过所赋颜色值为</w:t>
      </w:r>
      <m:oMath>
        <m:r>
          <w:rPr>
            <w:rFonts w:ascii="Cambria Math" w:hAnsi="Cambria Math"/>
            <w:sz w:val="24"/>
          </w:rPr>
          <m:t>C</m:t>
        </m:r>
      </m:oMath>
      <w:r>
        <w:rPr>
          <w:rFonts w:ascii="宋体" w:eastAsia="宋体" w:hAnsi="宋体" w:hint="eastAsia"/>
          <w:sz w:val="24"/>
        </w:rPr>
        <w:t>，透明度为</w:t>
      </w:r>
      <m:oMath>
        <m:r>
          <w:rPr>
            <w:rFonts w:ascii="Cambria Math" w:hAnsi="Cambria Math" w:hint="eastAsia"/>
            <w:sz w:val="24"/>
          </w:rPr>
          <m:t>T</m:t>
        </m:r>
        <m:r>
          <w:rPr>
            <w:rFonts w:ascii="Cambria Math" w:hAnsi="Cambria Math"/>
            <w:sz w:val="24"/>
          </w:rPr>
          <m:t>(s)</m:t>
        </m:r>
      </m:oMath>
      <w:r>
        <w:rPr>
          <w:rFonts w:ascii="宋体" w:eastAsia="宋体" w:hAnsi="宋体" w:hint="eastAsia"/>
          <w:sz w:val="24"/>
        </w:rPr>
        <w:t>的物质后的光强。该模型可有效应用于通过CT或者MRI测量得到的三维医学数据的可视化中。</w:t>
      </w:r>
    </w:p>
    <w:p w14:paraId="08D55BF7" w14:textId="479DD845" w:rsidR="00AB0C37" w:rsidRDefault="00AB0C37" w:rsidP="00AB0C37">
      <w:pPr>
        <w:pStyle w:val="3"/>
        <w:rPr>
          <w:rFonts w:ascii="宋体" w:eastAsia="宋体" w:hAnsi="宋体"/>
          <w:sz w:val="24"/>
          <w:szCs w:val="24"/>
        </w:rPr>
      </w:pPr>
      <w:bookmarkStart w:id="1337" w:name="OLE_LINK5"/>
      <w:bookmarkStart w:id="1338" w:name="_Toc9243801"/>
      <w:r w:rsidRPr="00AB0C37">
        <w:rPr>
          <w:rFonts w:ascii="宋体" w:eastAsia="宋体" w:hAnsi="宋体" w:hint="eastAsia"/>
          <w:sz w:val="24"/>
          <w:szCs w:val="24"/>
        </w:rPr>
        <w:lastRenderedPageBreak/>
        <w:t>2.1.</w:t>
      </w:r>
      <w:r>
        <w:rPr>
          <w:rFonts w:ascii="宋体" w:eastAsia="宋体" w:hAnsi="宋体" w:hint="eastAsia"/>
          <w:sz w:val="24"/>
          <w:szCs w:val="24"/>
        </w:rPr>
        <w:t>2</w:t>
      </w:r>
      <w:del w:id="1339" w:author="He Jianan" w:date="2019-05-20T11:38:00Z">
        <w:r w:rsidRPr="00AB0C37" w:rsidDel="00F22BFE">
          <w:rPr>
            <w:rFonts w:ascii="宋体" w:eastAsia="宋体" w:hAnsi="宋体"/>
            <w:sz w:val="24"/>
            <w:szCs w:val="24"/>
          </w:rPr>
          <w:delText xml:space="preserve"> </w:delText>
        </w:r>
      </w:del>
      <w:r>
        <w:rPr>
          <w:rFonts w:ascii="宋体" w:eastAsia="宋体" w:hAnsi="宋体" w:hint="eastAsia"/>
          <w:sz w:val="24"/>
          <w:szCs w:val="24"/>
        </w:rPr>
        <w:t>基本原理</w:t>
      </w:r>
      <w:bookmarkEnd w:id="1338"/>
    </w:p>
    <w:p w14:paraId="30202A69" w14:textId="54007EB4" w:rsidR="002F1638" w:rsidRDefault="0086568E" w:rsidP="002F1638">
      <w:pPr>
        <w:spacing w:line="400" w:lineRule="exact"/>
        <w:ind w:firstLineChars="200" w:firstLine="480"/>
        <w:rPr>
          <w:rFonts w:ascii="宋体" w:eastAsia="宋体" w:hAnsi="宋体"/>
          <w:sz w:val="24"/>
        </w:rPr>
      </w:pPr>
      <w:r w:rsidRPr="0086568E">
        <w:rPr>
          <w:rFonts w:ascii="宋体" w:eastAsia="宋体" w:hAnsi="宋体" w:hint="eastAsia"/>
          <w:sz w:val="24"/>
        </w:rPr>
        <w:t>光线投射体绘制算法</w:t>
      </w:r>
      <w:r>
        <w:rPr>
          <w:rFonts w:ascii="宋体" w:eastAsia="宋体" w:hAnsi="宋体" w:hint="eastAsia"/>
          <w:sz w:val="24"/>
        </w:rPr>
        <w:t>的流程图如下图所示。</w:t>
      </w:r>
    </w:p>
    <w:p w14:paraId="2F4249ED" w14:textId="77777777" w:rsidR="002F1638" w:rsidRDefault="002F1638" w:rsidP="002F1638">
      <w:pPr>
        <w:keepNext/>
        <w:jc w:val="center"/>
      </w:pPr>
      <w:r>
        <w:rPr>
          <w:rFonts w:hint="eastAsia"/>
          <w:noProof/>
        </w:rPr>
        <w:drawing>
          <wp:inline distT="0" distB="0" distL="0" distR="0" wp14:anchorId="7E413E48" wp14:editId="0F236E0D">
            <wp:extent cx="4583723" cy="4286272"/>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截图20190509134834.png"/>
                    <pic:cNvPicPr/>
                  </pic:nvPicPr>
                  <pic:blipFill>
                    <a:blip r:embed="rId11">
                      <a:extLst>
                        <a:ext uri="{28A0092B-C50C-407E-A947-70E740481C1C}">
                          <a14:useLocalDpi xmlns:a14="http://schemas.microsoft.com/office/drawing/2010/main" val="0"/>
                        </a:ext>
                      </a:extLst>
                    </a:blip>
                    <a:stretch>
                      <a:fillRect/>
                    </a:stretch>
                  </pic:blipFill>
                  <pic:spPr>
                    <a:xfrm>
                      <a:off x="0" y="0"/>
                      <a:ext cx="4611062" cy="4311837"/>
                    </a:xfrm>
                    <a:prstGeom prst="rect">
                      <a:avLst/>
                    </a:prstGeom>
                  </pic:spPr>
                </pic:pic>
              </a:graphicData>
            </a:graphic>
          </wp:inline>
        </w:drawing>
      </w:r>
    </w:p>
    <w:p w14:paraId="7B180FDF" w14:textId="37B09787" w:rsidR="0086568E" w:rsidRDefault="002F1638" w:rsidP="00C575F7">
      <w:pPr>
        <w:pStyle w:val="af3"/>
        <w:spacing w:line="400" w:lineRule="exact"/>
        <w:jc w:val="center"/>
        <w:rPr>
          <w:rFonts w:ascii="宋体" w:eastAsia="宋体" w:hAnsi="宋体"/>
          <w:sz w:val="21"/>
          <w:szCs w:val="21"/>
        </w:rPr>
      </w:pPr>
      <w:r w:rsidRPr="002F1638">
        <w:rPr>
          <w:rFonts w:ascii="宋体" w:eastAsia="宋体" w:hAnsi="宋体"/>
          <w:sz w:val="21"/>
          <w:szCs w:val="21"/>
        </w:rPr>
        <w:t>图2.</w:t>
      </w:r>
      <w:r>
        <w:rPr>
          <w:rFonts w:ascii="宋体" w:eastAsia="宋体" w:hAnsi="宋体" w:hint="eastAsia"/>
          <w:sz w:val="21"/>
          <w:szCs w:val="21"/>
        </w:rPr>
        <w:t>2</w:t>
      </w:r>
      <w:r>
        <w:rPr>
          <w:rFonts w:ascii="宋体" w:eastAsia="宋体" w:hAnsi="宋体"/>
          <w:sz w:val="21"/>
          <w:szCs w:val="21"/>
        </w:rPr>
        <w:t xml:space="preserve"> </w:t>
      </w:r>
      <w:r>
        <w:rPr>
          <w:rFonts w:ascii="宋体" w:eastAsia="宋体" w:hAnsi="宋体" w:hint="eastAsia"/>
          <w:sz w:val="21"/>
          <w:szCs w:val="21"/>
        </w:rPr>
        <w:t>光线投影算法流程图</w:t>
      </w:r>
      <w:r w:rsidR="006A7529">
        <w:rPr>
          <w:rFonts w:ascii="宋体" w:eastAsia="宋体" w:hAnsi="宋体" w:hint="eastAsia"/>
          <w:sz w:val="21"/>
          <w:szCs w:val="21"/>
        </w:rPr>
        <w:t>。</w:t>
      </w:r>
    </w:p>
    <w:p w14:paraId="31FDC215" w14:textId="2933D297" w:rsidR="002F1638" w:rsidRDefault="002F1638" w:rsidP="00574BBE">
      <w:pPr>
        <w:spacing w:line="400" w:lineRule="exact"/>
        <w:ind w:firstLineChars="200" w:firstLine="480"/>
        <w:rPr>
          <w:rFonts w:ascii="宋体" w:eastAsia="宋体" w:hAnsi="宋体"/>
          <w:sz w:val="24"/>
        </w:rPr>
      </w:pPr>
      <w:r w:rsidRPr="002F1638">
        <w:rPr>
          <w:rFonts w:ascii="宋体" w:eastAsia="宋体" w:hAnsi="宋体" w:hint="eastAsia"/>
          <w:sz w:val="24"/>
        </w:rPr>
        <w:t>数据预处理包括</w:t>
      </w:r>
      <w:r>
        <w:rPr>
          <w:rFonts w:ascii="宋体" w:eastAsia="宋体" w:hAnsi="宋体" w:hint="eastAsia"/>
          <w:sz w:val="24"/>
        </w:rPr>
        <w:t>数据格式转换，冗余数据去除等操作。</w:t>
      </w:r>
      <w:r w:rsidR="009D3BC7" w:rsidRPr="009D3BC7">
        <w:rPr>
          <w:rFonts w:ascii="宋体" w:eastAsia="宋体" w:hAnsi="宋体" w:hint="eastAsia"/>
          <w:sz w:val="24"/>
        </w:rPr>
        <w:t>数据分类是根据三维体数据场中的数据特征将其划分为若干个类</w:t>
      </w:r>
      <w:r w:rsidR="009D3BC7" w:rsidRPr="009D3BC7">
        <w:rPr>
          <w:rFonts w:ascii="宋体" w:eastAsia="宋体" w:hAnsi="宋体"/>
          <w:sz w:val="24"/>
        </w:rPr>
        <w:t>,</w:t>
      </w:r>
      <w:r w:rsidR="009D3BC7">
        <w:rPr>
          <w:rFonts w:ascii="宋体" w:eastAsia="宋体" w:hAnsi="宋体" w:hint="eastAsia"/>
          <w:sz w:val="24"/>
        </w:rPr>
        <w:t>为</w:t>
      </w:r>
      <w:r w:rsidR="009D3BC7" w:rsidRPr="009D3BC7">
        <w:rPr>
          <w:rFonts w:ascii="宋体" w:eastAsia="宋体" w:hAnsi="宋体"/>
          <w:sz w:val="24"/>
        </w:rPr>
        <w:t>每一类赋予不同的光学属性,从而在可视化时表现出同一物质的不同属性，或者多种物质的不同分布</w:t>
      </w:r>
      <w:r w:rsidR="00574BBE">
        <w:rPr>
          <w:rFonts w:ascii="宋体" w:eastAsia="宋体" w:hAnsi="宋体" w:hint="eastAsia"/>
          <w:sz w:val="24"/>
        </w:rPr>
        <w:t>，具体的实现由传递函数来完成。接下来两个步骤是重采样与图像合成。</w:t>
      </w:r>
    </w:p>
    <w:p w14:paraId="5B9C8491" w14:textId="0F790706" w:rsidR="00FD44B0" w:rsidRPr="0065295A" w:rsidRDefault="00FD44B0" w:rsidP="00FD44B0">
      <w:pPr>
        <w:pStyle w:val="a7"/>
        <w:numPr>
          <w:ilvl w:val="0"/>
          <w:numId w:val="3"/>
        </w:numPr>
        <w:spacing w:line="400" w:lineRule="exact"/>
        <w:ind w:firstLineChars="0"/>
        <w:rPr>
          <w:rFonts w:ascii="宋体" w:eastAsia="宋体" w:hAnsi="宋体"/>
          <w:sz w:val="24"/>
        </w:rPr>
      </w:pPr>
      <w:r w:rsidRPr="0065295A">
        <w:rPr>
          <w:rFonts w:ascii="宋体" w:eastAsia="宋体" w:hAnsi="宋体" w:hint="eastAsia"/>
          <w:sz w:val="24"/>
        </w:rPr>
        <w:t>重采样</w:t>
      </w:r>
    </w:p>
    <w:p w14:paraId="42554A3E" w14:textId="68C0CDE5" w:rsidR="00A56C5A" w:rsidRDefault="00574BBE" w:rsidP="00A56C5A">
      <w:pPr>
        <w:spacing w:line="400" w:lineRule="exact"/>
        <w:ind w:firstLineChars="200" w:firstLine="480"/>
        <w:rPr>
          <w:rFonts w:ascii="宋体" w:eastAsia="宋体" w:hAnsi="宋体"/>
          <w:sz w:val="24"/>
        </w:rPr>
      </w:pPr>
      <w:r>
        <w:rPr>
          <w:rFonts w:ascii="宋体" w:eastAsia="宋体" w:hAnsi="宋体" w:hint="eastAsia"/>
          <w:sz w:val="24"/>
        </w:rPr>
        <w:t>使用光线投射算法进行可视化时，是从</w:t>
      </w:r>
      <w:r w:rsidR="009D3BC7">
        <w:rPr>
          <w:rFonts w:ascii="宋体" w:eastAsia="宋体" w:hAnsi="宋体" w:hint="eastAsia"/>
          <w:sz w:val="24"/>
        </w:rPr>
        <w:t>绘制窗口</w:t>
      </w:r>
      <w:r>
        <w:rPr>
          <w:rFonts w:ascii="宋体" w:eastAsia="宋体" w:hAnsi="宋体" w:hint="eastAsia"/>
          <w:sz w:val="24"/>
        </w:rPr>
        <w:t>的每一个像素点</w:t>
      </w:r>
      <w:r w:rsidR="009D3BC7">
        <w:rPr>
          <w:rFonts w:ascii="宋体" w:eastAsia="宋体" w:hAnsi="宋体" w:hint="eastAsia"/>
          <w:sz w:val="24"/>
        </w:rPr>
        <w:t>出发</w:t>
      </w:r>
      <w:r>
        <w:rPr>
          <w:rFonts w:ascii="宋体" w:eastAsia="宋体" w:hAnsi="宋体" w:hint="eastAsia"/>
          <w:sz w:val="24"/>
        </w:rPr>
        <w:t>，</w:t>
      </w:r>
      <w:r w:rsidR="006C764B">
        <w:rPr>
          <w:rFonts w:ascii="宋体" w:eastAsia="宋体" w:hAnsi="宋体" w:hint="eastAsia"/>
          <w:sz w:val="24"/>
        </w:rPr>
        <w:t>沿着视线方向引出一条</w:t>
      </w:r>
      <w:r w:rsidR="009D3BC7">
        <w:rPr>
          <w:rFonts w:ascii="宋体" w:eastAsia="宋体" w:hAnsi="宋体" w:hint="eastAsia"/>
          <w:sz w:val="24"/>
        </w:rPr>
        <w:t>穿越三维体数据场的</w:t>
      </w:r>
      <w:r w:rsidR="006C764B">
        <w:rPr>
          <w:rFonts w:ascii="宋体" w:eastAsia="宋体" w:hAnsi="宋体" w:hint="eastAsia"/>
          <w:sz w:val="24"/>
        </w:rPr>
        <w:t>射线。由于原始采样点是离散且均匀地分布</w:t>
      </w:r>
      <w:r w:rsidR="0043184D">
        <w:rPr>
          <w:rFonts w:ascii="宋体" w:eastAsia="宋体" w:hAnsi="宋体" w:hint="eastAsia"/>
          <w:sz w:val="24"/>
        </w:rPr>
        <w:t>在三维体数据场中的</w:t>
      </w:r>
      <w:r w:rsidR="006C764B">
        <w:rPr>
          <w:rFonts w:ascii="宋体" w:eastAsia="宋体" w:hAnsi="宋体" w:hint="eastAsia"/>
          <w:sz w:val="24"/>
        </w:rPr>
        <w:t>，穿越体数据场的射线不一定与原始采样点相交，因此要对三维体数据场进行重采样，以得到该射线与三维体数据场的交点。</w:t>
      </w:r>
      <w:r w:rsidR="00D47EE1">
        <w:rPr>
          <w:rFonts w:ascii="宋体" w:eastAsia="宋体" w:hAnsi="宋体" w:hint="eastAsia"/>
          <w:sz w:val="24"/>
        </w:rPr>
        <w:t>重采样时，沿着射线</w:t>
      </w:r>
      <w:r w:rsidR="009D3BC7">
        <w:rPr>
          <w:rFonts w:ascii="宋体" w:eastAsia="宋体" w:hAnsi="宋体" w:hint="eastAsia"/>
          <w:sz w:val="24"/>
        </w:rPr>
        <w:t>在体数据场中</w:t>
      </w:r>
      <w:r w:rsidR="00D47EE1">
        <w:rPr>
          <w:rFonts w:ascii="宋体" w:eastAsia="宋体" w:hAnsi="宋体" w:hint="eastAsia"/>
          <w:sz w:val="24"/>
        </w:rPr>
        <w:t>选择K各等距的重采样点，某个重采样点的颜色与不透明度通过插值计算得到。</w:t>
      </w:r>
      <w:r w:rsidR="00A56C5A">
        <w:rPr>
          <w:rFonts w:ascii="宋体" w:eastAsia="宋体" w:hAnsi="宋体" w:hint="eastAsia"/>
          <w:sz w:val="24"/>
        </w:rPr>
        <w:t>图</w:t>
      </w:r>
      <w:r w:rsidR="00374AD2">
        <w:rPr>
          <w:rFonts w:ascii="宋体" w:eastAsia="宋体" w:hAnsi="宋体" w:hint="eastAsia"/>
          <w:sz w:val="24"/>
        </w:rPr>
        <w:t>2.3</w:t>
      </w:r>
      <w:r w:rsidR="00A56C5A">
        <w:rPr>
          <w:rFonts w:ascii="宋体" w:eastAsia="宋体" w:hAnsi="宋体" w:hint="eastAsia"/>
          <w:sz w:val="24"/>
        </w:rPr>
        <w:t>是重采样的二维形式图解。</w:t>
      </w:r>
    </w:p>
    <w:p w14:paraId="082BE694" w14:textId="28D880F5" w:rsidR="00CC0FB1" w:rsidRDefault="00EB63C2" w:rsidP="00CC0FB1">
      <w:pPr>
        <w:keepNext/>
        <w:jc w:val="center"/>
      </w:pPr>
      <w:r>
        <w:rPr>
          <w:noProof/>
        </w:rPr>
        <w:lastRenderedPageBreak/>
        <w:drawing>
          <wp:inline distT="0" distB="0" distL="0" distR="0" wp14:anchorId="14D7EDEE" wp14:editId="49B8ED17">
            <wp:extent cx="5274310" cy="24003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截图20190509145934.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2400300"/>
                    </a:xfrm>
                    <a:prstGeom prst="rect">
                      <a:avLst/>
                    </a:prstGeom>
                  </pic:spPr>
                </pic:pic>
              </a:graphicData>
            </a:graphic>
          </wp:inline>
        </w:drawing>
      </w:r>
    </w:p>
    <w:p w14:paraId="60E4F904" w14:textId="628D7DC4" w:rsidR="00CC0FB1" w:rsidRDefault="00CC0FB1" w:rsidP="00C575F7">
      <w:pPr>
        <w:pStyle w:val="af3"/>
        <w:spacing w:line="400" w:lineRule="exact"/>
        <w:jc w:val="center"/>
        <w:rPr>
          <w:rFonts w:ascii="宋体" w:eastAsia="宋体" w:hAnsi="宋体"/>
          <w:sz w:val="21"/>
          <w:szCs w:val="21"/>
        </w:rPr>
      </w:pPr>
      <w:r w:rsidRPr="00CC0FB1">
        <w:rPr>
          <w:rFonts w:ascii="宋体" w:eastAsia="宋体" w:hAnsi="宋体"/>
          <w:sz w:val="21"/>
          <w:szCs w:val="21"/>
        </w:rPr>
        <w:t>图2.</w:t>
      </w:r>
      <w:r w:rsidRPr="00CC0FB1">
        <w:rPr>
          <w:rFonts w:ascii="宋体" w:eastAsia="宋体" w:hAnsi="宋体" w:hint="eastAsia"/>
          <w:sz w:val="21"/>
          <w:szCs w:val="21"/>
        </w:rPr>
        <w:t>3</w:t>
      </w:r>
      <w:r>
        <w:rPr>
          <w:rFonts w:ascii="宋体" w:eastAsia="宋体" w:hAnsi="宋体"/>
          <w:sz w:val="21"/>
          <w:szCs w:val="21"/>
        </w:rPr>
        <w:t xml:space="preserve"> </w:t>
      </w:r>
      <w:r>
        <w:rPr>
          <w:rFonts w:ascii="宋体" w:eastAsia="宋体" w:hAnsi="宋体" w:hint="eastAsia"/>
          <w:sz w:val="21"/>
          <w:szCs w:val="21"/>
        </w:rPr>
        <w:t>重采样图解</w:t>
      </w:r>
      <w:r w:rsidR="006A7529">
        <w:rPr>
          <w:rFonts w:ascii="宋体" w:eastAsia="宋体" w:hAnsi="宋体" w:hint="eastAsia"/>
          <w:sz w:val="21"/>
          <w:szCs w:val="21"/>
        </w:rPr>
        <w:t>。</w:t>
      </w:r>
    </w:p>
    <w:p w14:paraId="5AADC9F7" w14:textId="77777777" w:rsidR="000B148D" w:rsidRDefault="000B148D" w:rsidP="000B148D">
      <w:pPr>
        <w:keepNext/>
        <w:jc w:val="center"/>
      </w:pPr>
      <w:r>
        <w:rPr>
          <w:noProof/>
        </w:rPr>
        <w:drawing>
          <wp:inline distT="0" distB="0" distL="0" distR="0" wp14:anchorId="59F42C10" wp14:editId="074B4CF7">
            <wp:extent cx="2583781" cy="2233246"/>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截图20190509152309.png"/>
                    <pic:cNvPicPr/>
                  </pic:nvPicPr>
                  <pic:blipFill>
                    <a:blip r:embed="rId13">
                      <a:extLst>
                        <a:ext uri="{28A0092B-C50C-407E-A947-70E740481C1C}">
                          <a14:useLocalDpi xmlns:a14="http://schemas.microsoft.com/office/drawing/2010/main" val="0"/>
                        </a:ext>
                      </a:extLst>
                    </a:blip>
                    <a:stretch>
                      <a:fillRect/>
                    </a:stretch>
                  </pic:blipFill>
                  <pic:spPr>
                    <a:xfrm>
                      <a:off x="0" y="0"/>
                      <a:ext cx="2649708" cy="2290229"/>
                    </a:xfrm>
                    <a:prstGeom prst="rect">
                      <a:avLst/>
                    </a:prstGeom>
                  </pic:spPr>
                </pic:pic>
              </a:graphicData>
            </a:graphic>
          </wp:inline>
        </w:drawing>
      </w:r>
    </w:p>
    <w:p w14:paraId="691EB90B" w14:textId="6ED44977" w:rsidR="000B148D" w:rsidRPr="000B148D" w:rsidRDefault="000B148D" w:rsidP="000B148D">
      <w:pPr>
        <w:pStyle w:val="af3"/>
        <w:spacing w:line="400" w:lineRule="exact"/>
        <w:jc w:val="center"/>
        <w:rPr>
          <w:rFonts w:ascii="宋体" w:eastAsia="宋体" w:hAnsi="宋体"/>
          <w:sz w:val="21"/>
        </w:rPr>
      </w:pPr>
      <w:r w:rsidRPr="000D3CF5">
        <w:rPr>
          <w:rFonts w:ascii="宋体" w:eastAsia="宋体" w:hAnsi="宋体"/>
          <w:sz w:val="21"/>
        </w:rPr>
        <w:t>图2.</w:t>
      </w:r>
      <w:r w:rsidRPr="000D3CF5">
        <w:rPr>
          <w:rFonts w:ascii="宋体" w:eastAsia="宋体" w:hAnsi="宋体" w:hint="eastAsia"/>
          <w:sz w:val="21"/>
        </w:rPr>
        <w:t>4</w:t>
      </w:r>
      <w:r w:rsidRPr="000D3CF5">
        <w:rPr>
          <w:rFonts w:ascii="宋体" w:eastAsia="宋体" w:hAnsi="宋体"/>
          <w:sz w:val="21"/>
        </w:rPr>
        <w:t xml:space="preserve"> 使用三次线性插值进行重采样</w:t>
      </w:r>
      <w:r>
        <w:rPr>
          <w:rFonts w:ascii="宋体" w:eastAsia="宋体" w:hAnsi="宋体" w:hint="eastAsia"/>
          <w:sz w:val="21"/>
        </w:rPr>
        <w:t>。</w:t>
      </w:r>
    </w:p>
    <w:p w14:paraId="707EEA44" w14:textId="43CFCCC9" w:rsidR="000D3CF5" w:rsidRDefault="00D47EE1" w:rsidP="000B148D">
      <w:pPr>
        <w:spacing w:line="400" w:lineRule="exact"/>
        <w:ind w:firstLineChars="200" w:firstLine="480"/>
        <w:rPr>
          <w:rFonts w:ascii="宋体" w:eastAsia="宋体" w:hAnsi="宋体"/>
          <w:sz w:val="24"/>
        </w:rPr>
      </w:pPr>
      <w:r>
        <w:rPr>
          <w:rFonts w:ascii="宋体" w:eastAsia="宋体" w:hAnsi="宋体" w:hint="eastAsia"/>
          <w:sz w:val="24"/>
        </w:rPr>
        <w:t>三维体绘制中较为常用的插值方法有最近邻插值与三次线性插值。最近邻插值是将与重采样点最近的</w:t>
      </w:r>
      <w:r w:rsidR="00246A76">
        <w:rPr>
          <w:rFonts w:ascii="宋体" w:eastAsia="宋体" w:hAnsi="宋体" w:hint="eastAsia"/>
          <w:sz w:val="24"/>
        </w:rPr>
        <w:t>体素</w:t>
      </w:r>
      <w:r w:rsidR="00034C05">
        <w:rPr>
          <w:rFonts w:ascii="宋体" w:eastAsia="宋体" w:hAnsi="宋体" w:hint="eastAsia"/>
          <w:sz w:val="24"/>
        </w:rPr>
        <w:t>颜色值及不透明度值赋给该采样点</w:t>
      </w:r>
      <w:r w:rsidR="00246A76">
        <w:rPr>
          <w:rFonts w:ascii="宋体" w:eastAsia="宋体" w:hAnsi="宋体" w:hint="eastAsia"/>
          <w:sz w:val="24"/>
        </w:rPr>
        <w:t>。</w:t>
      </w:r>
      <w:r w:rsidR="00034C05">
        <w:rPr>
          <w:rFonts w:ascii="宋体" w:eastAsia="宋体" w:hAnsi="宋体" w:hint="eastAsia"/>
          <w:sz w:val="24"/>
        </w:rPr>
        <w:t>该插值方法计算量小，但可能造成数据值的不连续，从而在绘制图上出现锯齿；三次线性插值是首先定位到与重采样点距离最近的8个体数据点，</w:t>
      </w:r>
      <w:r w:rsidR="00830E63">
        <w:rPr>
          <w:rFonts w:ascii="宋体" w:eastAsia="宋体" w:hAnsi="宋体" w:hint="eastAsia"/>
          <w:sz w:val="24"/>
        </w:rPr>
        <w:t>然后</w:t>
      </w:r>
      <w:r w:rsidR="00CC0FB1">
        <w:rPr>
          <w:rFonts w:ascii="宋体" w:eastAsia="宋体" w:hAnsi="宋体" w:hint="eastAsia"/>
          <w:sz w:val="24"/>
        </w:rPr>
        <w:t>根据</w:t>
      </w:r>
      <w:r w:rsidR="00830E63">
        <w:rPr>
          <w:rFonts w:ascii="宋体" w:eastAsia="宋体" w:hAnsi="宋体" w:hint="eastAsia"/>
          <w:sz w:val="24"/>
        </w:rPr>
        <w:t>距离对8个体数据点的值进行加权平均，得到重采样点的值</w:t>
      </w:r>
      <w:r w:rsidR="000D3CF5">
        <w:rPr>
          <w:rFonts w:ascii="宋体" w:eastAsia="宋体" w:hAnsi="宋体" w:hint="eastAsia"/>
          <w:sz w:val="24"/>
        </w:rPr>
        <w:t>。</w:t>
      </w:r>
      <w:r w:rsidR="001A4621">
        <w:rPr>
          <w:rFonts w:ascii="宋体" w:eastAsia="宋体" w:hAnsi="宋体" w:hint="eastAsia"/>
          <w:sz w:val="24"/>
        </w:rPr>
        <w:t>图2.4</w:t>
      </w:r>
      <w:r w:rsidR="000D3CF5">
        <w:rPr>
          <w:rFonts w:ascii="宋体" w:eastAsia="宋体" w:hAnsi="宋体" w:hint="eastAsia"/>
          <w:sz w:val="24"/>
        </w:rPr>
        <w:t>是使用三次线性插值进行重采样</w:t>
      </w:r>
      <w:r w:rsidR="001A4621">
        <w:rPr>
          <w:rFonts w:ascii="宋体" w:eastAsia="宋体" w:hAnsi="宋体" w:hint="eastAsia"/>
          <w:sz w:val="24"/>
        </w:rPr>
        <w:t>的示意图</w:t>
      </w:r>
      <w:r w:rsidR="000D3CF5">
        <w:rPr>
          <w:rFonts w:ascii="宋体" w:eastAsia="宋体" w:hAnsi="宋体" w:hint="eastAsia"/>
          <w:sz w:val="24"/>
        </w:rPr>
        <w:t>。</w:t>
      </w:r>
      <w:r w:rsidR="000D3CF5" w:rsidRPr="000D3CF5">
        <w:rPr>
          <w:rFonts w:ascii="宋体" w:eastAsia="宋体" w:hAnsi="宋体" w:hint="eastAsia"/>
          <w:sz w:val="24"/>
        </w:rPr>
        <w:t>对应的插值公式为</w:t>
      </w:r>
      <w:r w:rsidR="000D3CF5">
        <w:rPr>
          <w:rFonts w:ascii="宋体" w:eastAsia="宋体" w:hAnsi="宋体" w:hint="eastAsia"/>
          <w:sz w:val="24"/>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8"/>
        <w:gridCol w:w="1403"/>
      </w:tblGrid>
      <w:tr w:rsidR="000D3CF5" w14:paraId="4E1A84B2" w14:textId="77777777" w:rsidTr="00F855E3">
        <w:tc>
          <w:tcPr>
            <w:tcW w:w="750" w:type="pct"/>
            <w:tcMar>
              <w:left w:w="0" w:type="dxa"/>
              <w:right w:w="0" w:type="dxa"/>
            </w:tcMar>
            <w:vAlign w:val="center"/>
          </w:tcPr>
          <w:p w14:paraId="720C57DB" w14:textId="77777777" w:rsidR="000D3CF5" w:rsidRDefault="000D3CF5" w:rsidP="00F855E3"/>
        </w:tc>
        <w:tc>
          <w:tcPr>
            <w:tcW w:w="3500" w:type="pct"/>
            <w:tcMar>
              <w:top w:w="28" w:type="dxa"/>
              <w:left w:w="0" w:type="dxa"/>
              <w:bottom w:w="28" w:type="dxa"/>
              <w:right w:w="0" w:type="dxa"/>
            </w:tcMar>
            <w:vAlign w:val="center"/>
          </w:tcPr>
          <w:p w14:paraId="5E935DB3" w14:textId="2424D982" w:rsidR="000D3CF5" w:rsidRPr="000D3CF5" w:rsidRDefault="0009074D" w:rsidP="000D3CF5">
            <w:pPr>
              <w:rPr>
                <w:rFonts w:ascii="宋体" w:eastAsia="宋体" w:hAnsi="宋体"/>
                <w:sz w:val="24"/>
              </w:rPr>
            </w:pPr>
            <m:oMathPara>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v</m:t>
                    </m:r>
                  </m:sub>
                </m:sSub>
                <m:r>
                  <w:rPr>
                    <w:rFonts w:ascii="Cambria Math" w:eastAsia="宋体" w:hAnsi="Cambria Math"/>
                    <w:sz w:val="24"/>
                  </w:rPr>
                  <m:t>=</m:t>
                </m:r>
                <m:nary>
                  <m:naryPr>
                    <m:chr m:val="∑"/>
                    <m:limLoc m:val="undOvr"/>
                    <m:grow m:val="1"/>
                    <m:ctrlPr>
                      <w:rPr>
                        <w:rFonts w:ascii="Cambria Math" w:eastAsia="宋体" w:hAnsi="Cambria Math"/>
                        <w:i/>
                        <w:sz w:val="24"/>
                      </w:rPr>
                    </m:ctrlPr>
                  </m:naryPr>
                  <m:sub>
                    <m:r>
                      <w:rPr>
                        <w:rFonts w:ascii="Cambria Math" w:eastAsia="宋体" w:hAnsi="Cambria Math"/>
                        <w:sz w:val="24"/>
                      </w:rPr>
                      <m:t>i=1</m:t>
                    </m:r>
                  </m:sub>
                  <m:sup>
                    <m:r>
                      <w:rPr>
                        <w:rFonts w:ascii="Cambria Math" w:eastAsia="宋体" w:hAnsi="Cambria Math"/>
                        <w:sz w:val="24"/>
                      </w:rPr>
                      <m:t>8</m:t>
                    </m:r>
                  </m:sup>
                  <m:e>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i</m:t>
                        </m:r>
                      </m:sub>
                    </m:sSub>
                  </m:e>
                </m:nary>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i</m:t>
                        </m:r>
                        <m:r>
                          <w:rPr>
                            <w:rFonts w:ascii="Cambria Math" w:eastAsia="宋体" w:hAnsi="Cambria Math"/>
                            <w:sz w:val="24"/>
                          </w:rPr>
                          <m:t>x</m:t>
                        </m:r>
                      </m:sub>
                    </m:sSub>
                    <m:r>
                      <w:rPr>
                        <w:rFonts w:ascii="Cambria Math" w:eastAsia="宋体" w:hAnsi="Cambria Math"/>
                        <w:sz w:val="24"/>
                      </w:rPr>
                      <m:t>/a</m:t>
                    </m:r>
                  </m:e>
                </m:d>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iy</m:t>
                        </m:r>
                      </m:sub>
                    </m:sSub>
                    <m:r>
                      <w:rPr>
                        <w:rFonts w:ascii="Cambria Math" w:eastAsia="宋体" w:hAnsi="Cambria Math"/>
                        <w:sz w:val="24"/>
                      </w:rPr>
                      <m:t>/a</m:t>
                    </m:r>
                  </m:e>
                </m:d>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iz</m:t>
                        </m:r>
                      </m:sub>
                    </m:sSub>
                    <m:r>
                      <w:rPr>
                        <w:rFonts w:ascii="Cambria Math" w:eastAsia="宋体" w:hAnsi="Cambria Math"/>
                        <w:sz w:val="24"/>
                      </w:rPr>
                      <m:t>/a</m:t>
                    </m:r>
                  </m:e>
                </m:d>
              </m:oMath>
            </m:oMathPara>
          </w:p>
        </w:tc>
        <w:tc>
          <w:tcPr>
            <w:tcW w:w="750" w:type="pct"/>
            <w:tcMar>
              <w:left w:w="0" w:type="dxa"/>
              <w:right w:w="0" w:type="dxa"/>
            </w:tcMar>
            <w:vAlign w:val="center"/>
          </w:tcPr>
          <w:p w14:paraId="567E80A8" w14:textId="3DF3012B" w:rsidR="000D3CF5" w:rsidRPr="00EA5CB1" w:rsidRDefault="000D3CF5" w:rsidP="00F855E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6</w:t>
            </w:r>
            <w:r w:rsidRPr="00EA5CB1">
              <w:rPr>
                <w:rFonts w:ascii="宋体" w:eastAsia="宋体" w:hAnsi="宋体"/>
                <w:sz w:val="24"/>
              </w:rPr>
              <w:t>)</w:t>
            </w:r>
          </w:p>
        </w:tc>
      </w:tr>
    </w:tbl>
    <w:p w14:paraId="10A055E8" w14:textId="38ADC52B" w:rsidR="000D3CF5" w:rsidRDefault="000D3CF5" w:rsidP="006706B7">
      <w:pPr>
        <w:spacing w:line="400" w:lineRule="exact"/>
        <w:rPr>
          <w:rFonts w:ascii="宋体" w:eastAsia="宋体" w:hAnsi="宋体"/>
          <w:sz w:val="24"/>
        </w:rPr>
      </w:pPr>
      <w:r>
        <w:rPr>
          <w:rFonts w:ascii="宋体" w:eastAsia="宋体" w:hAnsi="宋体" w:hint="eastAsia"/>
          <w:sz w:val="24"/>
        </w:rPr>
        <w:t>式中，</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i</m:t>
            </m:r>
            <m:r>
              <w:rPr>
                <w:rFonts w:ascii="Cambria Math" w:eastAsia="宋体" w:hAnsi="Cambria Math"/>
                <w:sz w:val="24"/>
              </w:rPr>
              <m:t>x</m:t>
            </m:r>
          </m:sub>
        </m:sSub>
      </m:oMath>
      <w:r>
        <w:rPr>
          <w:rFonts w:ascii="宋体" w:eastAsia="宋体" w:hAnsi="宋体" w:hint="eastAsia"/>
          <w:sz w:val="24"/>
        </w:rPr>
        <w:t>，</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iy</m:t>
            </m:r>
          </m:sub>
        </m:sSub>
      </m:oMath>
      <w:r>
        <w:rPr>
          <w:rFonts w:ascii="宋体" w:eastAsia="宋体" w:hAnsi="宋体" w:hint="eastAsia"/>
          <w:sz w:val="24"/>
        </w:rPr>
        <w:t>，</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iz</m:t>
            </m:r>
          </m:sub>
        </m:sSub>
      </m:oMath>
      <w:r w:rsidR="00FD44B0">
        <w:rPr>
          <w:rFonts w:ascii="宋体" w:eastAsia="宋体" w:hAnsi="宋体" w:hint="eastAsia"/>
          <w:sz w:val="24"/>
        </w:rPr>
        <w:t>分别表示第</w:t>
      </w:r>
      <m:oMath>
        <m:r>
          <w:rPr>
            <w:rFonts w:ascii="Cambria Math" w:eastAsia="宋体" w:hAnsi="Cambria Math"/>
            <w:sz w:val="24"/>
          </w:rPr>
          <m:t>i</m:t>
        </m:r>
      </m:oMath>
      <w:r w:rsidR="00FD44B0">
        <w:rPr>
          <w:rFonts w:ascii="宋体" w:eastAsia="宋体" w:hAnsi="宋体" w:hint="eastAsia"/>
          <w:sz w:val="24"/>
        </w:rPr>
        <w:t>个采样点与重采样点</w:t>
      </w:r>
      <m:oMath>
        <m:r>
          <w:rPr>
            <w:rFonts w:ascii="Cambria Math" w:eastAsia="宋体" w:hAnsi="Cambria Math"/>
            <w:sz w:val="24"/>
          </w:rPr>
          <m:t>v</m:t>
        </m:r>
      </m:oMath>
      <w:r w:rsidR="00FD44B0">
        <w:rPr>
          <w:rFonts w:ascii="宋体" w:eastAsia="宋体" w:hAnsi="宋体" w:hint="eastAsia"/>
          <w:sz w:val="24"/>
        </w:rPr>
        <w:t>在</w:t>
      </w:r>
      <m:oMath>
        <m:r>
          <w:rPr>
            <w:rFonts w:ascii="Cambria Math" w:eastAsia="宋体" w:hAnsi="Cambria Math" w:hint="eastAsia"/>
            <w:sz w:val="24"/>
          </w:rPr>
          <m:t>x</m:t>
        </m:r>
      </m:oMath>
      <w:r w:rsidR="00FD44B0">
        <w:rPr>
          <w:rFonts w:ascii="宋体" w:eastAsia="宋体" w:hAnsi="宋体" w:hint="eastAsia"/>
          <w:sz w:val="24"/>
        </w:rPr>
        <w:t>，</w:t>
      </w:r>
      <m:oMath>
        <m:r>
          <w:rPr>
            <w:rFonts w:ascii="Cambria Math" w:eastAsia="宋体" w:hAnsi="Cambria Math"/>
            <w:sz w:val="24"/>
          </w:rPr>
          <m:t>y</m:t>
        </m:r>
      </m:oMath>
      <w:r w:rsidR="00FD44B0">
        <w:rPr>
          <w:rFonts w:ascii="宋体" w:eastAsia="宋体" w:hAnsi="宋体" w:hint="eastAsia"/>
          <w:sz w:val="24"/>
        </w:rPr>
        <w:t>，</w:t>
      </w:r>
      <m:oMath>
        <m:r>
          <w:rPr>
            <w:rFonts w:ascii="Cambria Math" w:eastAsia="宋体" w:hAnsi="Cambria Math"/>
            <w:sz w:val="24"/>
          </w:rPr>
          <m:t>z</m:t>
        </m:r>
      </m:oMath>
      <w:r w:rsidR="00FD44B0">
        <w:rPr>
          <w:rFonts w:ascii="宋体" w:eastAsia="宋体" w:hAnsi="宋体" w:hint="eastAsia"/>
          <w:sz w:val="24"/>
        </w:rPr>
        <w:t>轴上的距离，例如</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1</m:t>
            </m:r>
            <m:r>
              <w:rPr>
                <w:rFonts w:ascii="Cambria Math" w:eastAsia="宋体" w:hAnsi="Cambria Math"/>
                <w:sz w:val="24"/>
              </w:rPr>
              <m:t>x</m:t>
            </m:r>
          </m:sub>
        </m:sSub>
        <m:r>
          <w:rPr>
            <w:rFonts w:ascii="Cambria Math" w:eastAsia="宋体" w:hAnsi="Cambria Math" w:hint="eastAsia"/>
            <w:sz w:val="24"/>
          </w:rPr>
          <m:t>=p</m:t>
        </m:r>
      </m:oMath>
      <w:r w:rsidR="00FD44B0">
        <w:rPr>
          <w:rFonts w:ascii="宋体" w:eastAsia="宋体" w:hAnsi="宋体" w:hint="eastAsia"/>
          <w:sz w:val="24"/>
        </w:rPr>
        <w:t>，</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8z</m:t>
            </m:r>
          </m:sub>
        </m:sSub>
        <m:r>
          <w:rPr>
            <w:rFonts w:ascii="Cambria Math" w:eastAsia="宋体" w:hAnsi="Cambria Math" w:hint="eastAsia"/>
            <w:sz w:val="24"/>
          </w:rPr>
          <m:t>=</m:t>
        </m:r>
        <m:r>
          <w:rPr>
            <w:rFonts w:ascii="Cambria Math" w:eastAsia="宋体" w:hAnsi="Cambria Math"/>
            <w:sz w:val="24"/>
          </w:rPr>
          <m:t>a-r</m:t>
        </m:r>
      </m:oMath>
      <w:r w:rsidR="00FD44B0">
        <w:rPr>
          <w:rFonts w:ascii="宋体" w:eastAsia="宋体" w:hAnsi="宋体" w:hint="eastAsia"/>
          <w:sz w:val="24"/>
        </w:rPr>
        <w:t>。</w:t>
      </w:r>
    </w:p>
    <w:p w14:paraId="7D71DB7C" w14:textId="6D06D32B" w:rsidR="006706B7" w:rsidRPr="0065295A" w:rsidRDefault="006706B7" w:rsidP="006706B7">
      <w:pPr>
        <w:pStyle w:val="a7"/>
        <w:numPr>
          <w:ilvl w:val="0"/>
          <w:numId w:val="3"/>
        </w:numPr>
        <w:spacing w:line="400" w:lineRule="exact"/>
        <w:ind w:firstLineChars="0"/>
        <w:rPr>
          <w:rFonts w:ascii="宋体" w:eastAsia="宋体" w:hAnsi="宋体"/>
          <w:sz w:val="24"/>
        </w:rPr>
      </w:pPr>
      <w:r w:rsidRPr="0065295A">
        <w:rPr>
          <w:rFonts w:ascii="宋体" w:eastAsia="宋体" w:hAnsi="宋体" w:hint="eastAsia"/>
          <w:sz w:val="24"/>
        </w:rPr>
        <w:t>图像合成</w:t>
      </w:r>
    </w:p>
    <w:p w14:paraId="3F4006EF" w14:textId="72B4B48F" w:rsidR="00FD44B0" w:rsidRDefault="00FD44B0" w:rsidP="006706B7">
      <w:pPr>
        <w:spacing w:line="400" w:lineRule="exact"/>
        <w:ind w:firstLineChars="200" w:firstLine="480"/>
        <w:rPr>
          <w:rFonts w:ascii="宋体" w:eastAsia="宋体" w:hAnsi="宋体"/>
          <w:sz w:val="24"/>
        </w:rPr>
      </w:pPr>
      <w:r>
        <w:rPr>
          <w:rFonts w:ascii="宋体" w:eastAsia="宋体" w:hAnsi="宋体" w:hint="eastAsia"/>
          <w:sz w:val="24"/>
        </w:rPr>
        <w:t>通过插值计算得到一条射线上所有重采样点的颜色值与不透明度值之后，还需要将这些值</w:t>
      </w:r>
      <w:r w:rsidR="006706B7">
        <w:rPr>
          <w:rFonts w:ascii="宋体" w:eastAsia="宋体" w:hAnsi="宋体" w:hint="eastAsia"/>
          <w:sz w:val="24"/>
        </w:rPr>
        <w:t>由后向前</w:t>
      </w:r>
      <w:r>
        <w:rPr>
          <w:rFonts w:ascii="宋体" w:eastAsia="宋体" w:hAnsi="宋体" w:hint="eastAsia"/>
          <w:sz w:val="24"/>
        </w:rPr>
        <w:t>或者</w:t>
      </w:r>
      <w:r w:rsidR="006706B7">
        <w:rPr>
          <w:rFonts w:ascii="宋体" w:eastAsia="宋体" w:hAnsi="宋体" w:hint="eastAsia"/>
          <w:sz w:val="24"/>
        </w:rPr>
        <w:t>由前向后</w:t>
      </w:r>
      <w:r>
        <w:rPr>
          <w:rFonts w:ascii="宋体" w:eastAsia="宋体" w:hAnsi="宋体" w:hint="eastAsia"/>
          <w:sz w:val="24"/>
        </w:rPr>
        <w:t>进行合成，合成方法遵从光线吸收与发射模型。</w:t>
      </w:r>
      <w:r w:rsidR="00C575F7">
        <w:rPr>
          <w:rFonts w:ascii="宋体" w:eastAsia="宋体" w:hAnsi="宋体" w:hint="eastAsia"/>
          <w:sz w:val="24"/>
        </w:rPr>
        <w:t>设第</w:t>
      </w:r>
      <m:oMath>
        <m:r>
          <w:rPr>
            <w:rFonts w:ascii="Cambria Math" w:eastAsia="宋体" w:hAnsi="Cambria Math"/>
            <w:sz w:val="24"/>
          </w:rPr>
          <m:t>k</m:t>
        </m:r>
      </m:oMath>
      <w:r w:rsidR="00C575F7">
        <w:rPr>
          <w:rFonts w:ascii="宋体" w:eastAsia="宋体" w:hAnsi="宋体" w:hint="eastAsia"/>
          <w:sz w:val="24"/>
        </w:rPr>
        <w:t>个重采样点的颜色值为</w:t>
      </w:r>
      <m:oMath>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oMath>
      <w:r w:rsidR="00C575F7">
        <w:rPr>
          <w:rFonts w:ascii="宋体" w:eastAsia="宋体" w:hAnsi="宋体" w:hint="eastAsia"/>
          <w:sz w:val="24"/>
        </w:rPr>
        <w:t>，不透明度值为</w:t>
      </w:r>
      <m:oMath>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w:r w:rsidR="00C575F7">
        <w:rPr>
          <w:rFonts w:ascii="宋体" w:eastAsia="宋体" w:hAnsi="宋体" w:hint="eastAsia"/>
          <w:sz w:val="24"/>
        </w:rPr>
        <w:t>；进入第</w:t>
      </w:r>
      <m:oMath>
        <m:r>
          <w:rPr>
            <w:rFonts w:ascii="Cambria Math" w:eastAsia="宋体" w:hAnsi="Cambria Math"/>
            <w:sz w:val="24"/>
          </w:rPr>
          <m:t>k</m:t>
        </m:r>
      </m:oMath>
      <w:r w:rsidR="00C575F7">
        <w:rPr>
          <w:rFonts w:ascii="宋体" w:eastAsia="宋体" w:hAnsi="宋体" w:hint="eastAsia"/>
          <w:sz w:val="24"/>
        </w:rPr>
        <w:t>个重采样点的光线的颜色值为</w:t>
      </w:r>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in</m:t>
            </m:r>
          </m:sup>
        </m:sSubSup>
      </m:oMath>
      <w:r w:rsidR="00C575F7">
        <w:rPr>
          <w:rFonts w:ascii="宋体" w:eastAsia="宋体" w:hAnsi="宋体" w:hint="eastAsia"/>
          <w:sz w:val="24"/>
        </w:rPr>
        <w:t>，不透明度值为</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oMath>
      <w:r w:rsidR="00C575F7">
        <w:rPr>
          <w:rFonts w:ascii="宋体" w:eastAsia="宋体" w:hAnsi="宋体" w:hint="eastAsia"/>
          <w:sz w:val="24"/>
        </w:rPr>
        <w:t>；从第</w:t>
      </w:r>
      <m:oMath>
        <m:r>
          <w:rPr>
            <w:rFonts w:ascii="Cambria Math" w:eastAsia="宋体" w:hAnsi="Cambria Math"/>
            <w:sz w:val="24"/>
          </w:rPr>
          <m:t>k</m:t>
        </m:r>
      </m:oMath>
      <w:r w:rsidR="00C575F7">
        <w:rPr>
          <w:rFonts w:ascii="宋体" w:eastAsia="宋体" w:hAnsi="宋体" w:hint="eastAsia"/>
          <w:sz w:val="24"/>
        </w:rPr>
        <w:t>个重采样点出来的光线的颜色值为</w:t>
      </w:r>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hint="eastAsia"/>
                <w:sz w:val="24"/>
              </w:rPr>
              <m:t>out</m:t>
            </m:r>
          </m:sup>
        </m:sSubSup>
      </m:oMath>
      <w:r w:rsidR="00C575F7">
        <w:rPr>
          <w:rFonts w:ascii="宋体" w:eastAsia="宋体" w:hAnsi="宋体" w:hint="eastAsia"/>
          <w:sz w:val="24"/>
        </w:rPr>
        <w:t>，不透明度值为</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oMath>
      <w:r w:rsidR="00C575F7">
        <w:rPr>
          <w:rFonts w:ascii="宋体" w:eastAsia="宋体" w:hAnsi="宋体" w:hint="eastAsia"/>
          <w:sz w:val="24"/>
        </w:rPr>
        <w:t>。</w:t>
      </w:r>
    </w:p>
    <w:p w14:paraId="40A52DB2" w14:textId="53370E2E" w:rsidR="00F855E3" w:rsidRDefault="00246A76" w:rsidP="00C575F7">
      <w:pPr>
        <w:keepNext/>
        <w:jc w:val="center"/>
      </w:pPr>
      <w:r>
        <w:rPr>
          <w:noProof/>
        </w:rPr>
        <w:lastRenderedPageBreak/>
        <w:drawing>
          <wp:inline distT="0" distB="0" distL="0" distR="0" wp14:anchorId="0227D108" wp14:editId="730662AF">
            <wp:extent cx="5108055" cy="173671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5314" cy="1739182"/>
                    </a:xfrm>
                    <a:prstGeom prst="rect">
                      <a:avLst/>
                    </a:prstGeom>
                  </pic:spPr>
                </pic:pic>
              </a:graphicData>
            </a:graphic>
          </wp:inline>
        </w:drawing>
      </w:r>
    </w:p>
    <w:p w14:paraId="359DBE2A" w14:textId="5704BFB2" w:rsidR="00F855E3" w:rsidRPr="00C575F7" w:rsidRDefault="00F855E3" w:rsidP="00C575F7">
      <w:pPr>
        <w:pStyle w:val="af3"/>
        <w:spacing w:line="400" w:lineRule="exact"/>
        <w:jc w:val="center"/>
        <w:rPr>
          <w:rFonts w:ascii="宋体" w:eastAsia="宋体" w:hAnsi="宋体"/>
          <w:sz w:val="21"/>
          <w:szCs w:val="21"/>
        </w:rPr>
      </w:pPr>
      <w:bookmarkStart w:id="1340" w:name="OLE_LINK13"/>
      <w:r w:rsidRPr="00C575F7">
        <w:rPr>
          <w:rFonts w:ascii="宋体" w:eastAsia="宋体" w:hAnsi="宋体"/>
          <w:sz w:val="21"/>
          <w:szCs w:val="21"/>
        </w:rPr>
        <w:t>图2.</w:t>
      </w:r>
      <w:r w:rsidR="00C575F7">
        <w:rPr>
          <w:rFonts w:ascii="宋体" w:eastAsia="宋体" w:hAnsi="宋体" w:hint="eastAsia"/>
          <w:sz w:val="21"/>
          <w:szCs w:val="21"/>
        </w:rPr>
        <w:t>5</w:t>
      </w:r>
      <w:r w:rsidRPr="00C575F7">
        <w:rPr>
          <w:rFonts w:ascii="宋体" w:eastAsia="宋体" w:hAnsi="宋体"/>
          <w:sz w:val="21"/>
          <w:szCs w:val="21"/>
        </w:rPr>
        <w:t xml:space="preserve"> </w:t>
      </w:r>
      <w:r w:rsidR="00C575F7" w:rsidRPr="00C575F7">
        <w:rPr>
          <w:rFonts w:ascii="宋体" w:eastAsia="宋体" w:hAnsi="宋体" w:hint="eastAsia"/>
          <w:sz w:val="21"/>
          <w:szCs w:val="21"/>
        </w:rPr>
        <w:t>图像合成示意图。</w:t>
      </w:r>
    </w:p>
    <w:bookmarkEnd w:id="1340"/>
    <w:p w14:paraId="612ADBE0" w14:textId="3A1E7E8F" w:rsidR="006706B7" w:rsidRDefault="006706B7" w:rsidP="00E70D60">
      <w:pPr>
        <w:spacing w:line="400" w:lineRule="exact"/>
        <w:ind w:firstLineChars="200" w:firstLine="480"/>
        <w:rPr>
          <w:rFonts w:ascii="宋体" w:eastAsia="宋体" w:hAnsi="宋体"/>
          <w:sz w:val="24"/>
        </w:rPr>
      </w:pPr>
      <w:r>
        <w:rPr>
          <w:rFonts w:ascii="宋体" w:eastAsia="宋体" w:hAnsi="宋体" w:hint="eastAsia"/>
          <w:sz w:val="24"/>
        </w:rPr>
        <w:t>由后向前图像合成是</w:t>
      </w:r>
      <w:r w:rsidR="00246A76">
        <w:rPr>
          <w:rFonts w:ascii="宋体" w:eastAsia="宋体" w:hAnsi="宋体" w:hint="eastAsia"/>
          <w:sz w:val="24"/>
        </w:rPr>
        <w:t>将</w:t>
      </w:r>
      <m:oMath>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oMath>
      <w:r w:rsidR="00246A76">
        <w:rPr>
          <w:rFonts w:ascii="宋体" w:eastAsia="宋体" w:hAnsi="宋体" w:hint="eastAsia"/>
          <w:sz w:val="24"/>
        </w:rPr>
        <w:t>与</w:t>
      </w:r>
      <m:oMath>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w:r>
        <w:rPr>
          <w:rFonts w:ascii="宋体" w:eastAsia="宋体" w:hAnsi="宋体" w:hint="eastAsia"/>
          <w:sz w:val="24"/>
        </w:rPr>
        <w:t>沿着与射线相反的方向进行合成，如</w:t>
      </w:r>
      <w:r w:rsidR="00374AD2">
        <w:rPr>
          <w:rFonts w:ascii="宋体" w:eastAsia="宋体" w:hAnsi="宋体" w:hint="eastAsia"/>
          <w:sz w:val="24"/>
        </w:rPr>
        <w:t>图</w:t>
      </w:r>
      <w:r w:rsidR="00C575F7">
        <w:rPr>
          <w:rFonts w:ascii="宋体" w:eastAsia="宋体" w:hAnsi="宋体" w:hint="eastAsia"/>
          <w:sz w:val="24"/>
        </w:rPr>
        <w:t>2</w:t>
      </w:r>
      <w:r w:rsidR="00C575F7">
        <w:rPr>
          <w:rFonts w:ascii="宋体" w:eastAsia="宋体" w:hAnsi="宋体"/>
          <w:sz w:val="24"/>
        </w:rPr>
        <w:t>.</w:t>
      </w:r>
      <w:r w:rsidR="00C575F7">
        <w:rPr>
          <w:rFonts w:ascii="宋体" w:eastAsia="宋体" w:hAnsi="宋体" w:hint="eastAsia"/>
          <w:sz w:val="24"/>
        </w:rPr>
        <w:t>5</w:t>
      </w:r>
      <w:r w:rsidR="00C575F7">
        <w:rPr>
          <w:rFonts w:ascii="宋体" w:eastAsia="宋体" w:hAnsi="宋体"/>
          <w:sz w:val="24"/>
        </w:rPr>
        <w:t>(a)</w:t>
      </w:r>
      <w:r>
        <w:rPr>
          <w:rFonts w:ascii="宋体" w:eastAsia="宋体" w:hAnsi="宋体" w:hint="eastAsia"/>
          <w:sz w:val="24"/>
        </w:rPr>
        <w:t>所示。</w:t>
      </w:r>
      <w:r w:rsidR="00E70D60">
        <w:rPr>
          <w:rFonts w:ascii="宋体" w:eastAsia="宋体" w:hAnsi="宋体" w:hint="eastAsia"/>
          <w:sz w:val="24"/>
        </w:rPr>
        <w:t>则依照式(</w:t>
      </w:r>
      <w:r w:rsidR="00E70D60">
        <w:rPr>
          <w:rFonts w:ascii="宋体" w:eastAsia="宋体" w:hAnsi="宋体"/>
          <w:sz w:val="24"/>
        </w:rPr>
        <w:t>2.5)</w:t>
      </w:r>
      <w:r w:rsidR="00E70D60">
        <w:rPr>
          <w:rFonts w:ascii="宋体" w:eastAsia="宋体" w:hAnsi="宋体" w:hint="eastAsia"/>
          <w:sz w:val="24"/>
        </w:rPr>
        <w:t>可以得到</w:t>
      </w:r>
      <w:r w:rsidR="00C575F7">
        <w:rPr>
          <w:rFonts w:ascii="宋体" w:eastAsia="宋体" w:hAnsi="宋体" w:hint="eastAsia"/>
          <w:sz w:val="24"/>
        </w:rPr>
        <w:t>合成公式</w:t>
      </w:r>
      <w:r w:rsidR="00E70D60">
        <w:rPr>
          <w:rFonts w:ascii="宋体" w:eastAsia="宋体" w:hAnsi="宋体" w:hint="eastAsia"/>
          <w:sz w:val="24"/>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8"/>
        <w:gridCol w:w="1403"/>
      </w:tblGrid>
      <w:tr w:rsidR="00E70D60" w14:paraId="6A5571AC" w14:textId="77777777" w:rsidTr="00F855E3">
        <w:tc>
          <w:tcPr>
            <w:tcW w:w="750" w:type="pct"/>
            <w:tcMar>
              <w:left w:w="0" w:type="dxa"/>
              <w:right w:w="0" w:type="dxa"/>
            </w:tcMar>
            <w:vAlign w:val="center"/>
          </w:tcPr>
          <w:p w14:paraId="146B4882" w14:textId="77777777" w:rsidR="00E70D60" w:rsidRDefault="00E70D60" w:rsidP="00E70D60">
            <w:pPr>
              <w:spacing w:line="400" w:lineRule="exact"/>
            </w:pPr>
            <w:bookmarkStart w:id="1341" w:name="OLE_LINK6"/>
          </w:p>
        </w:tc>
        <w:tc>
          <w:tcPr>
            <w:tcW w:w="3500" w:type="pct"/>
            <w:tcMar>
              <w:top w:w="28" w:type="dxa"/>
              <w:left w:w="0" w:type="dxa"/>
              <w:bottom w:w="28" w:type="dxa"/>
              <w:right w:w="0" w:type="dxa"/>
            </w:tcMar>
            <w:vAlign w:val="center"/>
          </w:tcPr>
          <w:p w14:paraId="72C968FB" w14:textId="35CEFDDA" w:rsidR="00E70D60" w:rsidRDefault="0009074D" w:rsidP="00E70D60">
            <w:pPr>
              <w:spacing w:line="400" w:lineRule="exact"/>
              <w:jc w:val="center"/>
            </w:pPr>
            <m:oMathPara>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hint="eastAsia"/>
                        <w:sz w:val="24"/>
                      </w:rPr>
                      <m:t>out</m:t>
                    </m:r>
                  </m:sup>
                </m:sSubSup>
                <m:r>
                  <w:rPr>
                    <w:rFonts w:ascii="Cambria Math"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in</m:t>
                    </m:r>
                  </m:sup>
                </m:sSubSup>
                <m:r>
                  <w:rPr>
                    <w:rFonts w:ascii="Cambria Math" w:hAnsi="Cambria Math"/>
                    <w:sz w:val="24"/>
                  </w:rPr>
                  <m:t>(</m:t>
                </m:r>
                <m:r>
                  <w:rPr>
                    <w:rFonts w:ascii="Cambria Math" w:hAnsi="Cambria Math" w:hint="eastAsia"/>
                    <w:sz w:val="24"/>
                  </w:rPr>
                  <m:t>1</m:t>
                </m:r>
                <m:r>
                  <w:rPr>
                    <w:rFonts w:ascii="微软雅黑" w:eastAsia="微软雅黑" w:hAnsi="微软雅黑" w:cs="微软雅黑" w:hint="eastAsia"/>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r>
                  <w:rPr>
                    <w:rFonts w:ascii="Cambria Math"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m:oMathPara>
          </w:p>
        </w:tc>
        <w:tc>
          <w:tcPr>
            <w:tcW w:w="750" w:type="pct"/>
            <w:tcMar>
              <w:left w:w="0" w:type="dxa"/>
              <w:right w:w="0" w:type="dxa"/>
            </w:tcMar>
            <w:vAlign w:val="center"/>
          </w:tcPr>
          <w:p w14:paraId="33CD6982" w14:textId="51DBBDFB" w:rsidR="00E70D60" w:rsidRPr="00EA5CB1" w:rsidRDefault="00E70D60" w:rsidP="00E70D60">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7</w:t>
            </w:r>
            <w:r w:rsidRPr="00EA5CB1">
              <w:rPr>
                <w:rFonts w:ascii="宋体" w:eastAsia="宋体" w:hAnsi="宋体"/>
                <w:sz w:val="24"/>
              </w:rPr>
              <w:t>)</w:t>
            </w:r>
          </w:p>
        </w:tc>
      </w:tr>
    </w:tbl>
    <w:bookmarkEnd w:id="1341"/>
    <w:p w14:paraId="058F8400" w14:textId="1A44BE87" w:rsidR="00E70D60" w:rsidRDefault="00E70D60" w:rsidP="00E70D60">
      <w:pPr>
        <w:spacing w:line="400" w:lineRule="exact"/>
        <w:rPr>
          <w:rFonts w:ascii="宋体" w:eastAsia="宋体" w:hAnsi="宋体"/>
          <w:sz w:val="24"/>
        </w:rPr>
      </w:pPr>
      <w:r>
        <w:rPr>
          <w:rFonts w:ascii="宋体" w:eastAsia="宋体" w:hAnsi="宋体" w:hint="eastAsia"/>
          <w:sz w:val="24"/>
        </w:rPr>
        <w:t>设初始颜色值为</w:t>
      </w:r>
      <m:oMath>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hint="eastAsia"/>
                <w:sz w:val="24"/>
              </w:rPr>
              <m:t>0</m:t>
            </m:r>
          </m:sub>
        </m:sSub>
      </m:oMath>
      <w:r>
        <w:rPr>
          <w:rFonts w:ascii="宋体" w:eastAsia="宋体" w:hAnsi="宋体" w:hint="eastAsia"/>
          <w:sz w:val="24"/>
        </w:rPr>
        <w:t>，</w:t>
      </w:r>
      <w:r w:rsidR="00CE57F4">
        <w:rPr>
          <w:rFonts w:ascii="宋体" w:eastAsia="宋体" w:hAnsi="宋体" w:hint="eastAsia"/>
          <w:sz w:val="24"/>
        </w:rPr>
        <w:t>第</w:t>
      </w:r>
      <m:oMath>
        <m:r>
          <w:rPr>
            <w:rFonts w:ascii="Cambria Math" w:eastAsia="宋体" w:hAnsi="Cambria Math"/>
            <w:sz w:val="24"/>
          </w:rPr>
          <m:t>k</m:t>
        </m:r>
      </m:oMath>
      <w:r w:rsidR="00CE57F4">
        <w:rPr>
          <w:rFonts w:ascii="宋体" w:eastAsia="宋体" w:hAnsi="宋体" w:hint="eastAsia"/>
          <w:sz w:val="24"/>
        </w:rPr>
        <w:t>个重采样点的透明度</w:t>
      </w:r>
      <m:oMath>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hint="eastAsia"/>
                <w:sz w:val="24"/>
              </w:rPr>
              <m:t>k</m:t>
            </m:r>
          </m:sub>
        </m:sSub>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w:r w:rsidR="00B706EB">
        <w:rPr>
          <w:rFonts w:ascii="宋体" w:eastAsia="宋体" w:hAnsi="宋体" w:hint="eastAsia"/>
          <w:sz w:val="24"/>
        </w:rPr>
        <w:t>，</w:t>
      </w:r>
      <w:r>
        <w:rPr>
          <w:rFonts w:ascii="宋体" w:eastAsia="宋体" w:hAnsi="宋体" w:hint="eastAsia"/>
          <w:sz w:val="24"/>
        </w:rPr>
        <w:t>将式(</w:t>
      </w:r>
      <w:r>
        <w:rPr>
          <w:rFonts w:ascii="宋体" w:eastAsia="宋体" w:hAnsi="宋体"/>
          <w:sz w:val="24"/>
        </w:rPr>
        <w:t>2.7)</w:t>
      </w:r>
      <w:r>
        <w:rPr>
          <w:rFonts w:ascii="宋体" w:eastAsia="宋体" w:hAnsi="宋体" w:hint="eastAsia"/>
          <w:sz w:val="24"/>
        </w:rPr>
        <w:t>应用于所有重采样点后，可以得到最终合成的颜色值为</w:t>
      </w:r>
      <m:oMath>
        <m:r>
          <w:rPr>
            <w:rFonts w:ascii="Cambria Math" w:eastAsia="宋体" w:hAnsi="Cambria Math"/>
            <w:sz w:val="24"/>
          </w:rPr>
          <m:t>C</m:t>
        </m:r>
      </m:oMath>
      <w:r>
        <w:rPr>
          <w:rFonts w:ascii="宋体" w:eastAsia="宋体" w:hAnsi="宋体" w:hint="eastAsia"/>
          <w:sz w:val="24"/>
        </w:rPr>
        <w:t>为</w:t>
      </w:r>
      <w:r w:rsidR="00D8325A">
        <w:rPr>
          <w:rFonts w:ascii="宋体" w:eastAsia="宋体" w:hAnsi="宋体" w:hint="eastAsia"/>
          <w:sz w:val="24"/>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8"/>
        <w:gridCol w:w="1403"/>
      </w:tblGrid>
      <w:tr w:rsidR="00CE57F4" w14:paraId="78F9F056" w14:textId="77777777" w:rsidTr="00D8325A">
        <w:tc>
          <w:tcPr>
            <w:tcW w:w="750" w:type="pct"/>
            <w:tcMar>
              <w:left w:w="0" w:type="dxa"/>
              <w:right w:w="0" w:type="dxa"/>
            </w:tcMar>
            <w:vAlign w:val="center"/>
          </w:tcPr>
          <w:p w14:paraId="05ECB54F" w14:textId="77777777" w:rsidR="00CE57F4" w:rsidRDefault="00CE57F4" w:rsidP="00F855E3"/>
        </w:tc>
        <w:tc>
          <w:tcPr>
            <w:tcW w:w="3500" w:type="pct"/>
            <w:tcMar>
              <w:top w:w="28" w:type="dxa"/>
              <w:left w:w="567" w:type="dxa"/>
              <w:bottom w:w="28" w:type="dxa"/>
              <w:right w:w="0" w:type="dxa"/>
            </w:tcMar>
            <w:vAlign w:val="center"/>
          </w:tcPr>
          <w:p w14:paraId="60B4B8A3" w14:textId="2241F09C" w:rsidR="00CE57F4" w:rsidRPr="00311CB5" w:rsidRDefault="00452D99" w:rsidP="00311CB5">
            <w:pPr>
              <w:ind w:firstLineChars="550" w:firstLine="1320"/>
              <w:jc w:val="right"/>
              <w:rPr>
                <w:rFonts w:ascii="宋体" w:eastAsia="宋体" w:hAnsi="宋体"/>
                <w:sz w:val="24"/>
              </w:rPr>
            </w:pPr>
            <m:oMathPara>
              <m:oMathParaPr>
                <m:jc m:val="left"/>
              </m:oMathParaPr>
              <m:oMath>
                <m:r>
                  <w:rPr>
                    <w:rFonts w:ascii="Cambria Math" w:eastAsia="宋体" w:hAnsi="Cambria Math"/>
                    <w:sz w:val="24"/>
                  </w:rPr>
                  <m:t xml:space="preserve">        C</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n</m:t>
                    </m:r>
                  </m:sub>
                  <m:sup>
                    <m:r>
                      <w:rPr>
                        <w:rFonts w:ascii="Cambria Math" w:eastAsia="宋体" w:hAnsi="Cambria Math" w:hint="eastAsia"/>
                        <w:sz w:val="24"/>
                      </w:rPr>
                      <m:t>out</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n</m:t>
                    </m:r>
                  </m:sub>
                  <m:sup>
                    <m:r>
                      <w:rPr>
                        <w:rFonts w:ascii="Cambria Math" w:eastAsia="宋体" w:hAnsi="Cambria Math"/>
                        <w:sz w:val="24"/>
                      </w:rPr>
                      <m:t>in</m:t>
                    </m:r>
                  </m:sup>
                </m:sSubSup>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n</m:t>
                    </m:r>
                  </m:sub>
                </m:sSub>
              </m:oMath>
            </m:oMathPara>
          </w:p>
          <w:p w14:paraId="0BFA7603" w14:textId="7103765C" w:rsidR="00B706EB" w:rsidRPr="00452D99" w:rsidRDefault="00B706EB" w:rsidP="00311CB5">
            <w:pPr>
              <w:ind w:firstLineChars="150" w:firstLine="360"/>
              <w:jc w:val="right"/>
              <w:rPr>
                <w:rFonts w:ascii="宋体" w:eastAsia="宋体" w:hAnsi="宋体"/>
                <w:sz w:val="24"/>
              </w:rPr>
            </w:pPr>
            <m:oMathPara>
              <m:oMathParaPr>
                <m:jc m:val="center"/>
              </m:oMathParaPr>
              <m:oMath>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n-1</m:t>
                    </m:r>
                  </m:sub>
                  <m:sup>
                    <m:r>
                      <w:rPr>
                        <w:rFonts w:ascii="Cambria Math" w:eastAsia="宋体" w:hAnsi="Cambria Math"/>
                        <w:sz w:val="24"/>
                      </w:rPr>
                      <m:t>in</m:t>
                    </m:r>
                  </m:sup>
                </m:sSubSup>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n-1</m:t>
                    </m:r>
                  </m:sub>
                </m:sSub>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n-1</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n-1</m:t>
                    </m:r>
                  </m:sub>
                </m:sSub>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n</m:t>
                    </m:r>
                  </m:sub>
                </m:sSub>
              </m:oMath>
            </m:oMathPara>
          </w:p>
          <w:p w14:paraId="64F43944" w14:textId="619A5B6C" w:rsidR="00B706EB" w:rsidRPr="00311CB5" w:rsidRDefault="00311CB5" w:rsidP="00311CB5">
            <w:pPr>
              <w:ind w:firstLineChars="400" w:firstLine="960"/>
              <w:jc w:val="right"/>
              <w:rPr>
                <w:rFonts w:ascii="宋体" w:eastAsia="宋体" w:hAnsi="宋体"/>
                <w:sz w:val="24"/>
              </w:rPr>
            </w:pPr>
            <m:oMathPara>
              <m:oMathParaPr>
                <m:jc m:val="left"/>
              </m:oMathParaPr>
              <m:oMath>
                <m:r>
                  <m:rPr>
                    <m:sty m:val="p"/>
                  </m:rPr>
                  <w:rPr>
                    <w:rFonts w:ascii="Cambria Math" w:eastAsia="宋体" w:hAnsi="Cambria Math"/>
                    <w:sz w:val="24"/>
                  </w:rPr>
                  <m:t xml:space="preserve">             =</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0</m:t>
                    </m:r>
                  </m:sub>
                </m:sSub>
                <m:nary>
                  <m:naryPr>
                    <m:chr m:val="∏"/>
                    <m:limLoc m:val="undOvr"/>
                    <m:ctrlPr>
                      <w:rPr>
                        <w:rFonts w:ascii="Cambria Math" w:eastAsia="宋体" w:hAnsi="Cambria Math"/>
                        <w:i/>
                        <w:sz w:val="24"/>
                      </w:rPr>
                    </m:ctrlPr>
                  </m:naryPr>
                  <m:sub>
                    <m:r>
                      <w:rPr>
                        <w:rFonts w:ascii="Cambria Math" w:eastAsia="宋体" w:hAnsi="Cambria Math"/>
                        <w:sz w:val="24"/>
                      </w:rPr>
                      <m:t>i=1</m:t>
                    </m:r>
                  </m:sub>
                  <m:sup>
                    <m:r>
                      <w:rPr>
                        <w:rFonts w:ascii="Cambria Math" w:eastAsia="宋体" w:hAnsi="Cambria Math"/>
                        <w:sz w:val="24"/>
                      </w:rPr>
                      <m:t>n</m:t>
                    </m:r>
                  </m:sup>
                  <m:e>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hint="eastAsia"/>
                            <w:sz w:val="24"/>
                          </w:rPr>
                          <m:t>i</m:t>
                        </m:r>
                      </m:sub>
                    </m:sSub>
                  </m:e>
                </m:nary>
                <m:r>
                  <w:rPr>
                    <w:rFonts w:ascii="Cambria Math" w:eastAsia="宋体" w:hAnsi="Cambria Math"/>
                    <w:sz w:val="24"/>
                  </w:rPr>
                  <m:t>+</m:t>
                </m:r>
                <m:nary>
                  <m:naryPr>
                    <m:chr m:val="∑"/>
                    <m:limLoc m:val="undOvr"/>
                    <m:grow m:val="1"/>
                    <m:ctrlPr>
                      <w:rPr>
                        <w:rFonts w:ascii="Cambria Math" w:eastAsia="宋体" w:hAnsi="Cambria Math"/>
                        <w:i/>
                        <w:sz w:val="24"/>
                      </w:rPr>
                    </m:ctrlPr>
                  </m:naryPr>
                  <m:sub>
                    <m:r>
                      <w:rPr>
                        <w:rFonts w:ascii="Cambria Math" w:eastAsia="宋体" w:hAnsi="Cambria Math"/>
                        <w:sz w:val="24"/>
                      </w:rPr>
                      <m:t>i=1</m:t>
                    </m:r>
                  </m:sub>
                  <m:sup>
                    <m:r>
                      <w:rPr>
                        <w:rFonts w:ascii="Cambria Math" w:eastAsia="宋体" w:hAnsi="Cambria Math"/>
                        <w:sz w:val="24"/>
                      </w:rPr>
                      <m:t>n</m:t>
                    </m:r>
                  </m:sup>
                  <m:e>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i</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i</m:t>
                        </m:r>
                      </m:sub>
                    </m:sSub>
                  </m:e>
                </m:nary>
                <m:nary>
                  <m:naryPr>
                    <m:chr m:val="∏"/>
                    <m:limLoc m:val="undOvr"/>
                    <m:ctrlPr>
                      <w:rPr>
                        <w:rFonts w:ascii="Cambria Math" w:eastAsia="宋体" w:hAnsi="Cambria Math"/>
                        <w:i/>
                        <w:sz w:val="24"/>
                      </w:rPr>
                    </m:ctrlPr>
                  </m:naryPr>
                  <m:sub>
                    <m:r>
                      <w:rPr>
                        <w:rFonts w:ascii="Cambria Math" w:eastAsia="宋体" w:hAnsi="Cambria Math"/>
                        <w:sz w:val="24"/>
                      </w:rPr>
                      <m:t>j=i</m:t>
                    </m:r>
                  </m:sub>
                  <m:sup>
                    <m:r>
                      <w:rPr>
                        <w:rFonts w:ascii="Cambria Math" w:eastAsia="宋体" w:hAnsi="Cambria Math"/>
                        <w:sz w:val="24"/>
                      </w:rPr>
                      <m:t>n</m:t>
                    </m:r>
                  </m:sup>
                  <m:e>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hint="eastAsia"/>
                            <w:sz w:val="24"/>
                          </w:rPr>
                          <m:t>i</m:t>
                        </m:r>
                      </m:sub>
                    </m:sSub>
                  </m:e>
                </m:nary>
                <m:r>
                  <w:rPr>
                    <w:rFonts w:ascii="Cambria Math" w:eastAsia="宋体" w:hAnsi="Cambria Math"/>
                    <w:sz w:val="24"/>
                  </w:rPr>
                  <m:t>)</m:t>
                </m:r>
              </m:oMath>
            </m:oMathPara>
          </w:p>
        </w:tc>
        <w:tc>
          <w:tcPr>
            <w:tcW w:w="750" w:type="pct"/>
            <w:tcMar>
              <w:left w:w="0" w:type="dxa"/>
              <w:right w:w="0" w:type="dxa"/>
            </w:tcMar>
            <w:vAlign w:val="center"/>
          </w:tcPr>
          <w:p w14:paraId="0845CDEF" w14:textId="6742AF8F" w:rsidR="00CE57F4" w:rsidRPr="00EA5CB1" w:rsidRDefault="00CE57F4" w:rsidP="00F855E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sidR="00D8325A">
              <w:rPr>
                <w:rFonts w:ascii="宋体" w:eastAsia="宋体" w:hAnsi="宋体" w:hint="eastAsia"/>
                <w:sz w:val="24"/>
              </w:rPr>
              <w:t>8</w:t>
            </w:r>
            <w:r w:rsidRPr="00EA5CB1">
              <w:rPr>
                <w:rFonts w:ascii="宋体" w:eastAsia="宋体" w:hAnsi="宋体"/>
                <w:sz w:val="24"/>
              </w:rPr>
              <w:t>)</w:t>
            </w:r>
          </w:p>
        </w:tc>
      </w:tr>
    </w:tbl>
    <w:p w14:paraId="2C49FA16" w14:textId="5D109FBC" w:rsidR="00E70D60" w:rsidRDefault="00246A76" w:rsidP="00C575F7">
      <w:pPr>
        <w:spacing w:line="400" w:lineRule="exact"/>
        <w:ind w:firstLineChars="200" w:firstLine="480"/>
        <w:rPr>
          <w:rFonts w:ascii="宋体" w:eastAsia="宋体" w:hAnsi="宋体"/>
          <w:sz w:val="24"/>
        </w:rPr>
      </w:pPr>
      <w:r>
        <w:rPr>
          <w:rFonts w:ascii="宋体" w:eastAsia="宋体" w:hAnsi="宋体" w:hint="eastAsia"/>
          <w:sz w:val="24"/>
        </w:rPr>
        <w:t>由后向前图像合成是将</w:t>
      </w:r>
      <m:oMath>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oMath>
      <w:r>
        <w:rPr>
          <w:rFonts w:ascii="宋体" w:eastAsia="宋体" w:hAnsi="宋体" w:hint="eastAsia"/>
          <w:sz w:val="24"/>
        </w:rPr>
        <w:t>与</w:t>
      </w:r>
      <m:oMath>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w:r>
        <w:rPr>
          <w:rFonts w:ascii="宋体" w:eastAsia="宋体" w:hAnsi="宋体" w:hint="eastAsia"/>
          <w:sz w:val="24"/>
        </w:rPr>
        <w:t>沿着射线方向进行合成</w:t>
      </w:r>
      <w:r w:rsidR="00C575F7">
        <w:rPr>
          <w:rFonts w:ascii="宋体" w:eastAsia="宋体" w:hAnsi="宋体" w:hint="eastAsia"/>
          <w:sz w:val="24"/>
        </w:rPr>
        <w:t>，如</w:t>
      </w:r>
      <w:r w:rsidR="001A4621">
        <w:rPr>
          <w:rFonts w:ascii="宋体" w:eastAsia="宋体" w:hAnsi="宋体" w:hint="eastAsia"/>
          <w:sz w:val="24"/>
        </w:rPr>
        <w:t>图</w:t>
      </w:r>
      <w:r w:rsidR="00C575F7">
        <w:rPr>
          <w:rFonts w:ascii="宋体" w:eastAsia="宋体" w:hAnsi="宋体" w:hint="eastAsia"/>
          <w:sz w:val="24"/>
        </w:rPr>
        <w:t>2</w:t>
      </w:r>
      <w:r w:rsidR="00C575F7">
        <w:rPr>
          <w:rFonts w:ascii="宋体" w:eastAsia="宋体" w:hAnsi="宋体"/>
          <w:sz w:val="24"/>
        </w:rPr>
        <w:t>.</w:t>
      </w:r>
      <w:r w:rsidR="00C575F7">
        <w:rPr>
          <w:rFonts w:ascii="宋体" w:eastAsia="宋体" w:hAnsi="宋体" w:hint="eastAsia"/>
          <w:sz w:val="24"/>
        </w:rPr>
        <w:t>5</w:t>
      </w:r>
      <w:r w:rsidR="00C575F7">
        <w:rPr>
          <w:rFonts w:ascii="宋体" w:eastAsia="宋体" w:hAnsi="宋体"/>
          <w:sz w:val="24"/>
        </w:rPr>
        <w:t>(</w:t>
      </w:r>
      <w:r w:rsidR="00C575F7">
        <w:rPr>
          <w:rFonts w:ascii="宋体" w:eastAsia="宋体" w:hAnsi="宋体" w:hint="eastAsia"/>
          <w:sz w:val="24"/>
        </w:rPr>
        <w:t>b</w:t>
      </w:r>
      <w:r w:rsidR="00C575F7">
        <w:rPr>
          <w:rFonts w:ascii="宋体" w:eastAsia="宋体" w:hAnsi="宋体"/>
          <w:sz w:val="24"/>
        </w:rPr>
        <w:t>)</w:t>
      </w:r>
      <w:r w:rsidR="00C575F7">
        <w:rPr>
          <w:rFonts w:ascii="宋体" w:eastAsia="宋体" w:hAnsi="宋体" w:hint="eastAsia"/>
          <w:sz w:val="24"/>
        </w:rPr>
        <w:t>所示。合成公式</w:t>
      </w:r>
      <w:r w:rsidR="000B148D">
        <w:rPr>
          <w:rFonts w:ascii="宋体" w:eastAsia="宋体" w:hAnsi="宋体" w:hint="eastAsia"/>
          <w:sz w:val="24"/>
        </w:rPr>
        <w:t>为</w:t>
      </w:r>
      <w:r w:rsidR="00C575F7">
        <w:rPr>
          <w:rFonts w:ascii="宋体" w:eastAsia="宋体" w:hAnsi="宋体" w:hint="eastAsia"/>
          <w:sz w:val="24"/>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8"/>
        <w:gridCol w:w="1403"/>
      </w:tblGrid>
      <w:tr w:rsidR="006D6DD5" w14:paraId="76EFEED0" w14:textId="77777777" w:rsidTr="00EC1343">
        <w:tc>
          <w:tcPr>
            <w:tcW w:w="750" w:type="pct"/>
            <w:tcMar>
              <w:left w:w="0" w:type="dxa"/>
              <w:right w:w="0" w:type="dxa"/>
            </w:tcMar>
            <w:vAlign w:val="center"/>
          </w:tcPr>
          <w:p w14:paraId="03ED8E68" w14:textId="77777777" w:rsidR="006D6DD5" w:rsidRDefault="006D6DD5" w:rsidP="00EC1343">
            <w:pPr>
              <w:spacing w:line="400" w:lineRule="exact"/>
            </w:pPr>
          </w:p>
        </w:tc>
        <w:tc>
          <w:tcPr>
            <w:tcW w:w="3500" w:type="pct"/>
            <w:tcMar>
              <w:top w:w="28" w:type="dxa"/>
              <w:left w:w="0" w:type="dxa"/>
              <w:bottom w:w="28" w:type="dxa"/>
              <w:right w:w="0" w:type="dxa"/>
            </w:tcMar>
            <w:vAlign w:val="center"/>
          </w:tcPr>
          <w:p w14:paraId="37D3D5B7" w14:textId="6F196318" w:rsidR="006D6DD5" w:rsidRPr="006D6DD5" w:rsidRDefault="006D6DD5" w:rsidP="00EC1343">
            <w:pPr>
              <w:spacing w:line="400" w:lineRule="exact"/>
              <w:jc w:val="center"/>
              <w:rPr>
                <w:sz w:val="24"/>
              </w:rPr>
            </w:pPr>
            <m:oMathPara>
              <m:oMath>
                <m:r>
                  <w:rPr>
                    <w:rFonts w:ascii="Cambria Math" w:eastAsia="宋体" w:hAnsi="Cambria Math"/>
                    <w:sz w:val="24"/>
                  </w:rPr>
                  <m:t xml:space="preserve">  </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hint="eastAsia"/>
                        <w:sz w:val="24"/>
                      </w:rPr>
                      <m:t>out</m:t>
                    </m:r>
                  </m:sup>
                </m:sSubSup>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r>
                  <w:rPr>
                    <w:rFonts w:ascii="Cambria Math"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in</m:t>
                    </m:r>
                  </m:sup>
                </m:sSubSup>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r>
                  <w:rPr>
                    <w:rFonts w:ascii="Cambria Math" w:eastAsia="宋体" w:hAnsi="Cambria Math"/>
                    <w:sz w:val="24"/>
                  </w:rPr>
                  <m:t>(1-</m:t>
                </m:r>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eastAsia="宋体" w:hAnsi="Cambria Math"/>
                    <w:sz w:val="24"/>
                  </w:rPr>
                  <m:t>)</m:t>
                </m:r>
              </m:oMath>
            </m:oMathPara>
          </w:p>
          <w:p w14:paraId="4B7CD644" w14:textId="09949618" w:rsidR="006D6DD5" w:rsidRDefault="0009074D" w:rsidP="00EC1343">
            <w:pPr>
              <w:spacing w:line="400" w:lineRule="exact"/>
              <w:jc w:val="center"/>
            </w:pPr>
            <m:oMathPara>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r>
                  <w:rPr>
                    <w:rFonts w:ascii="Cambria Math" w:eastAsia="宋体" w:hAnsi="Cambria Math"/>
                    <w:sz w:val="24"/>
                  </w:rPr>
                  <m:t>(1-</m:t>
                </m:r>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eastAsia="宋体" w:hAnsi="Cambria Math"/>
                    <w:sz w:val="24"/>
                  </w:rPr>
                  <m:t>)</m:t>
                </m:r>
              </m:oMath>
            </m:oMathPara>
          </w:p>
        </w:tc>
        <w:tc>
          <w:tcPr>
            <w:tcW w:w="750" w:type="pct"/>
            <w:tcMar>
              <w:left w:w="0" w:type="dxa"/>
              <w:right w:w="0" w:type="dxa"/>
            </w:tcMar>
            <w:vAlign w:val="center"/>
          </w:tcPr>
          <w:p w14:paraId="0F34C82C" w14:textId="1DD097EB" w:rsidR="006D6DD5" w:rsidRPr="00EA5CB1" w:rsidRDefault="006D6DD5" w:rsidP="00EC1343">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9</w:t>
            </w:r>
            <w:r w:rsidRPr="00EA5CB1">
              <w:rPr>
                <w:rFonts w:ascii="宋体" w:eastAsia="宋体" w:hAnsi="宋体"/>
                <w:sz w:val="24"/>
              </w:rPr>
              <w:t>)</w:t>
            </w:r>
          </w:p>
        </w:tc>
      </w:tr>
    </w:tbl>
    <w:p w14:paraId="746DC5E1" w14:textId="6EF3E541" w:rsidR="00C575F7" w:rsidRPr="00CE57F4" w:rsidRDefault="001C4E35" w:rsidP="00C575F7">
      <w:pPr>
        <w:spacing w:line="400" w:lineRule="exact"/>
        <w:rPr>
          <w:rFonts w:ascii="宋体" w:eastAsia="宋体" w:hAnsi="宋体"/>
          <w:sz w:val="24"/>
        </w:rPr>
      </w:pPr>
      <w:r>
        <w:rPr>
          <w:rFonts w:ascii="宋体" w:eastAsia="宋体" w:hAnsi="宋体" w:hint="eastAsia"/>
          <w:sz w:val="24"/>
        </w:rPr>
        <w:t>使用式</w:t>
      </w:r>
      <w:r>
        <w:rPr>
          <w:rFonts w:ascii="宋体" w:eastAsia="宋体" w:hAnsi="宋体"/>
          <w:sz w:val="24"/>
        </w:rPr>
        <w:t>(2.</w:t>
      </w:r>
      <w:r>
        <w:rPr>
          <w:rFonts w:ascii="宋体" w:eastAsia="宋体" w:hAnsi="宋体" w:hint="eastAsia"/>
          <w:sz w:val="24"/>
        </w:rPr>
        <w:t>9</w:t>
      </w:r>
      <w:r>
        <w:rPr>
          <w:rFonts w:ascii="宋体" w:eastAsia="宋体" w:hAnsi="宋体"/>
          <w:sz w:val="24"/>
        </w:rPr>
        <w:t>)</w:t>
      </w:r>
      <w:r>
        <w:rPr>
          <w:rFonts w:ascii="宋体" w:eastAsia="宋体" w:hAnsi="宋体" w:hint="eastAsia"/>
          <w:sz w:val="24"/>
        </w:rPr>
        <w:t>沿射线方向逐重采样点计算最终合成的颜色值</w:t>
      </w:r>
      <m:oMath>
        <m:r>
          <w:rPr>
            <w:rFonts w:ascii="Cambria Math" w:eastAsia="宋体" w:hAnsi="Cambria Math"/>
            <w:sz w:val="24"/>
          </w:rPr>
          <m:t>C</m:t>
        </m:r>
      </m:oMath>
      <w:r>
        <w:rPr>
          <w:rFonts w:ascii="宋体" w:eastAsia="宋体" w:hAnsi="宋体" w:hint="eastAsia"/>
          <w:sz w:val="24"/>
        </w:rPr>
        <w:t>时，累积不透明度值</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oMath>
      <w:r>
        <w:rPr>
          <w:rFonts w:ascii="宋体" w:eastAsia="宋体" w:hAnsi="宋体" w:hint="eastAsia"/>
          <w:sz w:val="24"/>
        </w:rPr>
        <w:t>不断增加，当</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oMath>
      <w:r>
        <w:rPr>
          <w:rFonts w:ascii="宋体" w:eastAsia="宋体" w:hAnsi="宋体" w:hint="eastAsia"/>
          <w:sz w:val="24"/>
        </w:rPr>
        <w:t>趋近于1时，</w:t>
      </w:r>
      <w:r w:rsidR="00A63ADA">
        <w:rPr>
          <w:rFonts w:ascii="宋体" w:eastAsia="宋体" w:hAnsi="宋体" w:hint="eastAsia"/>
          <w:sz w:val="24"/>
        </w:rPr>
        <w:t>即</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r>
              <w:rPr>
                <w:rFonts w:ascii="Cambria Math" w:eastAsia="宋体" w:hAnsi="Cambria Math" w:hint="eastAsia"/>
                <w:sz w:val="24"/>
              </w:rPr>
              <m:t>+1</m:t>
            </m:r>
          </m:sub>
          <m:sup>
            <m:r>
              <w:rPr>
                <w:rFonts w:ascii="Cambria Math" w:eastAsia="宋体" w:hAnsi="Cambria Math" w:hint="eastAsia"/>
                <w:sz w:val="24"/>
              </w:rPr>
              <m:t>in</m:t>
            </m:r>
          </m:sup>
        </m:sSubSup>
      </m:oMath>
      <w:r w:rsidR="00A63ADA">
        <w:rPr>
          <w:rFonts w:ascii="宋体" w:eastAsia="宋体" w:hAnsi="宋体" w:hint="eastAsia"/>
          <w:sz w:val="24"/>
        </w:rPr>
        <w:t>接近1，表示第</w:t>
      </w:r>
      <m:oMath>
        <m:r>
          <w:rPr>
            <w:rFonts w:ascii="Cambria Math" w:eastAsia="宋体" w:hAnsi="Cambria Math"/>
            <w:sz w:val="24"/>
          </w:rPr>
          <m:t>k</m:t>
        </m:r>
        <m:r>
          <w:rPr>
            <w:rFonts w:ascii="Cambria Math" w:eastAsia="宋体" w:hAnsi="Cambria Math" w:hint="eastAsia"/>
            <w:sz w:val="24"/>
          </w:rPr>
          <m:t>+1</m:t>
        </m:r>
      </m:oMath>
      <w:r w:rsidR="00A63ADA">
        <w:rPr>
          <w:rFonts w:ascii="宋体" w:eastAsia="宋体" w:hAnsi="宋体" w:hint="eastAsia"/>
          <w:sz w:val="24"/>
        </w:rPr>
        <w:t>个点以及几乎不可见了，该点也</w:t>
      </w:r>
      <w:r w:rsidR="00852CEA">
        <w:rPr>
          <w:rFonts w:ascii="宋体" w:eastAsia="宋体" w:hAnsi="宋体" w:hint="eastAsia"/>
          <w:sz w:val="24"/>
        </w:rPr>
        <w:t>不会再对</w:t>
      </w:r>
      <w:r w:rsidR="00A63ADA">
        <w:rPr>
          <w:rFonts w:ascii="宋体" w:eastAsia="宋体" w:hAnsi="宋体" w:hint="eastAsia"/>
          <w:sz w:val="24"/>
        </w:rPr>
        <w:t>引出这条射线的</w:t>
      </w:r>
      <w:r w:rsidR="00852CEA">
        <w:rPr>
          <w:rFonts w:ascii="宋体" w:eastAsia="宋体" w:hAnsi="宋体" w:hint="eastAsia"/>
          <w:sz w:val="24"/>
        </w:rPr>
        <w:t>像素点</w:t>
      </w:r>
      <w:r w:rsidR="00A63ADA">
        <w:rPr>
          <w:rFonts w:ascii="宋体" w:eastAsia="宋体" w:hAnsi="宋体" w:hint="eastAsia"/>
          <w:sz w:val="24"/>
        </w:rPr>
        <w:t>的</w:t>
      </w:r>
      <w:r w:rsidR="00852CEA">
        <w:rPr>
          <w:rFonts w:ascii="宋体" w:eastAsia="宋体" w:hAnsi="宋体" w:hint="eastAsia"/>
          <w:sz w:val="24"/>
        </w:rPr>
        <w:t>颜色值有所贡献了，因此</w:t>
      </w:r>
      <w:r w:rsidR="00A63ADA">
        <w:rPr>
          <w:rFonts w:ascii="宋体" w:eastAsia="宋体" w:hAnsi="宋体" w:hint="eastAsia"/>
          <w:sz w:val="24"/>
        </w:rPr>
        <w:t>该点及其之后的点就不需要再进行合成了</w:t>
      </w:r>
      <w:r w:rsidR="00852CEA">
        <w:rPr>
          <w:rFonts w:ascii="宋体" w:eastAsia="宋体" w:hAnsi="宋体" w:hint="eastAsia"/>
          <w:sz w:val="24"/>
        </w:rPr>
        <w:t>。相比于由后向前图像合成法，由前向后合成法可以省去无效的计算，速度较快，因此在体绘制算法中的应用更广。</w:t>
      </w:r>
    </w:p>
    <w:p w14:paraId="211F026B" w14:textId="3FC5FB15" w:rsidR="00C1416A" w:rsidRDefault="00AB0C37" w:rsidP="00C1416A">
      <w:pPr>
        <w:pStyle w:val="2"/>
        <w:rPr>
          <w:rFonts w:ascii="黑体" w:eastAsia="黑体" w:hAnsi="黑体"/>
          <w:b w:val="0"/>
          <w:sz w:val="28"/>
          <w:szCs w:val="28"/>
        </w:rPr>
      </w:pPr>
      <w:bookmarkStart w:id="1342" w:name="_Toc9243802"/>
      <w:bookmarkEnd w:id="1337"/>
      <w:r>
        <w:rPr>
          <w:rFonts w:ascii="黑体" w:eastAsia="黑体" w:hAnsi="黑体" w:hint="eastAsia"/>
          <w:b w:val="0"/>
          <w:sz w:val="28"/>
          <w:szCs w:val="28"/>
        </w:rPr>
        <w:t>2</w:t>
      </w:r>
      <w:r w:rsidRPr="00F74DAC">
        <w:rPr>
          <w:rFonts w:ascii="黑体" w:eastAsia="黑体" w:hAnsi="黑体" w:hint="eastAsia"/>
          <w:b w:val="0"/>
          <w:sz w:val="28"/>
          <w:szCs w:val="28"/>
        </w:rPr>
        <w:t>.</w:t>
      </w:r>
      <w:r>
        <w:rPr>
          <w:rFonts w:ascii="黑体" w:eastAsia="黑体" w:hAnsi="黑体" w:hint="eastAsia"/>
          <w:b w:val="0"/>
          <w:sz w:val="28"/>
          <w:szCs w:val="28"/>
        </w:rPr>
        <w:t>2</w:t>
      </w:r>
      <w:del w:id="1343" w:author="He Jianan" w:date="2019-05-20T11:38:00Z">
        <w:r w:rsidRPr="00F74DAC" w:rsidDel="00F22BFE">
          <w:rPr>
            <w:rFonts w:ascii="黑体" w:eastAsia="黑体" w:hAnsi="黑体"/>
            <w:b w:val="0"/>
            <w:sz w:val="28"/>
            <w:szCs w:val="28"/>
          </w:rPr>
          <w:delText xml:space="preserve"> </w:delText>
        </w:r>
      </w:del>
      <w:r>
        <w:rPr>
          <w:rFonts w:ascii="黑体" w:eastAsia="黑体" w:hAnsi="黑体" w:hint="eastAsia"/>
          <w:b w:val="0"/>
          <w:sz w:val="28"/>
          <w:szCs w:val="28"/>
        </w:rPr>
        <w:t>传递函数</w:t>
      </w:r>
      <w:bookmarkEnd w:id="1342"/>
    </w:p>
    <w:p w14:paraId="2AB64D16" w14:textId="0D8BAE47" w:rsidR="00C1416A" w:rsidRDefault="00F8015D" w:rsidP="00ED7A1A">
      <w:pPr>
        <w:spacing w:line="400" w:lineRule="exact"/>
        <w:ind w:firstLineChars="200" w:firstLine="480"/>
        <w:rPr>
          <w:rFonts w:ascii="宋体" w:eastAsia="宋体" w:hAnsi="宋体"/>
          <w:sz w:val="24"/>
        </w:rPr>
      </w:pPr>
      <w:r w:rsidRPr="00F8015D">
        <w:rPr>
          <w:rFonts w:ascii="宋体" w:eastAsia="宋体" w:hAnsi="宋体" w:hint="eastAsia"/>
          <w:sz w:val="24"/>
        </w:rPr>
        <w:t>如前所述，体绘制算法中的一个主要步骤就是</w:t>
      </w:r>
      <w:r w:rsidR="00452D99">
        <w:rPr>
          <w:rFonts w:ascii="宋体" w:eastAsia="宋体" w:hAnsi="宋体" w:hint="eastAsia"/>
          <w:sz w:val="24"/>
        </w:rPr>
        <w:t>根据</w:t>
      </w:r>
      <w:r>
        <w:rPr>
          <w:rFonts w:ascii="宋体" w:eastAsia="宋体" w:hAnsi="宋体" w:hint="eastAsia"/>
          <w:sz w:val="24"/>
        </w:rPr>
        <w:t>三维体数据场中的</w:t>
      </w:r>
      <w:r w:rsidRPr="00F8015D">
        <w:rPr>
          <w:rFonts w:ascii="宋体" w:eastAsia="宋体" w:hAnsi="宋体" w:hint="eastAsia"/>
          <w:sz w:val="24"/>
        </w:rPr>
        <w:t>数据</w:t>
      </w:r>
      <w:r w:rsidR="00452D99">
        <w:rPr>
          <w:rFonts w:ascii="宋体" w:eastAsia="宋体" w:hAnsi="宋体" w:hint="eastAsia"/>
          <w:sz w:val="24"/>
        </w:rPr>
        <w:t>属性</w:t>
      </w:r>
      <w:r w:rsidRPr="00F8015D">
        <w:rPr>
          <w:rFonts w:ascii="宋体" w:eastAsia="宋体" w:hAnsi="宋体" w:hint="eastAsia"/>
          <w:sz w:val="24"/>
        </w:rPr>
        <w:t>进行分类，</w:t>
      </w:r>
      <w:r>
        <w:rPr>
          <w:rFonts w:ascii="宋体" w:eastAsia="宋体" w:hAnsi="宋体" w:hint="eastAsia"/>
          <w:sz w:val="24"/>
        </w:rPr>
        <w:t>并为不同类别的数据分配不同的颜色与不透明度等光学属性。数据分类与光学属性分配是后续重采样以及图像合成的基础，决定着最终的绘制效果。</w:t>
      </w:r>
      <w:r w:rsidR="00452D99">
        <w:rPr>
          <w:rFonts w:ascii="宋体" w:eastAsia="宋体" w:hAnsi="宋体" w:hint="eastAsia"/>
          <w:sz w:val="24"/>
        </w:rPr>
        <w:t>从三维体数据场的数据属性到光学属性的映射，就是传递函数，可以表示为：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8"/>
        <w:gridCol w:w="1403"/>
      </w:tblGrid>
      <w:tr w:rsidR="00ED7A1A" w14:paraId="0C49F9E1" w14:textId="77777777" w:rsidTr="00EC1343">
        <w:tc>
          <w:tcPr>
            <w:tcW w:w="750" w:type="pct"/>
            <w:tcMar>
              <w:left w:w="0" w:type="dxa"/>
              <w:right w:w="0" w:type="dxa"/>
            </w:tcMar>
            <w:vAlign w:val="center"/>
          </w:tcPr>
          <w:p w14:paraId="0EBBA2BF" w14:textId="77777777" w:rsidR="00ED7A1A" w:rsidRDefault="00ED7A1A" w:rsidP="00EC1343">
            <w:pPr>
              <w:spacing w:line="400" w:lineRule="exact"/>
            </w:pPr>
          </w:p>
        </w:tc>
        <w:tc>
          <w:tcPr>
            <w:tcW w:w="3500" w:type="pct"/>
            <w:tcMar>
              <w:top w:w="28" w:type="dxa"/>
              <w:left w:w="0" w:type="dxa"/>
              <w:bottom w:w="28" w:type="dxa"/>
              <w:right w:w="0" w:type="dxa"/>
            </w:tcMar>
            <w:vAlign w:val="center"/>
          </w:tcPr>
          <w:p w14:paraId="4F5F29CA" w14:textId="05E42890" w:rsidR="00ED7A1A" w:rsidRDefault="00ED7A1A" w:rsidP="00EC1343">
            <w:pPr>
              <w:spacing w:line="400" w:lineRule="exact"/>
              <w:jc w:val="center"/>
            </w:pPr>
            <m:oMathPara>
              <m:oMath>
                <m:r>
                  <w:rPr>
                    <w:rFonts w:ascii="Cambria Math" w:eastAsia="宋体" w:hAnsi="Cambria Math"/>
                    <w:sz w:val="24"/>
                  </w:rPr>
                  <m:t>ζ :</m:t>
                </m:r>
                <m:sSub>
                  <m:sSubPr>
                    <m:ctrlPr>
                      <w:rPr>
                        <w:rFonts w:ascii="Cambria Math" w:eastAsia="宋体" w:hAnsi="Cambria Math"/>
                        <w:i/>
                        <w:sz w:val="24"/>
                      </w:rPr>
                    </m:ctrlPr>
                  </m:sSubPr>
                  <m:e>
                    <m:r>
                      <w:rPr>
                        <w:rFonts w:ascii="Cambria Math" w:eastAsia="宋体" w:hAnsi="Cambria Math" w:hint="eastAsia"/>
                        <w:sz w:val="24"/>
                      </w:rPr>
                      <m:t>D</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D</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m:t>
                    </m:r>
                    <m:r>
                      <w:rPr>
                        <w:rFonts w:ascii="Cambria Math" w:eastAsia="宋体" w:hAnsi="Cambria Math" w:hint="eastAsia"/>
                        <w:sz w:val="24"/>
                      </w:rPr>
                      <m:t>D</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m</m:t>
                    </m:r>
                  </m:sub>
                </m:sSub>
              </m:oMath>
            </m:oMathPara>
          </w:p>
        </w:tc>
        <w:tc>
          <w:tcPr>
            <w:tcW w:w="750" w:type="pct"/>
            <w:tcMar>
              <w:left w:w="0" w:type="dxa"/>
              <w:right w:w="0" w:type="dxa"/>
            </w:tcMar>
            <w:vAlign w:val="center"/>
          </w:tcPr>
          <w:p w14:paraId="10D31143" w14:textId="33A9B8CF" w:rsidR="00ED7A1A" w:rsidRPr="00EA5CB1" w:rsidRDefault="00ED7A1A" w:rsidP="00EC1343">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10</w:t>
            </w:r>
            <w:r w:rsidRPr="00EA5CB1">
              <w:rPr>
                <w:rFonts w:ascii="宋体" w:eastAsia="宋体" w:hAnsi="宋体"/>
                <w:sz w:val="24"/>
              </w:rPr>
              <w:t>)</w:t>
            </w:r>
          </w:p>
        </w:tc>
      </w:tr>
    </w:tbl>
    <w:p w14:paraId="42A98B05" w14:textId="3F742359" w:rsidR="00ED7A1A" w:rsidRDefault="00ED7A1A" w:rsidP="00791BDA">
      <w:pPr>
        <w:spacing w:line="400" w:lineRule="exact"/>
        <w:rPr>
          <w:rFonts w:ascii="宋体" w:eastAsia="宋体" w:hAnsi="宋体"/>
          <w:sz w:val="24"/>
        </w:rPr>
      </w:pPr>
      <w:r w:rsidRPr="00ED7A1A">
        <w:rPr>
          <w:rFonts w:ascii="宋体" w:eastAsia="宋体" w:hAnsi="宋体" w:hint="eastAsia"/>
          <w:sz w:val="24"/>
        </w:rPr>
        <w:t>式中，</w:t>
      </w:r>
      <m:oMath>
        <m:sSub>
          <m:sSubPr>
            <m:ctrlPr>
              <w:rPr>
                <w:rFonts w:ascii="Cambria Math" w:eastAsia="宋体" w:hAnsi="Cambria Math"/>
                <w:i/>
                <w:sz w:val="24"/>
              </w:rPr>
            </m:ctrlPr>
          </m:sSubPr>
          <m:e>
            <m:r>
              <w:rPr>
                <w:rFonts w:ascii="Cambria Math" w:eastAsia="宋体" w:hAnsi="Cambria Math" w:hint="eastAsia"/>
                <w:sz w:val="24"/>
              </w:rPr>
              <m:t>D</m:t>
            </m:r>
          </m:e>
          <m:sub>
            <m:r>
              <w:rPr>
                <w:rFonts w:ascii="Cambria Math" w:eastAsia="宋体" w:hAnsi="Cambria Math" w:hint="eastAsia"/>
                <w:sz w:val="24"/>
              </w:rPr>
              <m:t>i</m:t>
            </m:r>
          </m:sub>
        </m:sSub>
      </m:oMath>
      <w:r>
        <w:rPr>
          <w:rFonts w:ascii="宋体" w:eastAsia="宋体" w:hAnsi="宋体" w:hint="eastAsia"/>
          <w:sz w:val="24"/>
        </w:rPr>
        <w:t>表示三维体数据场的数据属性，作为传递函数的定义域；</w:t>
      </w:r>
      <m:oMath>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i</m:t>
            </m:r>
          </m:sub>
        </m:sSub>
      </m:oMath>
      <w:r>
        <w:rPr>
          <w:rFonts w:ascii="宋体" w:eastAsia="宋体" w:hAnsi="宋体" w:hint="eastAsia"/>
          <w:sz w:val="24"/>
        </w:rPr>
        <w:t>表示</w:t>
      </w:r>
      <w:r w:rsidR="005D4C15">
        <w:rPr>
          <w:rFonts w:ascii="宋体" w:eastAsia="宋体" w:hAnsi="宋体" w:hint="eastAsia"/>
          <w:sz w:val="24"/>
        </w:rPr>
        <w:t>用于可视化的光学属性，作为传递函数的值域；</w:t>
      </w:r>
      <m:oMath>
        <m:r>
          <w:rPr>
            <w:rFonts w:ascii="Cambria Math" w:eastAsia="宋体" w:hAnsi="Cambria Math"/>
            <w:sz w:val="24"/>
          </w:rPr>
          <m:t>ζ</m:t>
        </m:r>
      </m:oMath>
      <w:r w:rsidR="005D4C15">
        <w:rPr>
          <w:rFonts w:ascii="宋体" w:eastAsia="宋体" w:hAnsi="宋体" w:hint="eastAsia"/>
          <w:sz w:val="24"/>
        </w:rPr>
        <w:t>表示从数据属性到光学属性的映射规则。传递函数的设计过程就是根据可视化需求，选择合适的数据属性与光学属性，并建立起它们之间的映射规</w:t>
      </w:r>
      <w:r w:rsidR="005D4C15">
        <w:rPr>
          <w:rFonts w:ascii="宋体" w:eastAsia="宋体" w:hAnsi="宋体" w:hint="eastAsia"/>
          <w:sz w:val="24"/>
        </w:rPr>
        <w:lastRenderedPageBreak/>
        <w:t>则</w:t>
      </w:r>
      <w:r w:rsidR="005D4C15" w:rsidRPr="005D4C15">
        <w:rPr>
          <w:rFonts w:ascii="宋体" w:eastAsia="宋体" w:hAnsi="宋体" w:hint="eastAsia"/>
          <w:sz w:val="24"/>
          <w:vertAlign w:val="superscript"/>
        </w:rPr>
        <w:t>[</w:t>
      </w:r>
      <w:r w:rsidR="005D4C15" w:rsidRPr="005D4C15">
        <w:rPr>
          <w:rFonts w:ascii="宋体" w:eastAsia="宋体" w:hAnsi="宋体"/>
          <w:sz w:val="24"/>
          <w:vertAlign w:val="superscript"/>
        </w:rPr>
        <w:t>8</w:t>
      </w:r>
      <w:r w:rsidR="005D4C15" w:rsidRPr="005D4C15">
        <w:rPr>
          <w:rFonts w:ascii="宋体" w:eastAsia="宋体" w:hAnsi="宋体" w:hint="eastAsia"/>
          <w:sz w:val="24"/>
          <w:vertAlign w:val="superscript"/>
        </w:rPr>
        <w:t>]</w:t>
      </w:r>
      <w:r w:rsidR="005D4C15">
        <w:rPr>
          <w:rFonts w:ascii="宋体" w:eastAsia="宋体" w:hAnsi="宋体" w:hint="eastAsia"/>
          <w:sz w:val="24"/>
        </w:rPr>
        <w:t>。本节将详细介绍传递函数的这三个部分。</w:t>
      </w:r>
    </w:p>
    <w:p w14:paraId="0552A26D" w14:textId="7B332116" w:rsidR="005D4C15" w:rsidRDefault="005D4C15" w:rsidP="005D4C15">
      <w:pPr>
        <w:pStyle w:val="3"/>
        <w:rPr>
          <w:rFonts w:ascii="宋体" w:eastAsia="宋体" w:hAnsi="宋体"/>
          <w:sz w:val="24"/>
          <w:szCs w:val="24"/>
        </w:rPr>
      </w:pPr>
      <w:bookmarkStart w:id="1344" w:name="_Toc9243803"/>
      <w:r w:rsidRPr="005D4C15">
        <w:rPr>
          <w:rFonts w:ascii="宋体" w:eastAsia="宋体" w:hAnsi="宋体" w:hint="eastAsia"/>
          <w:b w:val="0"/>
          <w:bCs w:val="0"/>
          <w:sz w:val="24"/>
          <w:szCs w:val="24"/>
        </w:rPr>
        <w:t>2.</w:t>
      </w:r>
      <w:r>
        <w:rPr>
          <w:rFonts w:ascii="宋体" w:eastAsia="宋体" w:hAnsi="宋体" w:hint="eastAsia"/>
          <w:sz w:val="24"/>
          <w:szCs w:val="24"/>
        </w:rPr>
        <w:t>2.1</w:t>
      </w:r>
      <w:del w:id="1345" w:author="He Jianan" w:date="2019-05-20T11:39:00Z">
        <w:r w:rsidDel="00F22BFE">
          <w:rPr>
            <w:rFonts w:ascii="宋体" w:eastAsia="宋体" w:hAnsi="宋体" w:hint="eastAsia"/>
            <w:sz w:val="24"/>
            <w:szCs w:val="24"/>
          </w:rPr>
          <w:delText xml:space="preserve"> </w:delText>
        </w:r>
      </w:del>
      <w:r>
        <w:rPr>
          <w:rFonts w:ascii="宋体" w:eastAsia="宋体" w:hAnsi="宋体" w:hint="eastAsia"/>
          <w:sz w:val="24"/>
          <w:szCs w:val="24"/>
        </w:rPr>
        <w:t>数据属性</w:t>
      </w:r>
      <w:bookmarkEnd w:id="1344"/>
    </w:p>
    <w:p w14:paraId="7389412D" w14:textId="6B9E4163" w:rsidR="00CC74F3" w:rsidRPr="00CC74F3" w:rsidRDefault="00CC74F3" w:rsidP="00CC74F3">
      <w:pPr>
        <w:spacing w:line="400" w:lineRule="exact"/>
        <w:ind w:firstLineChars="200" w:firstLine="480"/>
        <w:rPr>
          <w:rFonts w:ascii="宋体" w:eastAsia="宋体" w:hAnsi="宋体"/>
          <w:sz w:val="24"/>
        </w:rPr>
      </w:pPr>
      <w:r w:rsidRPr="00CC74F3">
        <w:rPr>
          <w:rFonts w:ascii="宋体" w:eastAsia="宋体" w:hAnsi="宋体" w:hint="eastAsia"/>
          <w:sz w:val="24"/>
        </w:rPr>
        <w:t>数据属性</w:t>
      </w:r>
      <w:r>
        <w:rPr>
          <w:rFonts w:ascii="宋体" w:eastAsia="宋体" w:hAnsi="宋体" w:hint="eastAsia"/>
          <w:sz w:val="24"/>
        </w:rPr>
        <w:t>是三维体数据场自身的性质，是传递函数的定义域。</w:t>
      </w:r>
      <w:r w:rsidR="00920327">
        <w:rPr>
          <w:rFonts w:ascii="宋体" w:eastAsia="宋体" w:hAnsi="宋体" w:hint="eastAsia"/>
          <w:sz w:val="24"/>
        </w:rPr>
        <w:t>根据定义域的维度，可以将传递函数分为一维传递函数与多维传递函数。</w:t>
      </w:r>
      <w:r>
        <w:rPr>
          <w:rFonts w:ascii="宋体" w:eastAsia="宋体" w:hAnsi="宋体" w:hint="eastAsia"/>
          <w:sz w:val="24"/>
        </w:rPr>
        <w:t>数据属性包括局部属性与全局属性。局部属性可以是单个采样点的属性</w:t>
      </w:r>
      <w:r w:rsidR="00F31FFC">
        <w:rPr>
          <w:rFonts w:ascii="宋体" w:eastAsia="宋体" w:hAnsi="宋体" w:hint="eastAsia"/>
          <w:sz w:val="24"/>
        </w:rPr>
        <w:t>，如标量值、空间位置</w:t>
      </w:r>
      <w:r>
        <w:rPr>
          <w:rFonts w:ascii="宋体" w:eastAsia="宋体" w:hAnsi="宋体" w:hint="eastAsia"/>
          <w:sz w:val="24"/>
        </w:rPr>
        <w:t>，也可以是几个相邻采样点共同计算得到的属性</w:t>
      </w:r>
      <w:r w:rsidR="00F31FFC">
        <w:rPr>
          <w:rFonts w:ascii="宋体" w:eastAsia="宋体" w:hAnsi="宋体" w:hint="eastAsia"/>
          <w:sz w:val="24"/>
        </w:rPr>
        <w:t>，如梯度、曲率</w:t>
      </w:r>
      <w:r>
        <w:rPr>
          <w:rFonts w:ascii="宋体" w:eastAsia="宋体" w:hAnsi="宋体" w:hint="eastAsia"/>
          <w:sz w:val="24"/>
        </w:rPr>
        <w:t>；</w:t>
      </w:r>
      <w:bookmarkStart w:id="1346" w:name="OLE_LINK11"/>
      <w:bookmarkStart w:id="1347" w:name="OLE_LINK12"/>
      <w:r>
        <w:rPr>
          <w:rFonts w:ascii="宋体" w:eastAsia="宋体" w:hAnsi="宋体" w:hint="eastAsia"/>
          <w:sz w:val="24"/>
        </w:rPr>
        <w:t>全局属性</w:t>
      </w:r>
      <w:bookmarkEnd w:id="1346"/>
      <w:bookmarkEnd w:id="1347"/>
      <w:r>
        <w:rPr>
          <w:rFonts w:ascii="宋体" w:eastAsia="宋体" w:hAnsi="宋体" w:hint="eastAsia"/>
          <w:sz w:val="24"/>
        </w:rPr>
        <w:t>是指由局部属性计算得到的数据属性</w:t>
      </w:r>
      <w:r w:rsidR="00F31FFC">
        <w:rPr>
          <w:rFonts w:ascii="宋体" w:eastAsia="宋体" w:hAnsi="宋体" w:hint="eastAsia"/>
          <w:sz w:val="24"/>
        </w:rPr>
        <w:t>，如拓扑结构</w:t>
      </w:r>
      <w:r>
        <w:rPr>
          <w:rFonts w:ascii="宋体" w:eastAsia="宋体" w:hAnsi="宋体" w:hint="eastAsia"/>
          <w:sz w:val="24"/>
        </w:rPr>
        <w:t>。下面介绍标量值、梯度以及二阶导数这三个常用的局部数据属性。</w:t>
      </w:r>
    </w:p>
    <w:p w14:paraId="20A98C82" w14:textId="77171E68" w:rsidR="005D4C15" w:rsidRPr="0065295A" w:rsidRDefault="005D4C15" w:rsidP="00791BDA">
      <w:pPr>
        <w:pStyle w:val="a7"/>
        <w:spacing w:line="400" w:lineRule="exact"/>
        <w:ind w:firstLine="480"/>
        <w:rPr>
          <w:rFonts w:ascii="宋体" w:eastAsia="宋体" w:hAnsi="宋体"/>
          <w:sz w:val="24"/>
          <w:szCs w:val="24"/>
        </w:rPr>
      </w:pPr>
      <w:r w:rsidRPr="0065295A">
        <w:rPr>
          <w:rFonts w:ascii="宋体" w:eastAsia="宋体" w:hAnsi="宋体" w:hint="eastAsia"/>
          <w:sz w:val="24"/>
          <w:szCs w:val="24"/>
        </w:rPr>
        <w:t>(1</w:t>
      </w:r>
      <w:r w:rsidRPr="0065295A">
        <w:rPr>
          <w:rFonts w:ascii="宋体" w:eastAsia="宋体" w:hAnsi="宋体"/>
          <w:sz w:val="24"/>
          <w:szCs w:val="24"/>
        </w:rPr>
        <w:t>)</w:t>
      </w:r>
      <w:r w:rsidR="00FE347E">
        <w:rPr>
          <w:rFonts w:ascii="宋体" w:eastAsia="宋体" w:hAnsi="宋体"/>
          <w:sz w:val="24"/>
          <w:szCs w:val="24"/>
        </w:rPr>
        <w:t xml:space="preserve"> </w:t>
      </w:r>
      <w:r w:rsidRPr="0065295A">
        <w:rPr>
          <w:rFonts w:ascii="宋体" w:eastAsia="宋体" w:hAnsi="宋体" w:hint="eastAsia"/>
          <w:sz w:val="24"/>
          <w:szCs w:val="24"/>
        </w:rPr>
        <w:t>标量值</w:t>
      </w:r>
    </w:p>
    <w:p w14:paraId="00C85501" w14:textId="30A4AD2A" w:rsidR="005D4C15" w:rsidRDefault="005D4C15" w:rsidP="00791BDA">
      <w:pPr>
        <w:pStyle w:val="a7"/>
        <w:spacing w:line="400" w:lineRule="exact"/>
        <w:ind w:firstLine="480"/>
        <w:rPr>
          <w:rFonts w:ascii="宋体" w:eastAsia="宋体" w:hAnsi="宋体"/>
          <w:sz w:val="24"/>
          <w:szCs w:val="24"/>
        </w:rPr>
      </w:pPr>
      <w:r>
        <w:rPr>
          <w:rFonts w:ascii="宋体" w:eastAsia="宋体" w:hAnsi="宋体" w:hint="eastAsia"/>
          <w:sz w:val="24"/>
          <w:szCs w:val="24"/>
        </w:rPr>
        <w:t>标量值是指三维体数据场中每个体素的数据值，是最简单、最常用的数据属性。</w:t>
      </w:r>
      <w:r w:rsidR="00463718">
        <w:rPr>
          <w:rFonts w:ascii="宋体" w:eastAsia="宋体" w:hAnsi="宋体" w:hint="eastAsia"/>
          <w:sz w:val="24"/>
          <w:szCs w:val="24"/>
        </w:rPr>
        <w:t>标量值一般是通过仪器测量或者数值计算直接得到的数值，能够揭示数据所代表的物质的最本质特征。例如，通过读取人体CT图像序列得到的三维体数据</w:t>
      </w:r>
      <w:r w:rsidR="0065295A">
        <w:rPr>
          <w:rFonts w:ascii="宋体" w:eastAsia="宋体" w:hAnsi="宋体" w:hint="eastAsia"/>
          <w:sz w:val="24"/>
          <w:szCs w:val="24"/>
        </w:rPr>
        <w:t>中</w:t>
      </w:r>
      <w:r w:rsidR="00463718">
        <w:rPr>
          <w:rFonts w:ascii="宋体" w:eastAsia="宋体" w:hAnsi="宋体" w:hint="eastAsia"/>
          <w:sz w:val="24"/>
          <w:szCs w:val="24"/>
        </w:rPr>
        <w:t>，标量值</w:t>
      </w:r>
      <w:r w:rsidR="0065295A">
        <w:rPr>
          <w:rFonts w:ascii="宋体" w:eastAsia="宋体" w:hAnsi="宋体" w:hint="eastAsia"/>
          <w:sz w:val="24"/>
          <w:szCs w:val="24"/>
        </w:rPr>
        <w:t>是图像的灰度值，而灰度值是各</w:t>
      </w:r>
      <w:r w:rsidR="00463718">
        <w:rPr>
          <w:rFonts w:ascii="宋体" w:eastAsia="宋体" w:hAnsi="宋体" w:hint="eastAsia"/>
          <w:sz w:val="24"/>
          <w:szCs w:val="24"/>
        </w:rPr>
        <w:t>组织结构的CT值</w:t>
      </w:r>
      <w:r w:rsidR="0065295A">
        <w:rPr>
          <w:rFonts w:ascii="宋体" w:eastAsia="宋体" w:hAnsi="宋体" w:hint="eastAsia"/>
          <w:sz w:val="24"/>
          <w:szCs w:val="24"/>
        </w:rPr>
        <w:t>线性变化而来。不同的组织结构的CT值往往不同，因此，通过该三维体数据场中的标量值就可以直观地初步区分出人体的不同组织结构。</w:t>
      </w:r>
    </w:p>
    <w:p w14:paraId="5627B66D" w14:textId="03547454" w:rsidR="0065295A" w:rsidRDefault="0065295A" w:rsidP="00791BDA">
      <w:pPr>
        <w:pStyle w:val="a7"/>
        <w:spacing w:line="400" w:lineRule="exact"/>
        <w:ind w:firstLine="480"/>
        <w:rPr>
          <w:rFonts w:ascii="宋体" w:eastAsia="宋体" w:hAnsi="宋体"/>
          <w:sz w:val="24"/>
          <w:szCs w:val="24"/>
        </w:rPr>
      </w:pPr>
      <w:r>
        <w:rPr>
          <w:rFonts w:ascii="宋体" w:eastAsia="宋体" w:hAnsi="宋体"/>
          <w:sz w:val="24"/>
          <w:szCs w:val="24"/>
        </w:rPr>
        <w:t xml:space="preserve">(2) </w:t>
      </w:r>
      <w:r>
        <w:rPr>
          <w:rFonts w:ascii="宋体" w:eastAsia="宋体" w:hAnsi="宋体" w:hint="eastAsia"/>
          <w:sz w:val="24"/>
          <w:szCs w:val="24"/>
        </w:rPr>
        <w:t>梯度</w:t>
      </w:r>
    </w:p>
    <w:p w14:paraId="067F019E" w14:textId="49547651" w:rsidR="00917E61" w:rsidRDefault="00791BDA" w:rsidP="00917E61">
      <w:pPr>
        <w:pStyle w:val="a7"/>
        <w:spacing w:line="400" w:lineRule="exact"/>
        <w:ind w:firstLine="480"/>
        <w:rPr>
          <w:rFonts w:ascii="宋体" w:eastAsia="宋体" w:hAnsi="宋体"/>
          <w:sz w:val="24"/>
          <w:szCs w:val="24"/>
        </w:rPr>
      </w:pPr>
      <w:r>
        <w:rPr>
          <w:rFonts w:ascii="宋体" w:eastAsia="宋体" w:hAnsi="宋体" w:hint="eastAsia"/>
          <w:sz w:val="24"/>
          <w:szCs w:val="24"/>
        </w:rPr>
        <w:t>通常来说，三维体数据场中，同一种物质内部的标量值很相似，而不同物质的标量值差异较大。因此，在不同物质的交界处，标量值的变化会比较剧烈。可以使用梯度来反映标量值的变化剧烈程度。对于离散的三维体数据场</w:t>
      </w:r>
      <w:r w:rsidR="00917E61">
        <w:rPr>
          <w:rFonts w:ascii="宋体" w:eastAsia="宋体" w:hAnsi="宋体" w:hint="eastAsia"/>
          <w:sz w:val="24"/>
          <w:szCs w:val="24"/>
        </w:rPr>
        <w:t>，最常用的梯度计算方法是中心差分法：</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8"/>
        <w:gridCol w:w="1403"/>
      </w:tblGrid>
      <w:tr w:rsidR="00917E61" w14:paraId="5F76BE72" w14:textId="77777777" w:rsidTr="00EC1343">
        <w:tc>
          <w:tcPr>
            <w:tcW w:w="750" w:type="pct"/>
            <w:tcMar>
              <w:left w:w="0" w:type="dxa"/>
              <w:right w:w="0" w:type="dxa"/>
            </w:tcMar>
            <w:vAlign w:val="center"/>
          </w:tcPr>
          <w:p w14:paraId="221626A5" w14:textId="77777777" w:rsidR="00917E61" w:rsidRDefault="00917E61" w:rsidP="00EC1343"/>
        </w:tc>
        <w:tc>
          <w:tcPr>
            <w:tcW w:w="3500" w:type="pct"/>
            <w:tcMar>
              <w:top w:w="28" w:type="dxa"/>
              <w:left w:w="567" w:type="dxa"/>
              <w:bottom w:w="28" w:type="dxa"/>
              <w:right w:w="0" w:type="dxa"/>
            </w:tcMar>
            <w:vAlign w:val="center"/>
          </w:tcPr>
          <w:p w14:paraId="3C2080D7" w14:textId="1277F3D6" w:rsidR="00917E61" w:rsidRPr="00917E61" w:rsidRDefault="00917E61" w:rsidP="00EC1343">
            <w:pPr>
              <w:ind w:firstLineChars="400" w:firstLine="840"/>
              <w:jc w:val="right"/>
              <w:rPr>
                <w:rFonts w:ascii="宋体" w:eastAsia="宋体" w:hAnsi="宋体"/>
                <w:sz w:val="24"/>
              </w:rPr>
            </w:pPr>
            <m:oMathPara>
              <m:oMathParaPr>
                <m:jc m:val="center"/>
              </m:oMathParaPr>
              <m:oMath>
                <m:r>
                  <w:rPr>
                    <w:rFonts w:ascii="Cambria Math" w:hAnsi="Cambria Math"/>
                  </w:rPr>
                  <m:t>∇</m:t>
                </m:r>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mr>
                      <m:m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mr>
                      <m:m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i-1</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i+1</m:t>
                                  </m:r>
                                </m:sub>
                              </m:sSub>
                            </m:e>
                          </m:d>
                        </m:e>
                      </m:mr>
                    </m:m>
                  </m:e>
                </m:d>
              </m:oMath>
            </m:oMathPara>
          </w:p>
        </w:tc>
        <w:tc>
          <w:tcPr>
            <w:tcW w:w="750" w:type="pct"/>
            <w:tcMar>
              <w:left w:w="0" w:type="dxa"/>
              <w:right w:w="0" w:type="dxa"/>
            </w:tcMar>
            <w:vAlign w:val="center"/>
          </w:tcPr>
          <w:p w14:paraId="45FB9458" w14:textId="743D25DC" w:rsidR="00917E61" w:rsidRPr="00EA5CB1" w:rsidRDefault="00917E61" w:rsidP="00EC134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sidR="00D96D6E">
              <w:rPr>
                <w:rFonts w:ascii="宋体" w:eastAsia="宋体" w:hAnsi="宋体" w:hint="eastAsia"/>
                <w:sz w:val="24"/>
              </w:rPr>
              <w:t>11</w:t>
            </w:r>
            <w:r w:rsidRPr="00EA5CB1">
              <w:rPr>
                <w:rFonts w:ascii="宋体" w:eastAsia="宋体" w:hAnsi="宋体"/>
                <w:sz w:val="24"/>
              </w:rPr>
              <w:t>)</w:t>
            </w:r>
          </w:p>
        </w:tc>
      </w:tr>
    </w:tbl>
    <w:p w14:paraId="42FEB6A4" w14:textId="2A757A1E" w:rsidR="00AE1809" w:rsidRDefault="00EC1343" w:rsidP="00EC1343">
      <w:pPr>
        <w:spacing w:line="400" w:lineRule="exact"/>
        <w:rPr>
          <w:rFonts w:ascii="宋体" w:eastAsia="宋体" w:hAnsi="宋体"/>
          <w:sz w:val="24"/>
        </w:rPr>
      </w:pPr>
      <w:r>
        <w:rPr>
          <w:rFonts w:ascii="宋体" w:eastAsia="宋体" w:hAnsi="宋体" w:hint="eastAsia"/>
          <w:sz w:val="24"/>
        </w:rPr>
        <w:t>每个体素的梯度都</w:t>
      </w:r>
      <w:r w:rsidR="008C4A4E">
        <w:rPr>
          <w:rFonts w:ascii="宋体" w:eastAsia="宋体" w:hAnsi="宋体" w:hint="eastAsia"/>
          <w:sz w:val="24"/>
        </w:rPr>
        <w:t>有</w:t>
      </w:r>
      <w:r>
        <w:rPr>
          <w:rFonts w:ascii="宋体" w:eastAsia="宋体" w:hAnsi="宋体" w:hint="eastAsia"/>
          <w:sz w:val="24"/>
        </w:rPr>
        <w:t>三个分量，</w:t>
      </w:r>
      <w:r w:rsidR="00374AD2">
        <w:rPr>
          <w:rFonts w:ascii="宋体" w:eastAsia="宋体" w:hAnsi="宋体" w:hint="eastAsia"/>
          <w:sz w:val="24"/>
        </w:rPr>
        <w:t>沿</w:t>
      </w:r>
      <w:r>
        <w:rPr>
          <w:rFonts w:ascii="宋体" w:eastAsia="宋体" w:hAnsi="宋体" w:hint="eastAsia"/>
          <w:sz w:val="24"/>
        </w:rPr>
        <w:t>每一个轴相邻两个体素的标量值的</w:t>
      </w:r>
      <w:r w:rsidR="008C4A4E">
        <w:rPr>
          <w:rFonts w:ascii="宋体" w:eastAsia="宋体" w:hAnsi="宋体" w:hint="eastAsia"/>
          <w:sz w:val="24"/>
        </w:rPr>
        <w:t>差值</w:t>
      </w:r>
      <w:r>
        <w:rPr>
          <w:rFonts w:ascii="宋体" w:eastAsia="宋体" w:hAnsi="宋体" w:hint="eastAsia"/>
          <w:sz w:val="24"/>
        </w:rPr>
        <w:t>平均，</w:t>
      </w:r>
      <w:r w:rsidR="008C4A4E">
        <w:rPr>
          <w:rFonts w:ascii="宋体" w:eastAsia="宋体" w:hAnsi="宋体" w:hint="eastAsia"/>
          <w:sz w:val="24"/>
        </w:rPr>
        <w:t>即是</w:t>
      </w:r>
      <w:r>
        <w:rPr>
          <w:rFonts w:ascii="宋体" w:eastAsia="宋体" w:hAnsi="宋体" w:hint="eastAsia"/>
          <w:sz w:val="24"/>
        </w:rPr>
        <w:t>沿该轴的梯度分量</w:t>
      </w:r>
      <w:r w:rsidR="008C4A4E">
        <w:rPr>
          <w:rFonts w:ascii="宋体" w:eastAsia="宋体" w:hAnsi="宋体" w:hint="eastAsia"/>
          <w:sz w:val="24"/>
        </w:rPr>
        <w:t>。梯度幅值是三个分量的均方根</w:t>
      </w:r>
      <w:r w:rsidR="00AE1809">
        <w:rPr>
          <w:rFonts w:ascii="宋体" w:eastAsia="宋体" w:hAnsi="宋体" w:hint="eastAsia"/>
          <w:sz w:val="24"/>
        </w:rPr>
        <w:t>：</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7483"/>
        <w:gridCol w:w="935"/>
      </w:tblGrid>
      <w:tr w:rsidR="00AE1809" w14:paraId="434E6D40" w14:textId="77777777" w:rsidTr="00F96E44">
        <w:trPr>
          <w:jc w:val="center"/>
        </w:trPr>
        <w:tc>
          <w:tcPr>
            <w:tcW w:w="500" w:type="pct"/>
            <w:tcMar>
              <w:left w:w="0" w:type="dxa"/>
              <w:right w:w="0" w:type="dxa"/>
            </w:tcMar>
            <w:vAlign w:val="center"/>
          </w:tcPr>
          <w:p w14:paraId="20F8C9B0" w14:textId="77777777" w:rsidR="00AE1809" w:rsidRDefault="00AE1809" w:rsidP="00823B11"/>
        </w:tc>
        <w:tc>
          <w:tcPr>
            <w:tcW w:w="4000" w:type="pct"/>
            <w:tcMar>
              <w:top w:w="28" w:type="dxa"/>
              <w:left w:w="0" w:type="dxa"/>
              <w:bottom w:w="28" w:type="dxa"/>
              <w:right w:w="0" w:type="dxa"/>
            </w:tcMar>
            <w:vAlign w:val="center"/>
          </w:tcPr>
          <w:p w14:paraId="035E2814" w14:textId="2645D0E2" w:rsidR="00AE1809" w:rsidRPr="00F96E44" w:rsidRDefault="0009074D" w:rsidP="00F96E44">
            <w:pPr>
              <w:jc w:val="center"/>
              <w:rPr>
                <w:rFonts w:ascii="宋体" w:eastAsia="宋体" w:hAnsi="宋体"/>
                <w:sz w:val="24"/>
              </w:rPr>
            </w:pPr>
            <m:oMathPara>
              <m:oMathParaPr>
                <m:jc m:val="center"/>
              </m:oMathParaPr>
              <m:oMath>
                <m:d>
                  <m:dPr>
                    <m:begChr m:val="‖"/>
                    <m:endChr m:val="‖"/>
                    <m:ctrlPr>
                      <w:rPr>
                        <w:rFonts w:ascii="Cambria Math" w:hAnsi="Cambria Math"/>
                        <w:i/>
                      </w:rPr>
                    </m:ctrlPr>
                  </m:dPr>
                  <m:e>
                    <m:r>
                      <w:rPr>
                        <w:rFonts w:ascii="Cambria Math" w:hAnsi="Cambria Math"/>
                      </w:rPr>
                      <m:t>∇</m:t>
                    </m:r>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d>
                <m:r>
                  <w:rPr>
                    <w:rFonts w:ascii="Cambria Math" w:hAnsi="Cambria Math"/>
                  </w:rPr>
                  <m:t>=</m:t>
                </m:r>
                <m:rad>
                  <m:radPr>
                    <m:degHide m:val="1"/>
                    <m:ctrlPr>
                      <w:rPr>
                        <w:rFonts w:ascii="Cambria Math" w:hAnsi="Cambria Math"/>
                        <w:i/>
                      </w:rPr>
                    </m:ctrlPr>
                  </m:radPr>
                  <m:deg/>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sup>
                        <m:r>
                          <w:rPr>
                            <w:rFonts w:ascii="Cambria Math" w:hAnsi="Cambria Math"/>
                          </w:rPr>
                          <m:t>2</m:t>
                        </m:r>
                      </m:sup>
                    </m:sSup>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hint="eastAsia"/>
                          </w:rPr>
                          <m:t>y</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sup>
                        <m:r>
                          <w:rPr>
                            <w:rFonts w:ascii="Cambria Math" w:hAnsi="Cambria Math"/>
                          </w:rPr>
                          <m:t>2</m:t>
                        </m:r>
                      </m:sup>
                    </m:sSup>
                  </m:e>
                </m:rad>
              </m:oMath>
            </m:oMathPara>
          </w:p>
        </w:tc>
        <w:tc>
          <w:tcPr>
            <w:tcW w:w="500" w:type="pct"/>
            <w:tcMar>
              <w:left w:w="0" w:type="dxa"/>
              <w:right w:w="0" w:type="dxa"/>
            </w:tcMar>
            <w:vAlign w:val="center"/>
          </w:tcPr>
          <w:p w14:paraId="4E343126" w14:textId="4CA45366" w:rsidR="00AE1809" w:rsidRPr="00EA5CB1" w:rsidRDefault="00AE1809"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sidR="00D96D6E">
              <w:rPr>
                <w:rFonts w:ascii="宋体" w:eastAsia="宋体" w:hAnsi="宋体" w:hint="eastAsia"/>
                <w:sz w:val="24"/>
              </w:rPr>
              <w:t>12</w:t>
            </w:r>
            <w:r w:rsidRPr="00EA5CB1">
              <w:rPr>
                <w:rFonts w:ascii="宋体" w:eastAsia="宋体" w:hAnsi="宋体"/>
                <w:sz w:val="24"/>
              </w:rPr>
              <w:t>)</w:t>
            </w:r>
          </w:p>
        </w:tc>
      </w:tr>
    </w:tbl>
    <w:p w14:paraId="484BE17C" w14:textId="0817C695" w:rsidR="00917E61" w:rsidRDefault="008C4A4E" w:rsidP="00EC1343">
      <w:pPr>
        <w:spacing w:line="400" w:lineRule="exact"/>
        <w:rPr>
          <w:rFonts w:ascii="宋体" w:eastAsia="宋体" w:hAnsi="宋体"/>
          <w:sz w:val="24"/>
        </w:rPr>
      </w:pPr>
      <w:r>
        <w:rPr>
          <w:rFonts w:ascii="宋体" w:eastAsia="宋体" w:hAnsi="宋体" w:hint="eastAsia"/>
          <w:sz w:val="24"/>
        </w:rPr>
        <w:t>体绘制中常使用梯度幅值作为传递函数定义域来提取物质的边界面。为了保证梯度计算的准确性与连续性，</w:t>
      </w:r>
      <w:r w:rsidR="006F32B7">
        <w:rPr>
          <w:rFonts w:ascii="宋体" w:eastAsia="宋体" w:hAnsi="宋体" w:hint="eastAsia"/>
          <w:sz w:val="24"/>
        </w:rPr>
        <w:t>线性分离法</w:t>
      </w:r>
      <w:r w:rsidR="006F32B7" w:rsidRPr="006F32B7">
        <w:rPr>
          <w:rFonts w:ascii="宋体" w:eastAsia="宋体" w:hAnsi="宋体" w:hint="eastAsia"/>
          <w:sz w:val="24"/>
          <w:vertAlign w:val="superscript"/>
        </w:rPr>
        <w:t>[</w:t>
      </w:r>
      <w:r w:rsidR="006F32B7" w:rsidRPr="006F32B7">
        <w:rPr>
          <w:rFonts w:ascii="宋体" w:eastAsia="宋体" w:hAnsi="宋体"/>
          <w:sz w:val="24"/>
          <w:vertAlign w:val="superscript"/>
        </w:rPr>
        <w:t>16]</w:t>
      </w:r>
      <w:r w:rsidR="006F32B7">
        <w:rPr>
          <w:rFonts w:ascii="宋体" w:eastAsia="宋体" w:hAnsi="宋体" w:hint="eastAsia"/>
          <w:sz w:val="24"/>
        </w:rPr>
        <w:t>以及四维线性回归法</w:t>
      </w:r>
      <w:r w:rsidR="006F32B7" w:rsidRPr="006F32B7">
        <w:rPr>
          <w:rFonts w:ascii="宋体" w:eastAsia="宋体" w:hAnsi="宋体" w:hint="eastAsia"/>
          <w:sz w:val="24"/>
          <w:vertAlign w:val="superscript"/>
        </w:rPr>
        <w:t>[</w:t>
      </w:r>
      <w:r w:rsidR="006F32B7" w:rsidRPr="006F32B7">
        <w:rPr>
          <w:rFonts w:ascii="宋体" w:eastAsia="宋体" w:hAnsi="宋体"/>
          <w:sz w:val="24"/>
          <w:vertAlign w:val="superscript"/>
        </w:rPr>
        <w:t>17]</w:t>
      </w:r>
      <w:r w:rsidR="006F32B7">
        <w:rPr>
          <w:rFonts w:ascii="宋体" w:eastAsia="宋体" w:hAnsi="宋体" w:hint="eastAsia"/>
          <w:sz w:val="24"/>
        </w:rPr>
        <w:t>也是常用的梯度计算方法。</w:t>
      </w:r>
      <w:r w:rsidR="00855C31">
        <w:rPr>
          <w:rFonts w:ascii="宋体" w:eastAsia="宋体" w:hAnsi="宋体" w:hint="eastAsia"/>
          <w:sz w:val="24"/>
        </w:rPr>
        <w:t>程序实现时，常使用梯度算子来进行梯度计算。</w:t>
      </w:r>
    </w:p>
    <w:p w14:paraId="20246596" w14:textId="03569AFC" w:rsidR="006F32B7" w:rsidRDefault="006F32B7" w:rsidP="00232B40">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3) </w:t>
      </w:r>
      <w:r w:rsidR="00855C31">
        <w:rPr>
          <w:rFonts w:ascii="宋体" w:eastAsia="宋体" w:hAnsi="宋体" w:hint="eastAsia"/>
          <w:sz w:val="24"/>
        </w:rPr>
        <w:t>二阶导数</w:t>
      </w:r>
    </w:p>
    <w:p w14:paraId="44F9D981" w14:textId="71F01A98" w:rsidR="00F96E44" w:rsidRDefault="00855C31" w:rsidP="00F96E44">
      <w:pPr>
        <w:spacing w:line="400" w:lineRule="exact"/>
        <w:ind w:firstLineChars="200" w:firstLine="480"/>
        <w:rPr>
          <w:rFonts w:ascii="宋体" w:eastAsia="宋体" w:hAnsi="宋体"/>
          <w:sz w:val="24"/>
        </w:rPr>
      </w:pPr>
      <w:r>
        <w:rPr>
          <w:rFonts w:ascii="宋体" w:eastAsia="宋体" w:hAnsi="宋体" w:hint="eastAsia"/>
          <w:sz w:val="24"/>
        </w:rPr>
        <w:t>沿梯度方向的二阶导数</w:t>
      </w:r>
      <w:r w:rsidR="00232B40">
        <w:rPr>
          <w:rFonts w:ascii="宋体" w:eastAsia="宋体" w:hAnsi="宋体" w:hint="eastAsia"/>
          <w:sz w:val="24"/>
        </w:rPr>
        <w:t>能够反映出梯度幅值的变化</w:t>
      </w:r>
      <w:r w:rsidR="0038210D">
        <w:rPr>
          <w:rFonts w:ascii="宋体" w:eastAsia="宋体" w:hAnsi="宋体" w:hint="eastAsia"/>
          <w:sz w:val="24"/>
        </w:rPr>
        <w:t>。理想情况下，物质边界面的</w:t>
      </w:r>
      <w:r w:rsidR="00232B40">
        <w:rPr>
          <w:rFonts w:ascii="宋体" w:eastAsia="宋体" w:hAnsi="宋体" w:hint="eastAsia"/>
          <w:sz w:val="24"/>
        </w:rPr>
        <w:t>梯度幅值处于极值，</w:t>
      </w:r>
      <w:r w:rsidR="0038210D">
        <w:rPr>
          <w:rFonts w:ascii="宋体" w:eastAsia="宋体" w:hAnsi="宋体" w:hint="eastAsia"/>
          <w:sz w:val="24"/>
        </w:rPr>
        <w:t>沿梯度方向的二阶导数为0</w:t>
      </w:r>
      <w:r w:rsidR="00232B40">
        <w:rPr>
          <w:rFonts w:ascii="宋体" w:eastAsia="宋体" w:hAnsi="宋体" w:hint="eastAsia"/>
          <w:sz w:val="24"/>
        </w:rPr>
        <w:t>。</w:t>
      </w:r>
      <w:r w:rsidR="0038210D">
        <w:rPr>
          <w:rFonts w:ascii="宋体" w:eastAsia="宋体" w:hAnsi="宋体" w:hint="eastAsia"/>
          <w:sz w:val="24"/>
        </w:rPr>
        <w:t>使用二阶导数，或者二阶导数与梯度幅值共同作为传递函数定义域时，物质边界的检测效果会比只使用梯度幅值要好</w:t>
      </w:r>
      <w:r w:rsidR="0038210D" w:rsidRPr="0038210D">
        <w:rPr>
          <w:rFonts w:ascii="宋体" w:eastAsia="宋体" w:hAnsi="宋体" w:hint="eastAsia"/>
          <w:sz w:val="24"/>
          <w:vertAlign w:val="superscript"/>
        </w:rPr>
        <w:t>[</w:t>
      </w:r>
      <w:r w:rsidR="0038210D" w:rsidRPr="0038210D">
        <w:rPr>
          <w:rFonts w:ascii="宋体" w:eastAsia="宋体" w:hAnsi="宋体"/>
          <w:sz w:val="24"/>
          <w:vertAlign w:val="superscript"/>
        </w:rPr>
        <w:t>11]</w:t>
      </w:r>
      <w:r w:rsidR="0038210D">
        <w:rPr>
          <w:rFonts w:ascii="宋体" w:eastAsia="宋体" w:hAnsi="宋体" w:hint="eastAsia"/>
          <w:sz w:val="24"/>
        </w:rPr>
        <w:t>。</w:t>
      </w:r>
      <w:r w:rsidR="00F96E44">
        <w:rPr>
          <w:rFonts w:ascii="宋体" w:eastAsia="宋体" w:hAnsi="宋体" w:hint="eastAsia"/>
          <w:sz w:val="24"/>
        </w:rPr>
        <w:t>梯度方向的二阶导数计算有三种方法</w:t>
      </w:r>
      <w:r w:rsidR="00F96E44">
        <w:rPr>
          <w:rFonts w:ascii="宋体" w:eastAsia="宋体" w:hAnsi="宋体"/>
          <w:sz w:val="24"/>
          <w:vertAlign w:val="superscript"/>
        </w:rPr>
        <w:t>[1</w:t>
      </w:r>
      <w:r w:rsidR="00F96E44" w:rsidRPr="0038210D">
        <w:rPr>
          <w:rFonts w:ascii="宋体" w:eastAsia="宋体" w:hAnsi="宋体"/>
          <w:sz w:val="24"/>
          <w:vertAlign w:val="superscript"/>
        </w:rPr>
        <w:t>1]</w:t>
      </w:r>
      <w:r w:rsidR="00F96E44">
        <w:rPr>
          <w:rFonts w:ascii="宋体" w:eastAsia="宋体" w:hAnsi="宋体" w:hint="eastAsia"/>
          <w:sz w:val="24"/>
        </w:rPr>
        <w:t>：</w:t>
      </w:r>
    </w:p>
    <w:p w14:paraId="51598F35" w14:textId="45EA968D" w:rsidR="00917E61" w:rsidRDefault="00F96E44" w:rsidP="00F96E44">
      <w:pPr>
        <w:pStyle w:val="a7"/>
        <w:numPr>
          <w:ilvl w:val="0"/>
          <w:numId w:val="5"/>
        </w:numPr>
        <w:spacing w:line="400" w:lineRule="exact"/>
        <w:ind w:firstLineChars="0"/>
        <w:rPr>
          <w:rFonts w:ascii="宋体" w:eastAsia="宋体" w:hAnsi="宋体"/>
          <w:sz w:val="24"/>
        </w:rPr>
      </w:pPr>
      <w:r w:rsidRPr="00F96E44">
        <w:rPr>
          <w:rFonts w:ascii="宋体" w:eastAsia="宋体" w:hAnsi="宋体" w:hint="eastAsia"/>
          <w:sz w:val="24"/>
        </w:rPr>
        <w:t>利用梯度幅值进行计算</w:t>
      </w:r>
      <w:r>
        <w:rPr>
          <w:rFonts w:ascii="宋体" w:eastAsia="宋体" w:hAnsi="宋体"/>
          <w:sz w:val="24"/>
        </w:rPr>
        <w:t>:</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7483"/>
        <w:gridCol w:w="935"/>
      </w:tblGrid>
      <w:tr w:rsidR="009655B8" w14:paraId="6BF48D79" w14:textId="77777777" w:rsidTr="00823B11">
        <w:trPr>
          <w:jc w:val="center"/>
        </w:trPr>
        <w:tc>
          <w:tcPr>
            <w:tcW w:w="500" w:type="pct"/>
            <w:tcMar>
              <w:left w:w="0" w:type="dxa"/>
              <w:right w:w="0" w:type="dxa"/>
            </w:tcMar>
            <w:vAlign w:val="center"/>
          </w:tcPr>
          <w:p w14:paraId="409D6EA1" w14:textId="77777777" w:rsidR="009655B8" w:rsidRDefault="009655B8" w:rsidP="00823B11"/>
        </w:tc>
        <w:tc>
          <w:tcPr>
            <w:tcW w:w="4000" w:type="pct"/>
            <w:tcMar>
              <w:top w:w="28" w:type="dxa"/>
              <w:left w:w="0" w:type="dxa"/>
              <w:bottom w:w="28" w:type="dxa"/>
              <w:right w:w="0" w:type="dxa"/>
            </w:tcMar>
            <w:vAlign w:val="center"/>
          </w:tcPr>
          <w:p w14:paraId="72A9E922" w14:textId="424CCF57" w:rsidR="009655B8" w:rsidRPr="00F96E44" w:rsidRDefault="0009074D" w:rsidP="00823B11">
            <w:pPr>
              <w:jc w:val="center"/>
              <w:rPr>
                <w:rFonts w:ascii="宋体" w:eastAsia="宋体" w:hAnsi="宋体"/>
                <w:sz w:val="24"/>
              </w:rPr>
            </w:pPr>
            <m:oMathPara>
              <m:oMathParaPr>
                <m:jc m:val="center"/>
              </m:oMathParaPr>
              <m:oMath>
                <m:sSubSup>
                  <m:sSubSupPr>
                    <m:ctrlPr>
                      <w:rPr>
                        <w:rFonts w:ascii="Cambria Math" w:eastAsia="宋体" w:hAnsi="Cambria Math"/>
                        <w:i/>
                        <w:sz w:val="24"/>
                      </w:rPr>
                    </m:ctrlPr>
                  </m:sSubSupPr>
                  <m:e>
                    <m:r>
                      <w:rPr>
                        <w:rFonts w:ascii="Cambria Math" w:eastAsia="宋体" w:hAnsi="Cambria Math"/>
                        <w:sz w:val="24"/>
                      </w:rPr>
                      <m:t>D</m:t>
                    </m:r>
                  </m:e>
                  <m:sub>
                    <m:r>
                      <w:rPr>
                        <w:rFonts w:ascii="Cambria Math" w:eastAsia="宋体" w:hAnsi="Cambria Math"/>
                        <w:sz w:val="24"/>
                      </w:rPr>
                      <m:t>Δf</m:t>
                    </m:r>
                  </m:sub>
                  <m:sup>
                    <m:r>
                      <w:rPr>
                        <w:rFonts w:ascii="Cambria Math" w:eastAsia="宋体" w:hAnsi="Cambria Math"/>
                        <w:sz w:val="24"/>
                      </w:rPr>
                      <m:t>2</m:t>
                    </m:r>
                  </m:sup>
                </m:sSubSup>
                <m:r>
                  <w:rPr>
                    <w:rFonts w:ascii="Cambria Math" w:eastAsia="宋体" w:hAnsi="Cambria Math" w:hint="eastAsia"/>
                    <w:sz w:val="24"/>
                  </w:rPr>
                  <m:t>f</m:t>
                </m:r>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1</m:t>
                    </m:r>
                  </m:num>
                  <m:den>
                    <m:d>
                      <m:dPr>
                        <m:begChr m:val="‖"/>
                        <m:endChr m:val="‖"/>
                        <m:ctrlPr>
                          <w:rPr>
                            <w:rFonts w:ascii="Cambria Math" w:eastAsia="宋体" w:hAnsi="Cambria Math"/>
                            <w:i/>
                            <w:sz w:val="24"/>
                          </w:rPr>
                        </m:ctrlPr>
                      </m:dPr>
                      <m:e>
                        <m:r>
                          <w:rPr>
                            <w:rFonts w:ascii="Cambria Math" w:eastAsia="宋体" w:hAnsi="Cambria Math"/>
                            <w:sz w:val="24"/>
                          </w:rPr>
                          <m:t>∇f</m:t>
                        </m:r>
                      </m:e>
                    </m:d>
                  </m:den>
                </m:f>
                <m:r>
                  <w:rPr>
                    <w:rFonts w:ascii="Cambria Math" w:eastAsia="宋体" w:hAnsi="Cambria Math"/>
                    <w:sz w:val="24"/>
                  </w:rPr>
                  <m:t>⋅∇(</m:t>
                </m:r>
                <m:d>
                  <m:dPr>
                    <m:begChr m:val="‖"/>
                    <m:endChr m:val="‖"/>
                    <m:ctrlPr>
                      <w:rPr>
                        <w:rFonts w:ascii="Cambria Math" w:eastAsia="宋体" w:hAnsi="Cambria Math"/>
                        <w:i/>
                        <w:sz w:val="24"/>
                      </w:rPr>
                    </m:ctrlPr>
                  </m:dPr>
                  <m:e>
                    <m:r>
                      <w:rPr>
                        <w:rFonts w:ascii="Cambria Math" w:eastAsia="宋体" w:hAnsi="Cambria Math"/>
                        <w:sz w:val="24"/>
                      </w:rPr>
                      <m:t>∇f</m:t>
                    </m:r>
                  </m:e>
                </m:d>
                <m:r>
                  <w:rPr>
                    <w:rFonts w:ascii="Cambria Math" w:eastAsia="宋体" w:hAnsi="Cambria Math"/>
                    <w:sz w:val="24"/>
                  </w:rPr>
                  <m:t>)⋅∇f</m:t>
                </m:r>
              </m:oMath>
            </m:oMathPara>
          </w:p>
        </w:tc>
        <w:tc>
          <w:tcPr>
            <w:tcW w:w="500" w:type="pct"/>
            <w:tcMar>
              <w:left w:w="0" w:type="dxa"/>
              <w:right w:w="0" w:type="dxa"/>
            </w:tcMar>
            <w:vAlign w:val="center"/>
          </w:tcPr>
          <w:p w14:paraId="7B61A499" w14:textId="0BC2B33F" w:rsidR="009655B8" w:rsidRPr="00EA5CB1" w:rsidRDefault="009655B8"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w:t>
            </w:r>
            <w:r w:rsidR="00D96D6E">
              <w:rPr>
                <w:rFonts w:ascii="宋体" w:eastAsia="宋体" w:hAnsi="宋体" w:hint="eastAsia"/>
                <w:sz w:val="24"/>
              </w:rPr>
              <w:t>3</w:t>
            </w:r>
            <w:r w:rsidRPr="00EA5CB1">
              <w:rPr>
                <w:rFonts w:ascii="宋体" w:eastAsia="宋体" w:hAnsi="宋体"/>
                <w:sz w:val="24"/>
              </w:rPr>
              <w:t>)</w:t>
            </w:r>
          </w:p>
        </w:tc>
      </w:tr>
    </w:tbl>
    <w:p w14:paraId="78AA3620" w14:textId="750FA1B7" w:rsidR="00F96E44" w:rsidRDefault="00F96E44" w:rsidP="00F96E44">
      <w:pPr>
        <w:pStyle w:val="a7"/>
        <w:numPr>
          <w:ilvl w:val="0"/>
          <w:numId w:val="5"/>
        </w:numPr>
        <w:spacing w:line="400" w:lineRule="exact"/>
        <w:ind w:firstLineChars="0"/>
        <w:rPr>
          <w:rFonts w:ascii="宋体" w:eastAsia="宋体" w:hAnsi="宋体"/>
          <w:sz w:val="24"/>
        </w:rPr>
      </w:pPr>
      <w:r>
        <w:rPr>
          <w:rFonts w:ascii="宋体" w:eastAsia="宋体" w:hAnsi="宋体" w:hint="eastAsia"/>
          <w:sz w:val="24"/>
        </w:rPr>
        <w:t>利用</w:t>
      </w:r>
      <w:bookmarkStart w:id="1348" w:name="OLE_LINK7"/>
      <w:bookmarkStart w:id="1349" w:name="OLE_LINK8"/>
      <w:r w:rsidRPr="00F96E44">
        <w:rPr>
          <w:rFonts w:ascii="宋体" w:eastAsia="宋体" w:hAnsi="宋体"/>
          <w:sz w:val="24"/>
        </w:rPr>
        <w:t>Hessian</w:t>
      </w:r>
      <w:bookmarkEnd w:id="1348"/>
      <w:bookmarkEnd w:id="1349"/>
      <w:r w:rsidR="00847FDA">
        <w:rPr>
          <w:rFonts w:ascii="宋体" w:eastAsia="宋体" w:hAnsi="宋体" w:hint="eastAsia"/>
          <w:sz w:val="24"/>
        </w:rPr>
        <w:t>矩阵</w:t>
      </w:r>
      <w:r>
        <w:rPr>
          <w:rFonts w:ascii="宋体" w:eastAsia="宋体" w:hAnsi="宋体" w:hint="eastAsia"/>
          <w:sz w:val="24"/>
        </w:rPr>
        <w:t>进行计算：</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7483"/>
        <w:gridCol w:w="935"/>
      </w:tblGrid>
      <w:tr w:rsidR="009655B8" w14:paraId="5689D50B" w14:textId="77777777" w:rsidTr="00823B11">
        <w:trPr>
          <w:jc w:val="center"/>
        </w:trPr>
        <w:tc>
          <w:tcPr>
            <w:tcW w:w="500" w:type="pct"/>
            <w:tcMar>
              <w:left w:w="0" w:type="dxa"/>
              <w:right w:w="0" w:type="dxa"/>
            </w:tcMar>
            <w:vAlign w:val="center"/>
          </w:tcPr>
          <w:p w14:paraId="1C2A5B83" w14:textId="77777777" w:rsidR="009655B8" w:rsidRDefault="009655B8" w:rsidP="00823B11">
            <w:bookmarkStart w:id="1350" w:name="OLE_LINK9"/>
            <w:bookmarkStart w:id="1351" w:name="OLE_LINK10"/>
          </w:p>
        </w:tc>
        <w:tc>
          <w:tcPr>
            <w:tcW w:w="4000" w:type="pct"/>
            <w:tcMar>
              <w:top w:w="28" w:type="dxa"/>
              <w:left w:w="0" w:type="dxa"/>
              <w:bottom w:w="28" w:type="dxa"/>
              <w:right w:w="0" w:type="dxa"/>
            </w:tcMar>
            <w:vAlign w:val="center"/>
          </w:tcPr>
          <w:p w14:paraId="200578C0" w14:textId="1B579FD7" w:rsidR="009655B8" w:rsidRPr="00F96E44" w:rsidRDefault="0009074D" w:rsidP="00823B11">
            <w:pPr>
              <w:jc w:val="center"/>
              <w:rPr>
                <w:rFonts w:ascii="宋体" w:eastAsia="宋体" w:hAnsi="宋体"/>
                <w:sz w:val="24"/>
              </w:rPr>
            </w:pPr>
            <m:oMathPara>
              <m:oMathParaPr>
                <m:jc m:val="center"/>
              </m:oMathParaPr>
              <m:oMath>
                <m:sSubSup>
                  <m:sSubSupPr>
                    <m:ctrlPr>
                      <w:rPr>
                        <w:rFonts w:ascii="Cambria Math" w:eastAsia="宋体" w:hAnsi="Cambria Math"/>
                        <w:i/>
                        <w:sz w:val="24"/>
                      </w:rPr>
                    </m:ctrlPr>
                  </m:sSubSupPr>
                  <m:e>
                    <m:r>
                      <w:rPr>
                        <w:rFonts w:ascii="Cambria Math" w:eastAsia="宋体" w:hAnsi="Cambria Math"/>
                        <w:sz w:val="24"/>
                      </w:rPr>
                      <m:t>D</m:t>
                    </m:r>
                  </m:e>
                  <m:sub>
                    <m:r>
                      <w:rPr>
                        <w:rFonts w:ascii="Cambria Math" w:eastAsia="宋体" w:hAnsi="Cambria Math"/>
                        <w:sz w:val="24"/>
                      </w:rPr>
                      <m:t>Δf</m:t>
                    </m:r>
                  </m:sub>
                  <m:sup>
                    <m:r>
                      <w:rPr>
                        <w:rFonts w:ascii="Cambria Math" w:eastAsia="宋体" w:hAnsi="Cambria Math"/>
                        <w:sz w:val="24"/>
                      </w:rPr>
                      <m:t>2</m:t>
                    </m:r>
                  </m:sup>
                </m:sSubSup>
                <m:r>
                  <w:rPr>
                    <w:rFonts w:ascii="Cambria Math" w:eastAsia="宋体" w:hAnsi="Cambria Math" w:hint="eastAsia"/>
                    <w:sz w:val="24"/>
                  </w:rPr>
                  <m:t>f</m:t>
                </m:r>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1</m:t>
                    </m:r>
                  </m:num>
                  <m:den>
                    <m:sSup>
                      <m:sSupPr>
                        <m:ctrlPr>
                          <w:rPr>
                            <w:rFonts w:ascii="Cambria Math" w:eastAsia="宋体" w:hAnsi="Cambria Math"/>
                            <w:i/>
                            <w:sz w:val="24"/>
                          </w:rPr>
                        </m:ctrlPr>
                      </m:sSupPr>
                      <m:e>
                        <m:d>
                          <m:dPr>
                            <m:begChr m:val="‖"/>
                            <m:endChr m:val="‖"/>
                            <m:ctrlPr>
                              <w:rPr>
                                <w:rFonts w:ascii="Cambria Math" w:eastAsia="宋体" w:hAnsi="Cambria Math"/>
                                <w:i/>
                                <w:sz w:val="24"/>
                              </w:rPr>
                            </m:ctrlPr>
                          </m:dPr>
                          <m:e>
                            <m:r>
                              <w:rPr>
                                <w:rFonts w:ascii="Cambria Math" w:eastAsia="宋体" w:hAnsi="Cambria Math"/>
                                <w:sz w:val="24"/>
                              </w:rPr>
                              <m:t>∇f</m:t>
                            </m:r>
                          </m:e>
                        </m:d>
                      </m:e>
                      <m:sup>
                        <m:r>
                          <w:rPr>
                            <w:rFonts w:ascii="Cambria Math" w:eastAsia="宋体" w:hAnsi="Cambria Math"/>
                            <w:sz w:val="24"/>
                          </w:rPr>
                          <m:t>2</m:t>
                        </m:r>
                      </m:sup>
                    </m:sSup>
                  </m:den>
                </m:f>
                <m:sSup>
                  <m:sSupPr>
                    <m:ctrlPr>
                      <w:rPr>
                        <w:rFonts w:ascii="Cambria Math" w:eastAsia="宋体" w:hAnsi="Cambria Math"/>
                        <w:i/>
                        <w:sz w:val="24"/>
                      </w:rPr>
                    </m:ctrlPr>
                  </m:sSupPr>
                  <m:e>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∇f</m:t>
                        </m:r>
                      </m:e>
                    </m:d>
                  </m:e>
                  <m:sup>
                    <m:r>
                      <w:rPr>
                        <w:rFonts w:ascii="Cambria Math" w:eastAsia="宋体" w:hAnsi="Cambria Math"/>
                        <w:sz w:val="24"/>
                      </w:rPr>
                      <m:t>T</m:t>
                    </m:r>
                  </m:sup>
                </m:sSup>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H</m:t>
                    </m:r>
                  </m:e>
                  <m:sub>
                    <m:r>
                      <w:rPr>
                        <w:rFonts w:ascii="Cambria Math" w:eastAsia="宋体" w:hAnsi="Cambria Math"/>
                        <w:sz w:val="24"/>
                      </w:rPr>
                      <m:t>f</m:t>
                    </m:r>
                  </m:sub>
                </m:sSub>
                <m:r>
                  <w:rPr>
                    <w:rFonts w:ascii="Cambria Math" w:eastAsia="宋体" w:hAnsi="Cambria Math"/>
                    <w:sz w:val="24"/>
                  </w:rPr>
                  <m:t>⋅∇f</m:t>
                </m:r>
              </m:oMath>
            </m:oMathPara>
          </w:p>
        </w:tc>
        <w:tc>
          <w:tcPr>
            <w:tcW w:w="500" w:type="pct"/>
            <w:tcMar>
              <w:left w:w="0" w:type="dxa"/>
              <w:right w:w="0" w:type="dxa"/>
            </w:tcMar>
            <w:vAlign w:val="center"/>
          </w:tcPr>
          <w:p w14:paraId="0CF60E28" w14:textId="450D033B" w:rsidR="009655B8" w:rsidRPr="00EA5CB1" w:rsidRDefault="009655B8"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w:t>
            </w:r>
            <w:r w:rsidR="00D96D6E">
              <w:rPr>
                <w:rFonts w:ascii="宋体" w:eastAsia="宋体" w:hAnsi="宋体" w:hint="eastAsia"/>
                <w:sz w:val="24"/>
              </w:rPr>
              <w:t>4</w:t>
            </w:r>
            <w:r w:rsidRPr="00EA5CB1">
              <w:rPr>
                <w:rFonts w:ascii="宋体" w:eastAsia="宋体" w:hAnsi="宋体"/>
                <w:sz w:val="24"/>
              </w:rPr>
              <w:t>)</w:t>
            </w:r>
          </w:p>
        </w:tc>
      </w:tr>
    </w:tbl>
    <w:bookmarkEnd w:id="1350"/>
    <w:bookmarkEnd w:id="1351"/>
    <w:p w14:paraId="33C3FE20" w14:textId="05C43871" w:rsidR="009655B8" w:rsidRPr="00847FDA" w:rsidRDefault="00847FDA" w:rsidP="00847FDA">
      <w:pPr>
        <w:spacing w:line="400" w:lineRule="exact"/>
        <w:ind w:left="420" w:firstLine="420"/>
        <w:rPr>
          <w:rFonts w:ascii="宋体" w:eastAsia="宋体" w:hAnsi="宋体"/>
          <w:sz w:val="24"/>
        </w:rPr>
      </w:pPr>
      <w:r w:rsidRPr="00847FDA">
        <w:rPr>
          <w:rFonts w:ascii="宋体" w:eastAsia="宋体" w:hAnsi="宋体" w:hint="eastAsia"/>
          <w:sz w:val="24"/>
        </w:rPr>
        <w:t>其中</w:t>
      </w:r>
      <m:oMath>
        <m:sSub>
          <m:sSubPr>
            <m:ctrlPr>
              <w:rPr>
                <w:rFonts w:ascii="Cambria Math" w:eastAsia="宋体" w:hAnsi="Cambria Math"/>
                <w:i/>
                <w:sz w:val="24"/>
              </w:rPr>
            </m:ctrlPr>
          </m:sSubPr>
          <m:e>
            <m:r>
              <w:rPr>
                <w:rFonts w:ascii="Cambria Math" w:eastAsia="宋体" w:hAnsi="Cambria Math"/>
                <w:sz w:val="24"/>
              </w:rPr>
              <m:t>H</m:t>
            </m:r>
          </m:e>
          <m:sub>
            <m:r>
              <w:rPr>
                <w:rFonts w:ascii="Cambria Math" w:eastAsia="宋体" w:hAnsi="Cambria Math"/>
                <w:sz w:val="24"/>
              </w:rPr>
              <m:t>f</m:t>
            </m:r>
          </m:sub>
        </m:sSub>
      </m:oMath>
      <w:r w:rsidRPr="00847FDA">
        <w:rPr>
          <w:rFonts w:ascii="宋体" w:eastAsia="宋体" w:hAnsi="宋体" w:hint="eastAsia"/>
          <w:sz w:val="24"/>
        </w:rPr>
        <w:t>为</w:t>
      </w:r>
      <w:r w:rsidRPr="00847FDA">
        <w:rPr>
          <w:rFonts w:ascii="宋体" w:eastAsia="宋体" w:hAnsi="宋体"/>
          <w:sz w:val="24"/>
        </w:rPr>
        <w:t>Hessian</w:t>
      </w:r>
      <w:r w:rsidRPr="00847FDA">
        <w:rPr>
          <w:rFonts w:ascii="宋体" w:eastAsia="宋体" w:hAnsi="宋体" w:hint="eastAsia"/>
          <w:sz w:val="24"/>
        </w:rPr>
        <w:t>矩阵，通过对</w:t>
      </w:r>
      <m:oMath>
        <m:r>
          <w:rPr>
            <w:rFonts w:ascii="Cambria Math" w:eastAsia="宋体" w:hAnsi="Cambria Math"/>
            <w:sz w:val="24"/>
          </w:rPr>
          <m:t>f</m:t>
        </m:r>
      </m:oMath>
      <w:r w:rsidRPr="00847FDA">
        <w:rPr>
          <w:rFonts w:ascii="宋体" w:eastAsia="宋体" w:hAnsi="宋体" w:hint="eastAsia"/>
          <w:sz w:val="24"/>
        </w:rPr>
        <w:t>求二阶偏导得出</w:t>
      </w:r>
      <w:r w:rsidRPr="00847FDA">
        <w:rPr>
          <w:rFonts w:ascii="宋体" w:eastAsia="宋体" w:hAnsi="宋体" w:hint="eastAsia"/>
          <w:sz w:val="24"/>
          <w:vertAlign w:val="superscript"/>
        </w:rPr>
        <w:t>[</w:t>
      </w:r>
      <w:r w:rsidRPr="00847FDA">
        <w:rPr>
          <w:rFonts w:ascii="宋体" w:eastAsia="宋体" w:hAnsi="宋体"/>
          <w:sz w:val="24"/>
          <w:vertAlign w:val="superscript"/>
        </w:rPr>
        <w:t>19]</w:t>
      </w:r>
      <w:r>
        <w:rPr>
          <w:rFonts w:ascii="宋体" w:eastAsia="宋体" w:hAnsi="宋体" w:hint="eastAsia"/>
          <w:sz w:val="24"/>
        </w:rPr>
        <w:t>。该方法计算较为准确但计算量较大。利用</w:t>
      </w:r>
      <w:r w:rsidRPr="00847FDA">
        <w:rPr>
          <w:rFonts w:ascii="宋体" w:eastAsia="宋体" w:hAnsi="宋体"/>
          <w:sz w:val="24"/>
        </w:rPr>
        <w:t>Hessian</w:t>
      </w:r>
      <w:r w:rsidRPr="00847FDA">
        <w:rPr>
          <w:rFonts w:ascii="宋体" w:eastAsia="宋体" w:hAnsi="宋体" w:hint="eastAsia"/>
          <w:sz w:val="24"/>
        </w:rPr>
        <w:t>矩阵</w:t>
      </w:r>
      <w:r>
        <w:rPr>
          <w:rFonts w:ascii="宋体" w:eastAsia="宋体" w:hAnsi="宋体" w:hint="eastAsia"/>
          <w:sz w:val="24"/>
        </w:rPr>
        <w:t>的特征值还可以对三维体数据场中的局部结构进行识别</w:t>
      </w:r>
      <w:r w:rsidRPr="00847FDA">
        <w:rPr>
          <w:rFonts w:ascii="宋体" w:eastAsia="宋体" w:hAnsi="宋体" w:hint="eastAsia"/>
          <w:sz w:val="24"/>
          <w:vertAlign w:val="superscript"/>
        </w:rPr>
        <w:t>[</w:t>
      </w:r>
      <w:r w:rsidRPr="00847FDA">
        <w:rPr>
          <w:rFonts w:ascii="宋体" w:eastAsia="宋体" w:hAnsi="宋体"/>
          <w:sz w:val="24"/>
          <w:vertAlign w:val="superscript"/>
        </w:rPr>
        <w:t>20]</w:t>
      </w:r>
      <w:r>
        <w:rPr>
          <w:rFonts w:ascii="宋体" w:eastAsia="宋体" w:hAnsi="宋体" w:hint="eastAsia"/>
          <w:sz w:val="24"/>
        </w:rPr>
        <w:t>。</w:t>
      </w:r>
    </w:p>
    <w:p w14:paraId="292D3C1C" w14:textId="72F85B4A" w:rsidR="00F96E44" w:rsidRDefault="00F96E44" w:rsidP="00F96E44">
      <w:pPr>
        <w:pStyle w:val="a7"/>
        <w:numPr>
          <w:ilvl w:val="0"/>
          <w:numId w:val="5"/>
        </w:numPr>
        <w:spacing w:line="400" w:lineRule="exact"/>
        <w:ind w:firstLineChars="0"/>
        <w:rPr>
          <w:rFonts w:ascii="宋体" w:eastAsia="宋体" w:hAnsi="宋体"/>
          <w:sz w:val="24"/>
        </w:rPr>
      </w:pPr>
      <w:r>
        <w:rPr>
          <w:rFonts w:ascii="宋体" w:eastAsia="宋体" w:hAnsi="宋体" w:hint="eastAsia"/>
          <w:sz w:val="24"/>
        </w:rPr>
        <w:t>利用</w:t>
      </w:r>
      <w:r w:rsidRPr="00F96E44">
        <w:rPr>
          <w:rFonts w:ascii="宋体" w:eastAsia="宋体" w:hAnsi="宋体"/>
          <w:sz w:val="24"/>
        </w:rPr>
        <w:t>Laplacian</w:t>
      </w:r>
      <w:r>
        <w:rPr>
          <w:rFonts w:ascii="宋体" w:eastAsia="宋体" w:hAnsi="宋体" w:hint="eastAsia"/>
          <w:sz w:val="24"/>
        </w:rPr>
        <w:t>公式</w:t>
      </w:r>
      <w:r w:rsidR="00847FDA">
        <w:rPr>
          <w:rFonts w:ascii="宋体" w:eastAsia="宋体" w:hAnsi="宋体" w:hint="eastAsia"/>
          <w:sz w:val="24"/>
        </w:rPr>
        <w:t>近似</w:t>
      </w:r>
      <w:r>
        <w:rPr>
          <w:rFonts w:ascii="宋体" w:eastAsia="宋体" w:hAnsi="宋体" w:hint="eastAsia"/>
          <w:sz w:val="24"/>
        </w:rPr>
        <w:t>计算：</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7483"/>
        <w:gridCol w:w="935"/>
      </w:tblGrid>
      <w:tr w:rsidR="00847FDA" w14:paraId="6CAE9009" w14:textId="77777777" w:rsidTr="00823B11">
        <w:trPr>
          <w:jc w:val="center"/>
        </w:trPr>
        <w:tc>
          <w:tcPr>
            <w:tcW w:w="500" w:type="pct"/>
            <w:tcMar>
              <w:left w:w="0" w:type="dxa"/>
              <w:right w:w="0" w:type="dxa"/>
            </w:tcMar>
            <w:vAlign w:val="center"/>
          </w:tcPr>
          <w:p w14:paraId="1849FDE7" w14:textId="77777777" w:rsidR="00847FDA" w:rsidRDefault="00847FDA" w:rsidP="00823B11"/>
        </w:tc>
        <w:tc>
          <w:tcPr>
            <w:tcW w:w="4000" w:type="pct"/>
            <w:tcMar>
              <w:top w:w="28" w:type="dxa"/>
              <w:left w:w="0" w:type="dxa"/>
              <w:bottom w:w="28" w:type="dxa"/>
              <w:right w:w="0" w:type="dxa"/>
            </w:tcMar>
            <w:vAlign w:val="center"/>
          </w:tcPr>
          <w:p w14:paraId="699E3F7D" w14:textId="4AC6FC1F" w:rsidR="00847FDA" w:rsidRPr="00F96E44" w:rsidRDefault="0009074D" w:rsidP="00823B11">
            <w:pPr>
              <w:jc w:val="center"/>
              <w:rPr>
                <w:rFonts w:ascii="宋体" w:eastAsia="宋体" w:hAnsi="宋体"/>
                <w:sz w:val="24"/>
              </w:rPr>
            </w:pPr>
            <m:oMathPara>
              <m:oMathParaPr>
                <m:jc m:val="center"/>
              </m:oMathParaPr>
              <m:oMath>
                <m:sSubSup>
                  <m:sSubSupPr>
                    <m:ctrlPr>
                      <w:rPr>
                        <w:rFonts w:ascii="Cambria Math" w:eastAsia="宋体" w:hAnsi="Cambria Math"/>
                        <w:i/>
                        <w:sz w:val="24"/>
                      </w:rPr>
                    </m:ctrlPr>
                  </m:sSubSupPr>
                  <m:e>
                    <m:r>
                      <w:rPr>
                        <w:rFonts w:ascii="Cambria Math" w:eastAsia="宋体" w:hAnsi="Cambria Math"/>
                        <w:sz w:val="24"/>
                      </w:rPr>
                      <m:t>D</m:t>
                    </m:r>
                  </m:e>
                  <m:sub>
                    <m:r>
                      <w:rPr>
                        <w:rFonts w:ascii="Cambria Math" w:eastAsia="宋体" w:hAnsi="Cambria Math"/>
                        <w:sz w:val="24"/>
                      </w:rPr>
                      <m:t>Δf</m:t>
                    </m:r>
                  </m:sub>
                  <m:sup>
                    <m:r>
                      <w:rPr>
                        <w:rFonts w:ascii="Cambria Math" w:eastAsia="宋体" w:hAnsi="Cambria Math"/>
                        <w:sz w:val="24"/>
                      </w:rPr>
                      <m:t>2</m:t>
                    </m:r>
                  </m:sup>
                </m:sSubSup>
                <m:r>
                  <w:rPr>
                    <w:rFonts w:ascii="Cambria Math" w:eastAsia="宋体" w:hAnsi="Cambria Math" w:hint="eastAsia"/>
                    <w:sz w:val="24"/>
                  </w:rPr>
                  <m:t>f</m:t>
                </m:r>
                <m:r>
                  <w:rPr>
                    <w:rFonts w:ascii="Cambria Math" w:eastAsia="宋体" w:hAnsi="Cambria Math"/>
                    <w:sz w:val="24"/>
                  </w:rPr>
                  <m:t>≈</m:t>
                </m:r>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num>
                  <m:den>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sSup>
                      <m:sSupPr>
                        <m:ctrlPr>
                          <w:rPr>
                            <w:rFonts w:ascii="Cambria Math" w:eastAsia="宋体" w:hAnsi="Cambria Math"/>
                            <w:i/>
                            <w:sz w:val="24"/>
                          </w:rPr>
                        </m:ctrlPr>
                      </m:sSupPr>
                      <m:e>
                        <m:r>
                          <w:rPr>
                            <w:rFonts w:ascii="Cambria Math" w:eastAsia="宋体" w:hAnsi="Cambria Math" w:hint="eastAsia"/>
                            <w:sz w:val="24"/>
                          </w:rPr>
                          <m:t>y</m:t>
                        </m:r>
                      </m:e>
                      <m:sup>
                        <m:r>
                          <w:rPr>
                            <w:rFonts w:ascii="Cambria Math" w:eastAsia="宋体" w:hAnsi="Cambria Math"/>
                            <w:sz w:val="24"/>
                          </w:rPr>
                          <m:t>2</m:t>
                        </m:r>
                      </m:sup>
                    </m:sSup>
                  </m:den>
                </m:f>
                <m:r>
                  <w:rPr>
                    <w:rFonts w:ascii="Cambria Math" w:eastAsia="宋体" w:hAnsi="Cambria Math" w:hint="eastAsia"/>
                    <w:sz w:val="24"/>
                  </w:rPr>
                  <m:t>+</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num>
                  <m:den>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sSup>
                      <m:sSupPr>
                        <m:ctrlPr>
                          <w:rPr>
                            <w:rFonts w:ascii="Cambria Math" w:eastAsia="宋体" w:hAnsi="Cambria Math"/>
                            <w:i/>
                            <w:sz w:val="24"/>
                          </w:rPr>
                        </m:ctrlPr>
                      </m:sSupPr>
                      <m:e>
                        <m:r>
                          <w:rPr>
                            <w:rFonts w:ascii="Cambria Math" w:eastAsia="宋体" w:hAnsi="Cambria Math"/>
                            <w:sz w:val="24"/>
                          </w:rPr>
                          <m:t>y</m:t>
                        </m:r>
                      </m:e>
                      <m:sup>
                        <m:r>
                          <w:rPr>
                            <w:rFonts w:ascii="Cambria Math" w:eastAsia="宋体" w:hAnsi="Cambria Math"/>
                            <w:sz w:val="24"/>
                          </w:rPr>
                          <m:t>2</m:t>
                        </m:r>
                      </m:sup>
                    </m:sSup>
                  </m:den>
                </m:f>
                <m:r>
                  <w:rPr>
                    <w:rFonts w:ascii="Cambria Math" w:eastAsia="宋体" w:hAnsi="Cambria Math" w:hint="eastAsia"/>
                    <w:sz w:val="24"/>
                  </w:rPr>
                  <m:t>+</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num>
                  <m:den>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sSup>
                      <m:sSupPr>
                        <m:ctrlPr>
                          <w:rPr>
                            <w:rFonts w:ascii="Cambria Math" w:eastAsia="宋体" w:hAnsi="Cambria Math"/>
                            <w:i/>
                            <w:sz w:val="24"/>
                          </w:rPr>
                        </m:ctrlPr>
                      </m:sSupPr>
                      <m:e>
                        <m:r>
                          <w:rPr>
                            <w:rFonts w:ascii="Cambria Math" w:eastAsia="宋体" w:hAnsi="Cambria Math"/>
                            <w:sz w:val="24"/>
                          </w:rPr>
                          <m:t>z</m:t>
                        </m:r>
                      </m:e>
                      <m:sup>
                        <m:r>
                          <w:rPr>
                            <w:rFonts w:ascii="Cambria Math" w:eastAsia="宋体" w:hAnsi="Cambria Math"/>
                            <w:sz w:val="24"/>
                          </w:rPr>
                          <m:t>2</m:t>
                        </m:r>
                      </m:sup>
                    </m:sSup>
                  </m:den>
                </m:f>
              </m:oMath>
            </m:oMathPara>
          </w:p>
        </w:tc>
        <w:tc>
          <w:tcPr>
            <w:tcW w:w="500" w:type="pct"/>
            <w:tcMar>
              <w:left w:w="0" w:type="dxa"/>
              <w:right w:w="0" w:type="dxa"/>
            </w:tcMar>
            <w:vAlign w:val="center"/>
          </w:tcPr>
          <w:p w14:paraId="76F69492" w14:textId="38038A3E" w:rsidR="00847FDA" w:rsidRPr="00EA5CB1" w:rsidRDefault="00847FDA"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w:t>
            </w:r>
            <w:r w:rsidR="00D96D6E">
              <w:rPr>
                <w:rFonts w:ascii="宋体" w:eastAsia="宋体" w:hAnsi="宋体" w:hint="eastAsia"/>
                <w:sz w:val="24"/>
              </w:rPr>
              <w:t>5</w:t>
            </w:r>
            <w:r w:rsidRPr="00EA5CB1">
              <w:rPr>
                <w:rFonts w:ascii="宋体" w:eastAsia="宋体" w:hAnsi="宋体"/>
                <w:sz w:val="24"/>
              </w:rPr>
              <w:t>)</w:t>
            </w:r>
          </w:p>
        </w:tc>
      </w:tr>
    </w:tbl>
    <w:p w14:paraId="07FC6077" w14:textId="15B84E34" w:rsidR="00453BC8" w:rsidRDefault="00453BC8" w:rsidP="00CC74F3">
      <w:pPr>
        <w:spacing w:line="400" w:lineRule="exact"/>
        <w:ind w:left="420" w:firstLine="420"/>
        <w:rPr>
          <w:rFonts w:ascii="宋体" w:eastAsia="宋体" w:hAnsi="宋体"/>
          <w:sz w:val="24"/>
        </w:rPr>
      </w:pPr>
      <w:r>
        <w:rPr>
          <w:rFonts w:ascii="宋体" w:eastAsia="宋体" w:hAnsi="宋体" w:hint="eastAsia"/>
          <w:sz w:val="24"/>
        </w:rPr>
        <w:t>该方法计算量较小，但是对噪声敏感。具体实现时常通过</w:t>
      </w:r>
      <w:r w:rsidRPr="00F96E44">
        <w:rPr>
          <w:rFonts w:ascii="宋体" w:eastAsia="宋体" w:hAnsi="宋体"/>
          <w:sz w:val="24"/>
        </w:rPr>
        <w:t>Laplacian</w:t>
      </w:r>
      <w:r>
        <w:rPr>
          <w:rFonts w:ascii="宋体" w:eastAsia="宋体" w:hAnsi="宋体" w:hint="eastAsia"/>
          <w:sz w:val="24"/>
        </w:rPr>
        <w:t>算子来计算。</w:t>
      </w:r>
    </w:p>
    <w:p w14:paraId="6413CF8C" w14:textId="315756A5" w:rsidR="00F31FFC" w:rsidRDefault="005D4C15" w:rsidP="00F31FFC">
      <w:pPr>
        <w:pStyle w:val="3"/>
        <w:rPr>
          <w:rFonts w:ascii="宋体" w:eastAsia="宋体" w:hAnsi="宋体"/>
          <w:sz w:val="24"/>
          <w:szCs w:val="24"/>
        </w:rPr>
      </w:pPr>
      <w:bookmarkStart w:id="1352" w:name="_Toc9243804"/>
      <w:r w:rsidRPr="00AB0C37">
        <w:rPr>
          <w:rFonts w:ascii="宋体" w:eastAsia="宋体" w:hAnsi="宋体" w:hint="eastAsia"/>
          <w:sz w:val="24"/>
          <w:szCs w:val="24"/>
        </w:rPr>
        <w:t>2.</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2</w:t>
      </w:r>
      <w:del w:id="1353" w:author="He Jianan" w:date="2019-05-20T11:39:00Z">
        <w:r w:rsidRPr="00AB0C37" w:rsidDel="00F22BFE">
          <w:rPr>
            <w:rFonts w:ascii="宋体" w:eastAsia="宋体" w:hAnsi="宋体"/>
            <w:sz w:val="24"/>
            <w:szCs w:val="24"/>
          </w:rPr>
          <w:delText xml:space="preserve"> </w:delText>
        </w:r>
      </w:del>
      <w:r>
        <w:rPr>
          <w:rFonts w:ascii="宋体" w:eastAsia="宋体" w:hAnsi="宋体" w:hint="eastAsia"/>
          <w:sz w:val="24"/>
          <w:szCs w:val="24"/>
        </w:rPr>
        <w:t>光学属性</w:t>
      </w:r>
      <w:bookmarkEnd w:id="1352"/>
    </w:p>
    <w:p w14:paraId="7EA3C09E" w14:textId="6E295FF0" w:rsidR="00F31FFC" w:rsidRDefault="00F31FFC" w:rsidP="00F31FFC">
      <w:pPr>
        <w:spacing w:line="400" w:lineRule="exact"/>
        <w:ind w:firstLineChars="200" w:firstLine="480"/>
        <w:rPr>
          <w:rFonts w:ascii="宋体" w:eastAsia="宋体" w:hAnsi="宋体"/>
          <w:sz w:val="24"/>
        </w:rPr>
      </w:pPr>
      <w:r w:rsidRPr="00F31FFC">
        <w:rPr>
          <w:rFonts w:ascii="宋体" w:eastAsia="宋体" w:hAnsi="宋体" w:hint="eastAsia"/>
          <w:sz w:val="24"/>
        </w:rPr>
        <w:t>光学属性</w:t>
      </w:r>
      <w:r>
        <w:rPr>
          <w:rFonts w:ascii="宋体" w:eastAsia="宋体" w:hAnsi="宋体" w:hint="eastAsia"/>
          <w:sz w:val="24"/>
        </w:rPr>
        <w:t>是是传递函数的值域，是用于可视化的属性。最常用的光学属性有颜色值与不透明度值。颜色</w:t>
      </w:r>
      <w:r w:rsidR="00B46335">
        <w:rPr>
          <w:rFonts w:ascii="宋体" w:eastAsia="宋体" w:hAnsi="宋体" w:hint="eastAsia"/>
          <w:sz w:val="24"/>
        </w:rPr>
        <w:t>通常采用的是RGB模型</w:t>
      </w:r>
      <w:r w:rsidR="00337548">
        <w:rPr>
          <w:rFonts w:ascii="宋体" w:eastAsia="宋体" w:hAnsi="宋体" w:hint="eastAsia"/>
          <w:sz w:val="24"/>
        </w:rPr>
        <w:t>或者HSV模型</w:t>
      </w:r>
      <w:r w:rsidR="00B46335">
        <w:rPr>
          <w:rFonts w:ascii="宋体" w:eastAsia="宋体" w:hAnsi="宋体" w:hint="eastAsia"/>
          <w:sz w:val="24"/>
        </w:rPr>
        <w:t>，将</w:t>
      </w:r>
      <w:r>
        <w:rPr>
          <w:rFonts w:ascii="宋体" w:eastAsia="宋体" w:hAnsi="宋体" w:hint="eastAsia"/>
          <w:sz w:val="24"/>
        </w:rPr>
        <w:t>数据场中不同的物质</w:t>
      </w:r>
      <w:r w:rsidR="00B46335">
        <w:rPr>
          <w:rFonts w:ascii="宋体" w:eastAsia="宋体" w:hAnsi="宋体" w:hint="eastAsia"/>
          <w:sz w:val="24"/>
        </w:rPr>
        <w:t>赋予不同</w:t>
      </w:r>
      <w:r w:rsidR="00337548">
        <w:rPr>
          <w:rFonts w:ascii="宋体" w:eastAsia="宋体" w:hAnsi="宋体" w:hint="eastAsia"/>
          <w:sz w:val="24"/>
        </w:rPr>
        <w:t>颜色</w:t>
      </w:r>
      <w:r w:rsidR="00B46335">
        <w:rPr>
          <w:rFonts w:ascii="宋体" w:eastAsia="宋体" w:hAnsi="宋体" w:hint="eastAsia"/>
          <w:sz w:val="24"/>
        </w:rPr>
        <w:t>值</w:t>
      </w:r>
      <w:r w:rsidR="00337548">
        <w:rPr>
          <w:rFonts w:ascii="宋体" w:eastAsia="宋体" w:hAnsi="宋体" w:hint="eastAsia"/>
          <w:sz w:val="24"/>
        </w:rPr>
        <w:t>可</w:t>
      </w:r>
      <w:r w:rsidR="00B46335">
        <w:rPr>
          <w:rFonts w:ascii="宋体" w:eastAsia="宋体" w:hAnsi="宋体" w:hint="eastAsia"/>
          <w:sz w:val="24"/>
        </w:rPr>
        <w:t>以在视觉上进行区分</w:t>
      </w:r>
      <w:r>
        <w:rPr>
          <w:rFonts w:ascii="宋体" w:eastAsia="宋体" w:hAnsi="宋体" w:hint="eastAsia"/>
          <w:sz w:val="24"/>
        </w:rPr>
        <w:t>；不透明度</w:t>
      </w:r>
      <w:r w:rsidR="00B46335">
        <w:rPr>
          <w:rFonts w:ascii="宋体" w:eastAsia="宋体" w:hAnsi="宋体" w:hint="eastAsia"/>
          <w:sz w:val="24"/>
        </w:rPr>
        <w:t>值位于0到1之间，</w:t>
      </w:r>
      <w:r>
        <w:rPr>
          <w:rFonts w:ascii="宋体" w:eastAsia="宋体" w:hAnsi="宋体" w:hint="eastAsia"/>
          <w:sz w:val="24"/>
        </w:rPr>
        <w:t>用来控制物质的可见度，对感兴趣物质设置高不透明度以突出，对不感兴趣物质设置低不透明度以</w:t>
      </w:r>
      <w:r w:rsidR="00B46335">
        <w:rPr>
          <w:rFonts w:ascii="宋体" w:eastAsia="宋体" w:hAnsi="宋体" w:hint="eastAsia"/>
          <w:sz w:val="24"/>
        </w:rPr>
        <w:t>隐藏。</w:t>
      </w:r>
    </w:p>
    <w:p w14:paraId="0A6B0B3D" w14:textId="233ED1DB" w:rsidR="00B46335" w:rsidRPr="00F31FFC" w:rsidRDefault="00B46335" w:rsidP="00F31FFC">
      <w:pPr>
        <w:spacing w:line="400" w:lineRule="exact"/>
        <w:ind w:firstLineChars="200" w:firstLine="480"/>
        <w:rPr>
          <w:rFonts w:ascii="宋体" w:eastAsia="宋体" w:hAnsi="宋体"/>
          <w:sz w:val="24"/>
        </w:rPr>
      </w:pPr>
      <w:r>
        <w:rPr>
          <w:rFonts w:ascii="宋体" w:eastAsia="宋体" w:hAnsi="宋体" w:hint="eastAsia"/>
          <w:sz w:val="24"/>
        </w:rPr>
        <w:t>除了颜色与不透明度，其他光学属性，如折射率、反射率、阴影参数等也可以作为传递函数的值域</w:t>
      </w:r>
      <w:r w:rsidR="000E3AD8">
        <w:rPr>
          <w:rFonts w:ascii="宋体" w:eastAsia="宋体" w:hAnsi="宋体" w:hint="eastAsia"/>
          <w:sz w:val="24"/>
        </w:rPr>
        <w:t>。</w:t>
      </w:r>
      <w:r w:rsidR="000E3AD8" w:rsidRPr="000E3AD8">
        <w:rPr>
          <w:rFonts w:ascii="宋体" w:eastAsia="宋体" w:hAnsi="宋体" w:hint="eastAsia"/>
          <w:sz w:val="24"/>
          <w:szCs w:val="24"/>
        </w:rPr>
        <w:t>例如，</w:t>
      </w:r>
      <w:r w:rsidR="000E3AD8" w:rsidRPr="000E3AD8">
        <w:rPr>
          <w:rFonts w:ascii="宋体" w:eastAsia="宋体" w:hAnsi="宋体" w:cs="Times New Roman"/>
          <w:sz w:val="24"/>
          <w:szCs w:val="24"/>
        </w:rPr>
        <w:t>Lum</w:t>
      </w:r>
      <w:r w:rsidR="000E3AD8">
        <w:rPr>
          <w:rFonts w:ascii="宋体" w:eastAsia="宋体" w:hAnsi="宋体" w:cs="Times New Roman" w:hint="eastAsia"/>
          <w:sz w:val="24"/>
          <w:szCs w:val="24"/>
        </w:rPr>
        <w:t>等人采用光学属性中的阴影参数作为传递函数值域，设计出光照传递函数(</w:t>
      </w:r>
      <w:r w:rsidR="000E3AD8" w:rsidRPr="000E3AD8">
        <w:rPr>
          <w:rFonts w:ascii="宋体" w:eastAsia="宋体" w:hAnsi="宋体" w:cs="Times New Roman"/>
          <w:sz w:val="24"/>
          <w:szCs w:val="24"/>
        </w:rPr>
        <w:t>lighting transfer function</w:t>
      </w:r>
      <w:r w:rsidR="000E3AD8">
        <w:rPr>
          <w:rFonts w:ascii="宋体" w:eastAsia="宋体" w:hAnsi="宋体" w:cs="Times New Roman"/>
          <w:sz w:val="24"/>
          <w:szCs w:val="24"/>
        </w:rPr>
        <w:t>)</w:t>
      </w:r>
      <w:r w:rsidR="000D336D" w:rsidRPr="000D336D">
        <w:rPr>
          <w:rFonts w:ascii="宋体" w:eastAsia="宋体" w:hAnsi="宋体" w:cs="Times New Roman"/>
          <w:sz w:val="24"/>
          <w:szCs w:val="24"/>
          <w:vertAlign w:val="superscript"/>
        </w:rPr>
        <w:t>[18]</w:t>
      </w:r>
      <w:r w:rsidR="000D336D">
        <w:rPr>
          <w:rFonts w:ascii="宋体" w:eastAsia="宋体" w:hAnsi="宋体" w:cs="Times New Roman"/>
          <w:sz w:val="24"/>
          <w:szCs w:val="24"/>
        </w:rPr>
        <w:t>,</w:t>
      </w:r>
      <w:r w:rsidR="000D336D">
        <w:rPr>
          <w:rFonts w:ascii="宋体" w:eastAsia="宋体" w:hAnsi="宋体" w:cs="Times New Roman" w:hint="eastAsia"/>
          <w:sz w:val="24"/>
          <w:szCs w:val="24"/>
        </w:rPr>
        <w:t>该传递函数</w:t>
      </w:r>
      <w:r w:rsidR="000D336D" w:rsidRPr="000D336D">
        <w:rPr>
          <w:rFonts w:ascii="宋体" w:eastAsia="宋体" w:hAnsi="宋体" w:cs="Times New Roman" w:hint="eastAsia"/>
          <w:sz w:val="24"/>
          <w:szCs w:val="24"/>
        </w:rPr>
        <w:t>通过</w:t>
      </w:r>
      <w:r w:rsidR="000D336D">
        <w:rPr>
          <w:rFonts w:ascii="宋体" w:eastAsia="宋体" w:hAnsi="宋体" w:cs="Times New Roman" w:hint="eastAsia"/>
          <w:sz w:val="24"/>
          <w:szCs w:val="24"/>
        </w:rPr>
        <w:t>调节物质边界面的</w:t>
      </w:r>
      <w:r w:rsidR="000D336D" w:rsidRPr="000D336D">
        <w:rPr>
          <w:rFonts w:ascii="宋体" w:eastAsia="宋体" w:hAnsi="宋体" w:cs="Times New Roman" w:hint="eastAsia"/>
          <w:sz w:val="24"/>
          <w:szCs w:val="24"/>
        </w:rPr>
        <w:t>阴影</w:t>
      </w:r>
      <w:r w:rsidR="000D336D">
        <w:rPr>
          <w:rFonts w:ascii="宋体" w:eastAsia="宋体" w:hAnsi="宋体" w:cs="Times New Roman" w:hint="eastAsia"/>
          <w:sz w:val="24"/>
          <w:szCs w:val="24"/>
        </w:rPr>
        <w:t>，能更突出边界，而且能表现出物质的厚度。</w:t>
      </w:r>
    </w:p>
    <w:p w14:paraId="03D5BC16" w14:textId="798D1F8E" w:rsidR="005D4C15" w:rsidRPr="00205EB7" w:rsidRDefault="005D4C15" w:rsidP="005D4C15">
      <w:pPr>
        <w:pStyle w:val="3"/>
        <w:rPr>
          <w:rFonts w:ascii="宋体" w:eastAsia="宋体" w:hAnsi="宋体"/>
          <w:sz w:val="24"/>
          <w:szCs w:val="24"/>
        </w:rPr>
      </w:pPr>
      <w:bookmarkStart w:id="1354" w:name="_Toc9243805"/>
      <w:r w:rsidRPr="00AB0C37">
        <w:rPr>
          <w:rFonts w:ascii="宋体" w:eastAsia="宋体" w:hAnsi="宋体" w:hint="eastAsia"/>
          <w:sz w:val="24"/>
          <w:szCs w:val="24"/>
        </w:rPr>
        <w:t>2.</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3</w:t>
      </w:r>
      <w:del w:id="1355" w:author="He Jianan" w:date="2019-05-20T11:39:00Z">
        <w:r w:rsidRPr="00AB0C37" w:rsidDel="00F22BFE">
          <w:rPr>
            <w:rFonts w:ascii="宋体" w:eastAsia="宋体" w:hAnsi="宋体"/>
            <w:sz w:val="24"/>
            <w:szCs w:val="24"/>
          </w:rPr>
          <w:delText xml:space="preserve"> </w:delText>
        </w:r>
      </w:del>
      <w:r>
        <w:rPr>
          <w:rFonts w:ascii="宋体" w:eastAsia="宋体" w:hAnsi="宋体" w:hint="eastAsia"/>
          <w:sz w:val="24"/>
          <w:szCs w:val="24"/>
        </w:rPr>
        <w:t>映射规则</w:t>
      </w:r>
      <w:bookmarkEnd w:id="1354"/>
    </w:p>
    <w:p w14:paraId="6948B262" w14:textId="77777777" w:rsidR="00696A89" w:rsidRDefault="00C232C4" w:rsidP="00696A89">
      <w:pPr>
        <w:spacing w:line="400" w:lineRule="exact"/>
        <w:rPr>
          <w:ins w:id="1356" w:author="He Jianan" w:date="2019-05-20T11:09:00Z"/>
          <w:rFonts w:ascii="宋体" w:eastAsia="宋体" w:hAnsi="宋体"/>
          <w:sz w:val="24"/>
        </w:rPr>
      </w:pPr>
      <w:r w:rsidRPr="00C232C4">
        <w:rPr>
          <w:rFonts w:ascii="宋体" w:eastAsia="宋体" w:hAnsi="宋体" w:hint="eastAsia"/>
          <w:sz w:val="24"/>
        </w:rPr>
        <w:t>传递函数的映射规则是指</w:t>
      </w:r>
      <w:r>
        <w:rPr>
          <w:rFonts w:ascii="宋体" w:eastAsia="宋体" w:hAnsi="宋体" w:hint="eastAsia"/>
          <w:sz w:val="24"/>
        </w:rPr>
        <w:t>数据属性映射到光学属性的规则。</w:t>
      </w:r>
      <w:r w:rsidR="00DA1AEE">
        <w:rPr>
          <w:rFonts w:ascii="宋体" w:eastAsia="宋体" w:hAnsi="宋体" w:hint="eastAsia"/>
          <w:sz w:val="24"/>
        </w:rPr>
        <w:t>当传递函数定义域只有一维时，</w:t>
      </w:r>
      <w:r>
        <w:rPr>
          <w:rFonts w:ascii="宋体" w:eastAsia="宋体" w:hAnsi="宋体" w:hint="eastAsia"/>
          <w:sz w:val="24"/>
        </w:rPr>
        <w:t>常用的</w:t>
      </w:r>
      <w:r w:rsidR="00CE1A3F">
        <w:rPr>
          <w:rFonts w:ascii="宋体" w:eastAsia="宋体" w:hAnsi="宋体" w:hint="eastAsia"/>
          <w:sz w:val="24"/>
        </w:rPr>
        <w:t>映射规则有梯形函数、矩形函数、三角函数和斜坡函数，</w:t>
      </w:r>
      <w:ins w:id="1357" w:author="He Jianan" w:date="2019-05-20T11:09:00Z">
        <w:r w:rsidR="00696A89">
          <w:rPr>
            <w:rFonts w:ascii="宋体" w:eastAsia="宋体" w:hAnsi="宋体" w:hint="eastAsia"/>
            <w:sz w:val="24"/>
          </w:rPr>
          <w:t>若图2.6所示</w:t>
        </w:r>
      </w:ins>
      <w:del w:id="1358" w:author="He Jianan" w:date="2019-05-20T11:09:00Z">
        <w:r w:rsidR="00CE1A3F" w:rsidDel="00696A89">
          <w:rPr>
            <w:rFonts w:ascii="宋体" w:eastAsia="宋体" w:hAnsi="宋体" w:hint="eastAsia"/>
            <w:sz w:val="24"/>
          </w:rPr>
          <w:delText>示意图如下</w:delText>
        </w:r>
      </w:del>
      <w:ins w:id="1359" w:author="He Jianan" w:date="2019-05-20T11:09:00Z">
        <w:r w:rsidR="00696A89">
          <w:rPr>
            <w:rFonts w:ascii="宋体" w:eastAsia="宋体" w:hAnsi="宋体" w:hint="eastAsia"/>
            <w:sz w:val="24"/>
          </w:rPr>
          <w:t>。</w:t>
        </w:r>
        <w:r w:rsidR="00696A89">
          <w:rPr>
            <w:rFonts w:ascii="宋体" w:eastAsia="宋体" w:hAnsi="宋体" w:hint="eastAsia"/>
            <w:sz w:val="24"/>
          </w:rPr>
          <w:t>图</w:t>
        </w:r>
        <w:r w:rsidR="00696A89" w:rsidRPr="00BB3219">
          <w:rPr>
            <w:rFonts w:ascii="宋体" w:eastAsia="宋体" w:hAnsi="宋体" w:hint="eastAsia"/>
            <w:sz w:val="24"/>
          </w:rPr>
          <w:t>中，c表示感兴趣区域的中心，w表示区域范围。</w:t>
        </w:r>
        <w:r w:rsidR="00696A89">
          <w:rPr>
            <w:rFonts w:ascii="宋体" w:eastAsia="宋体" w:hAnsi="宋体" w:hint="eastAsia"/>
            <w:sz w:val="24"/>
          </w:rPr>
          <w:t>对于多维传递函数，自变量数目大于1，映射规则的设计自由度也更大。Kniss等人提出高斯传递函数(</w:t>
        </w:r>
        <w:r w:rsidR="00696A89">
          <w:rPr>
            <w:rFonts w:ascii="宋体" w:eastAsia="宋体" w:hAnsi="宋体"/>
            <w:sz w:val="24"/>
          </w:rPr>
          <w:t>Gaussian Transfer Function</w:t>
        </w:r>
        <w:r w:rsidR="00696A89">
          <w:rPr>
            <w:rFonts w:ascii="宋体" w:eastAsia="宋体" w:hAnsi="宋体" w:hint="eastAsia"/>
            <w:sz w:val="24"/>
          </w:rPr>
          <w:t>,</w:t>
        </w:r>
        <w:r w:rsidR="00696A89">
          <w:rPr>
            <w:rFonts w:ascii="宋体" w:eastAsia="宋体" w:hAnsi="宋体"/>
            <w:sz w:val="24"/>
          </w:rPr>
          <w:t xml:space="preserve"> GTF)</w:t>
        </w:r>
        <w:r w:rsidR="00696A89">
          <w:rPr>
            <w:rFonts w:ascii="宋体" w:eastAsia="宋体" w:hAnsi="宋体" w:hint="eastAsia"/>
            <w:sz w:val="24"/>
          </w:rPr>
          <w:t>来表示多维传递函数的映射规则：</w:t>
        </w:r>
      </w:ins>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7483"/>
        <w:gridCol w:w="935"/>
      </w:tblGrid>
      <w:tr w:rsidR="00696A89" w14:paraId="3999797D" w14:textId="77777777" w:rsidTr="00FE2FDB">
        <w:trPr>
          <w:jc w:val="center"/>
          <w:ins w:id="1360" w:author="He Jianan" w:date="2019-05-20T11:09:00Z"/>
        </w:trPr>
        <w:tc>
          <w:tcPr>
            <w:tcW w:w="500" w:type="pct"/>
            <w:tcMar>
              <w:left w:w="0" w:type="dxa"/>
              <w:right w:w="0" w:type="dxa"/>
            </w:tcMar>
            <w:vAlign w:val="center"/>
          </w:tcPr>
          <w:p w14:paraId="24F03B16" w14:textId="77777777" w:rsidR="00696A89" w:rsidRDefault="00696A89" w:rsidP="00FE2FDB">
            <w:pPr>
              <w:rPr>
                <w:ins w:id="1361" w:author="He Jianan" w:date="2019-05-20T11:09:00Z"/>
              </w:rPr>
            </w:pPr>
          </w:p>
        </w:tc>
        <w:tc>
          <w:tcPr>
            <w:tcW w:w="4000" w:type="pct"/>
            <w:tcMar>
              <w:top w:w="28" w:type="dxa"/>
              <w:left w:w="0" w:type="dxa"/>
              <w:bottom w:w="28" w:type="dxa"/>
              <w:right w:w="0" w:type="dxa"/>
            </w:tcMar>
            <w:vAlign w:val="center"/>
          </w:tcPr>
          <w:p w14:paraId="2F177A88" w14:textId="77777777" w:rsidR="00696A89" w:rsidRPr="00F96E44" w:rsidRDefault="00696A89" w:rsidP="00FE2FDB">
            <w:pPr>
              <w:jc w:val="center"/>
              <w:rPr>
                <w:ins w:id="1362" w:author="He Jianan" w:date="2019-05-20T11:09:00Z"/>
                <w:rFonts w:ascii="宋体" w:eastAsia="宋体" w:hAnsi="宋体"/>
                <w:sz w:val="24"/>
              </w:rPr>
            </w:pPr>
            <m:oMathPara>
              <m:oMathParaPr>
                <m:jc m:val="center"/>
              </m:oMathParaPr>
              <m:oMath>
                <m:r>
                  <w:ins w:id="1363" w:author="He Jianan" w:date="2019-05-20T11:09:00Z">
                    <w:rPr>
                      <w:rFonts w:ascii="Cambria Math" w:eastAsia="宋体" w:hAnsi="Cambria Math" w:hint="eastAsia"/>
                      <w:sz w:val="24"/>
                    </w:rPr>
                    <m:t>GTF</m:t>
                  </w:ins>
                </m:r>
                <m:d>
                  <m:dPr>
                    <m:ctrlPr>
                      <w:ins w:id="1364" w:author="He Jianan" w:date="2019-05-20T11:09:00Z">
                        <w:rPr>
                          <w:rFonts w:ascii="Cambria Math" w:eastAsia="宋体" w:hAnsi="Cambria Math"/>
                          <w:i/>
                          <w:sz w:val="24"/>
                        </w:rPr>
                      </w:ins>
                    </m:ctrlPr>
                  </m:dPr>
                  <m:e>
                    <m:acc>
                      <m:accPr>
                        <m:chr m:val="⃗"/>
                        <m:ctrlPr>
                          <w:ins w:id="1365" w:author="He Jianan" w:date="2019-05-20T11:09:00Z">
                            <w:rPr>
                              <w:rFonts w:ascii="Cambria Math" w:eastAsia="宋体" w:hAnsi="Cambria Math"/>
                              <w:i/>
                              <w:sz w:val="24"/>
                            </w:rPr>
                          </w:ins>
                        </m:ctrlPr>
                      </m:accPr>
                      <m:e>
                        <m:r>
                          <w:ins w:id="1366" w:author="He Jianan" w:date="2019-05-20T11:09:00Z">
                            <w:rPr>
                              <w:rFonts w:ascii="Cambria Math" w:eastAsia="宋体" w:hAnsi="Cambria Math"/>
                              <w:sz w:val="24"/>
                            </w:rPr>
                            <m:t>v</m:t>
                          </w:ins>
                        </m:r>
                      </m:e>
                    </m:acc>
                    <m:r>
                      <w:ins w:id="1367" w:author="He Jianan" w:date="2019-05-20T11:09:00Z">
                        <w:rPr>
                          <w:rFonts w:ascii="Cambria Math" w:eastAsia="宋体" w:hAnsi="Cambria Math"/>
                          <w:sz w:val="24"/>
                        </w:rPr>
                        <m:t>,</m:t>
                      </w:ins>
                    </m:r>
                    <m:acc>
                      <m:accPr>
                        <m:chr m:val="⃗"/>
                        <m:ctrlPr>
                          <w:ins w:id="1368" w:author="He Jianan" w:date="2019-05-20T11:09:00Z">
                            <w:rPr>
                              <w:rFonts w:ascii="Cambria Math" w:eastAsia="宋体" w:hAnsi="Cambria Math"/>
                              <w:i/>
                              <w:sz w:val="24"/>
                            </w:rPr>
                          </w:ins>
                        </m:ctrlPr>
                      </m:accPr>
                      <m:e>
                        <m:r>
                          <w:ins w:id="1369" w:author="He Jianan" w:date="2019-05-20T11:09:00Z">
                            <w:rPr>
                              <w:rFonts w:ascii="Cambria Math" w:eastAsia="宋体" w:hAnsi="Cambria Math"/>
                              <w:sz w:val="24"/>
                            </w:rPr>
                            <m:t>c</m:t>
                          </w:ins>
                        </m:r>
                      </m:e>
                    </m:acc>
                    <m:r>
                      <w:ins w:id="1370" w:author="He Jianan" w:date="2019-05-20T11:09:00Z">
                        <w:rPr>
                          <w:rFonts w:ascii="Cambria Math" w:eastAsia="宋体" w:hAnsi="Cambria Math"/>
                          <w:sz w:val="24"/>
                        </w:rPr>
                        <m:t>,</m:t>
                      </w:ins>
                    </m:r>
                    <m:r>
                      <w:ins w:id="1371" w:author="He Jianan" w:date="2019-05-20T11:09:00Z">
                        <w:rPr>
                          <w:rFonts w:ascii="Cambria Math" w:eastAsia="宋体" w:hAnsi="Cambria Math" w:hint="eastAsia"/>
                          <w:sz w:val="24"/>
                        </w:rPr>
                        <m:t>K</m:t>
                      </w:ins>
                    </m:r>
                  </m:e>
                </m:d>
                <m:r>
                  <w:ins w:id="1372" w:author="He Jianan" w:date="2019-05-20T11:09:00Z">
                    <m:rPr>
                      <m:sty m:val="p"/>
                    </m:rPr>
                    <w:rPr>
                      <w:rFonts w:ascii="Cambria Math" w:eastAsia="宋体" w:hAnsi="Cambria Math"/>
                      <w:sz w:val="24"/>
                    </w:rPr>
                    <m:t>=</m:t>
                  </w:ins>
                </m:r>
                <m:sSup>
                  <m:sSupPr>
                    <m:ctrlPr>
                      <w:ins w:id="1373" w:author="He Jianan" w:date="2019-05-20T11:09:00Z">
                        <w:rPr>
                          <w:rFonts w:ascii="Cambria Math" w:eastAsia="宋体" w:hAnsi="Cambria Math"/>
                          <w:i/>
                          <w:sz w:val="24"/>
                        </w:rPr>
                      </w:ins>
                    </m:ctrlPr>
                  </m:sSupPr>
                  <m:e>
                    <m:r>
                      <w:ins w:id="1374" w:author="He Jianan" w:date="2019-05-20T11:09:00Z">
                        <w:rPr>
                          <w:rFonts w:ascii="Cambria Math" w:eastAsia="宋体" w:hAnsi="Cambria Math"/>
                          <w:sz w:val="24"/>
                        </w:rPr>
                        <m:t>ⅇ</m:t>
                      </w:ins>
                    </m:r>
                  </m:e>
                  <m:sup>
                    <m:r>
                      <w:ins w:id="1375" w:author="He Jianan" w:date="2019-05-20T11:09:00Z">
                        <w:rPr>
                          <w:rFonts w:ascii="Cambria Math" w:eastAsia="宋体" w:hAnsi="Cambria Math"/>
                          <w:sz w:val="24"/>
                        </w:rPr>
                        <m:t>-</m:t>
                      </w:ins>
                    </m:r>
                    <m:sSup>
                      <m:sSupPr>
                        <m:ctrlPr>
                          <w:ins w:id="1376" w:author="He Jianan" w:date="2019-05-20T11:09:00Z">
                            <w:rPr>
                              <w:rFonts w:ascii="Cambria Math" w:eastAsia="宋体" w:hAnsi="Cambria Math"/>
                              <w:i/>
                              <w:sz w:val="24"/>
                            </w:rPr>
                          </w:ins>
                        </m:ctrlPr>
                      </m:sSupPr>
                      <m:e>
                        <m:d>
                          <m:dPr>
                            <m:ctrlPr>
                              <w:ins w:id="1377" w:author="He Jianan" w:date="2019-05-20T11:09:00Z">
                                <w:rPr>
                                  <w:rFonts w:ascii="Cambria Math" w:eastAsia="宋体" w:hAnsi="Cambria Math"/>
                                  <w:i/>
                                  <w:sz w:val="24"/>
                                </w:rPr>
                              </w:ins>
                            </m:ctrlPr>
                          </m:dPr>
                          <m:e>
                            <m:acc>
                              <m:accPr>
                                <m:chr m:val="⃗"/>
                                <m:ctrlPr>
                                  <w:ins w:id="1378" w:author="He Jianan" w:date="2019-05-20T11:09:00Z">
                                    <w:rPr>
                                      <w:rFonts w:ascii="Cambria Math" w:eastAsia="宋体" w:hAnsi="Cambria Math"/>
                                      <w:i/>
                                      <w:sz w:val="24"/>
                                    </w:rPr>
                                  </w:ins>
                                </m:ctrlPr>
                              </m:accPr>
                              <m:e>
                                <m:r>
                                  <w:ins w:id="1379" w:author="He Jianan" w:date="2019-05-20T11:09:00Z">
                                    <w:rPr>
                                      <w:rFonts w:ascii="Cambria Math" w:eastAsia="宋体" w:hAnsi="Cambria Math"/>
                                      <w:sz w:val="24"/>
                                    </w:rPr>
                                    <m:t>v</m:t>
                                  </w:ins>
                                </m:r>
                              </m:e>
                            </m:acc>
                            <m:r>
                              <w:ins w:id="1380" w:author="He Jianan" w:date="2019-05-20T11:09:00Z">
                                <w:rPr>
                                  <w:rFonts w:ascii="Cambria Math" w:eastAsia="宋体" w:hAnsi="Cambria Math"/>
                                  <w:sz w:val="24"/>
                                </w:rPr>
                                <m:t>-</m:t>
                              </w:ins>
                            </m:r>
                            <m:acc>
                              <m:accPr>
                                <m:chr m:val="⃗"/>
                                <m:ctrlPr>
                                  <w:ins w:id="1381" w:author="He Jianan" w:date="2019-05-20T11:09:00Z">
                                    <w:rPr>
                                      <w:rFonts w:ascii="Cambria Math" w:eastAsia="宋体" w:hAnsi="Cambria Math"/>
                                      <w:i/>
                                      <w:sz w:val="24"/>
                                    </w:rPr>
                                  </w:ins>
                                </m:ctrlPr>
                              </m:accPr>
                              <m:e>
                                <m:r>
                                  <w:ins w:id="1382" w:author="He Jianan" w:date="2019-05-20T11:09:00Z">
                                    <w:rPr>
                                      <w:rFonts w:ascii="Cambria Math" w:eastAsia="宋体" w:hAnsi="Cambria Math"/>
                                      <w:sz w:val="24"/>
                                    </w:rPr>
                                    <m:t>c</m:t>
                                  </w:ins>
                                </m:r>
                              </m:e>
                            </m:acc>
                          </m:e>
                        </m:d>
                      </m:e>
                      <m:sup>
                        <m:r>
                          <w:ins w:id="1383" w:author="He Jianan" w:date="2019-05-20T11:09:00Z">
                            <w:rPr>
                              <w:rFonts w:ascii="Cambria Math" w:eastAsia="宋体" w:hAnsi="Cambria Math"/>
                              <w:sz w:val="24"/>
                            </w:rPr>
                            <m:t>T</m:t>
                          </w:ins>
                        </m:r>
                      </m:sup>
                    </m:sSup>
                    <m:sSup>
                      <m:sSupPr>
                        <m:ctrlPr>
                          <w:ins w:id="1384" w:author="He Jianan" w:date="2019-05-20T11:09:00Z">
                            <w:rPr>
                              <w:rFonts w:ascii="Cambria Math" w:eastAsia="宋体" w:hAnsi="Cambria Math"/>
                              <w:i/>
                              <w:sz w:val="24"/>
                            </w:rPr>
                          </w:ins>
                        </m:ctrlPr>
                      </m:sSupPr>
                      <m:e>
                        <m:r>
                          <w:ins w:id="1385" w:author="He Jianan" w:date="2019-05-20T11:09:00Z">
                            <w:rPr>
                              <w:rFonts w:ascii="Cambria Math" w:eastAsia="宋体" w:hAnsi="Cambria Math" w:hint="eastAsia"/>
                              <w:sz w:val="24"/>
                            </w:rPr>
                            <m:t>K</m:t>
                          </w:ins>
                        </m:r>
                      </m:e>
                      <m:sup>
                        <m:r>
                          <w:ins w:id="1386" w:author="He Jianan" w:date="2019-05-20T11:09:00Z">
                            <w:rPr>
                              <w:rFonts w:ascii="Cambria Math" w:eastAsia="宋体" w:hAnsi="Cambria Math"/>
                              <w:sz w:val="24"/>
                            </w:rPr>
                            <m:t>T</m:t>
                          </w:ins>
                        </m:r>
                      </m:sup>
                    </m:sSup>
                    <m:r>
                      <w:ins w:id="1387" w:author="He Jianan" w:date="2019-05-20T11:09:00Z">
                        <w:rPr>
                          <w:rFonts w:ascii="Cambria Math" w:eastAsia="宋体" w:hAnsi="Cambria Math" w:hint="eastAsia"/>
                          <w:sz w:val="24"/>
                        </w:rPr>
                        <m:t>K</m:t>
                      </w:ins>
                    </m:r>
                    <m:d>
                      <m:dPr>
                        <m:ctrlPr>
                          <w:ins w:id="1388" w:author="He Jianan" w:date="2019-05-20T11:09:00Z">
                            <w:rPr>
                              <w:rFonts w:ascii="Cambria Math" w:eastAsia="宋体" w:hAnsi="Cambria Math"/>
                              <w:i/>
                              <w:sz w:val="24"/>
                            </w:rPr>
                          </w:ins>
                        </m:ctrlPr>
                      </m:dPr>
                      <m:e>
                        <m:acc>
                          <m:accPr>
                            <m:chr m:val="⃗"/>
                            <m:ctrlPr>
                              <w:ins w:id="1389" w:author="He Jianan" w:date="2019-05-20T11:09:00Z">
                                <w:rPr>
                                  <w:rFonts w:ascii="Cambria Math" w:eastAsia="宋体" w:hAnsi="Cambria Math"/>
                                  <w:i/>
                                  <w:sz w:val="24"/>
                                </w:rPr>
                              </w:ins>
                            </m:ctrlPr>
                          </m:accPr>
                          <m:e>
                            <m:r>
                              <w:ins w:id="1390" w:author="He Jianan" w:date="2019-05-20T11:09:00Z">
                                <w:rPr>
                                  <w:rFonts w:ascii="Cambria Math" w:eastAsia="宋体" w:hAnsi="Cambria Math"/>
                                  <w:sz w:val="24"/>
                                </w:rPr>
                                <m:t>v</m:t>
                              </w:ins>
                            </m:r>
                          </m:e>
                        </m:acc>
                        <m:r>
                          <w:ins w:id="1391" w:author="He Jianan" w:date="2019-05-20T11:09:00Z">
                            <w:rPr>
                              <w:rFonts w:ascii="Cambria Math" w:eastAsia="宋体" w:hAnsi="Cambria Math"/>
                              <w:sz w:val="24"/>
                            </w:rPr>
                            <m:t>-</m:t>
                          </w:ins>
                        </m:r>
                        <m:acc>
                          <m:accPr>
                            <m:chr m:val="⃗"/>
                            <m:ctrlPr>
                              <w:ins w:id="1392" w:author="He Jianan" w:date="2019-05-20T11:09:00Z">
                                <w:rPr>
                                  <w:rFonts w:ascii="Cambria Math" w:eastAsia="宋体" w:hAnsi="Cambria Math"/>
                                  <w:i/>
                                  <w:sz w:val="24"/>
                                </w:rPr>
                              </w:ins>
                            </m:ctrlPr>
                          </m:accPr>
                          <m:e>
                            <m:r>
                              <w:ins w:id="1393" w:author="He Jianan" w:date="2019-05-20T11:09:00Z">
                                <w:rPr>
                                  <w:rFonts w:ascii="Cambria Math" w:eastAsia="宋体" w:hAnsi="Cambria Math"/>
                                  <w:sz w:val="24"/>
                                </w:rPr>
                                <m:t>c</m:t>
                              </w:ins>
                            </m:r>
                          </m:e>
                        </m:acc>
                      </m:e>
                    </m:d>
                  </m:sup>
                </m:sSup>
              </m:oMath>
            </m:oMathPara>
          </w:p>
        </w:tc>
        <w:tc>
          <w:tcPr>
            <w:tcW w:w="500" w:type="pct"/>
            <w:tcMar>
              <w:left w:w="0" w:type="dxa"/>
              <w:right w:w="0" w:type="dxa"/>
            </w:tcMar>
            <w:vAlign w:val="center"/>
          </w:tcPr>
          <w:p w14:paraId="32C48E72" w14:textId="77777777" w:rsidR="00696A89" w:rsidRPr="00EA5CB1" w:rsidRDefault="00696A89" w:rsidP="00FE2FDB">
            <w:pPr>
              <w:jc w:val="right"/>
              <w:rPr>
                <w:ins w:id="1394" w:author="He Jianan" w:date="2019-05-20T11:09:00Z"/>
                <w:rFonts w:ascii="宋体" w:eastAsia="宋体" w:hAnsi="宋体"/>
              </w:rPr>
            </w:pPr>
            <w:ins w:id="1395" w:author="He Jianan" w:date="2019-05-20T11:09:00Z">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13</w:t>
              </w:r>
              <w:r w:rsidRPr="00EA5CB1">
                <w:rPr>
                  <w:rFonts w:ascii="宋体" w:eastAsia="宋体" w:hAnsi="宋体"/>
                  <w:sz w:val="24"/>
                </w:rPr>
                <w:t>)</w:t>
              </w:r>
            </w:ins>
          </w:p>
        </w:tc>
      </w:tr>
    </w:tbl>
    <w:p w14:paraId="657CF1BC" w14:textId="118B8B1E" w:rsidR="005D4C15" w:rsidRDefault="00696A89" w:rsidP="00696A89">
      <w:pPr>
        <w:spacing w:line="400" w:lineRule="exact"/>
        <w:rPr>
          <w:rFonts w:ascii="宋体" w:eastAsia="宋体" w:hAnsi="宋体"/>
          <w:sz w:val="24"/>
        </w:rPr>
        <w:pPrChange w:id="1396" w:author="He Jianan" w:date="2019-05-20T11:09:00Z">
          <w:pPr>
            <w:spacing w:line="400" w:lineRule="exact"/>
            <w:ind w:firstLineChars="200" w:firstLine="480"/>
          </w:pPr>
        </w:pPrChange>
      </w:pPr>
      <w:ins w:id="1397" w:author="He Jianan" w:date="2019-05-20T11:09:00Z">
        <w:r>
          <w:rPr>
            <w:rFonts w:ascii="宋体" w:eastAsia="宋体" w:hAnsi="宋体" w:hint="eastAsia"/>
            <w:sz w:val="24"/>
          </w:rPr>
          <w:t>式中，</w:t>
        </w:r>
        <m:oMath>
          <m:acc>
            <m:accPr>
              <m:chr m:val="⃗"/>
              <m:ctrlPr>
                <w:rPr>
                  <w:rFonts w:ascii="Cambria Math" w:eastAsia="宋体" w:hAnsi="Cambria Math"/>
                  <w:i/>
                  <w:sz w:val="24"/>
                </w:rPr>
              </m:ctrlPr>
            </m:accPr>
            <m:e>
              <m:r>
                <w:rPr>
                  <w:rFonts w:ascii="Cambria Math" w:eastAsia="宋体" w:hAnsi="Cambria Math"/>
                  <w:sz w:val="24"/>
                </w:rPr>
                <m:t>v</m:t>
              </m:r>
            </m:e>
          </m:acc>
        </m:oMath>
        <w:r>
          <w:rPr>
            <w:rFonts w:ascii="宋体" w:eastAsia="宋体" w:hAnsi="宋体" w:hint="eastAsia"/>
            <w:sz w:val="24"/>
          </w:rPr>
          <w:t>是多个自变量所组成的向量，</w:t>
        </w:r>
        <m:oMath>
          <m:acc>
            <m:accPr>
              <m:chr m:val="⃗"/>
              <m:ctrlPr>
                <w:rPr>
                  <w:rFonts w:ascii="Cambria Math" w:eastAsia="宋体" w:hAnsi="Cambria Math"/>
                  <w:i/>
                  <w:sz w:val="24"/>
                </w:rPr>
              </m:ctrlPr>
            </m:accPr>
            <m:e>
              <m:r>
                <w:rPr>
                  <w:rFonts w:ascii="Cambria Math" w:eastAsia="宋体" w:hAnsi="Cambria Math"/>
                  <w:sz w:val="24"/>
                </w:rPr>
                <m:t>c</m:t>
              </m:r>
            </m:e>
          </m:acc>
        </m:oMath>
        <w:r>
          <w:rPr>
            <w:rFonts w:ascii="宋体" w:eastAsia="宋体" w:hAnsi="宋体" w:hint="eastAsia"/>
            <w:sz w:val="24"/>
          </w:rPr>
          <w:t>和</w:t>
        </w:r>
        <m:oMath>
          <m:r>
            <w:rPr>
              <w:rFonts w:ascii="Cambria Math" w:eastAsia="宋体" w:hAnsi="Cambria Math" w:hint="eastAsia"/>
              <w:sz w:val="24"/>
            </w:rPr>
            <m:t>K</m:t>
          </m:r>
        </m:oMath>
        <w:r>
          <w:rPr>
            <w:rFonts w:ascii="宋体" w:eastAsia="宋体" w:hAnsi="宋体" w:hint="eastAsia"/>
            <w:sz w:val="24"/>
          </w:rPr>
          <w:t>分别是中心向量和线性转换矩阵，用来控制映射以</w:t>
        </w:r>
        <m:oMath>
          <m:acc>
            <m:accPr>
              <m:chr m:val="⃗"/>
              <m:ctrlPr>
                <w:rPr>
                  <w:rFonts w:ascii="Cambria Math" w:eastAsia="宋体" w:hAnsi="Cambria Math"/>
                  <w:i/>
                  <w:sz w:val="24"/>
                </w:rPr>
              </m:ctrlPr>
            </m:accPr>
            <m:e>
              <m:r>
                <w:rPr>
                  <w:rFonts w:ascii="Cambria Math" w:eastAsia="宋体" w:hAnsi="Cambria Math"/>
                  <w:sz w:val="24"/>
                </w:rPr>
                <m:t>c</m:t>
              </m:r>
            </m:e>
          </m:acc>
        </m:oMath>
        <w:r>
          <w:rPr>
            <w:rFonts w:ascii="宋体" w:eastAsia="宋体" w:hAnsi="宋体" w:hint="eastAsia"/>
            <w:sz w:val="24"/>
          </w:rPr>
          <w:t>为中心进行旋转或者放缩。</w:t>
        </w:r>
      </w:ins>
      <w:del w:id="1398" w:author="He Jianan" w:date="2019-05-20T11:09:00Z">
        <w:r w:rsidR="00CE1A3F" w:rsidDel="00696A89">
          <w:rPr>
            <w:rFonts w:ascii="宋体" w:eastAsia="宋体" w:hAnsi="宋体" w:hint="eastAsia"/>
            <w:sz w:val="24"/>
          </w:rPr>
          <w:delText>：</w:delText>
        </w:r>
      </w:del>
    </w:p>
    <w:p w14:paraId="72412CF1" w14:textId="77777777" w:rsidR="00DA1AEE" w:rsidRDefault="00983961" w:rsidP="00DA1AEE">
      <w:pPr>
        <w:keepNext/>
        <w:jc w:val="center"/>
      </w:pPr>
      <w:r>
        <w:rPr>
          <w:noProof/>
        </w:rPr>
        <w:lastRenderedPageBreak/>
        <w:drawing>
          <wp:inline distT="0" distB="0" distL="0" distR="0" wp14:anchorId="5D5733C4" wp14:editId="62CA2A84">
            <wp:extent cx="3497580" cy="253707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7580" cy="2537072"/>
                    </a:xfrm>
                    <a:prstGeom prst="rect">
                      <a:avLst/>
                    </a:prstGeom>
                  </pic:spPr>
                </pic:pic>
              </a:graphicData>
            </a:graphic>
          </wp:inline>
        </w:drawing>
      </w:r>
    </w:p>
    <w:p w14:paraId="210EA476" w14:textId="69069CD7" w:rsidR="00DA1AEE" w:rsidRDefault="00DA1AEE" w:rsidP="00DA1AEE">
      <w:pPr>
        <w:pStyle w:val="af3"/>
        <w:spacing w:line="400" w:lineRule="exact"/>
        <w:jc w:val="center"/>
        <w:rPr>
          <w:rFonts w:ascii="宋体" w:eastAsia="宋体" w:hAnsi="宋体"/>
          <w:sz w:val="21"/>
          <w:szCs w:val="21"/>
        </w:rPr>
      </w:pPr>
      <w:r w:rsidRPr="00C575F7">
        <w:rPr>
          <w:rFonts w:ascii="宋体" w:eastAsia="宋体" w:hAnsi="宋体"/>
          <w:sz w:val="21"/>
          <w:szCs w:val="21"/>
        </w:rPr>
        <w:t>图2.</w:t>
      </w:r>
      <w:r>
        <w:rPr>
          <w:rFonts w:ascii="宋体" w:eastAsia="宋体" w:hAnsi="宋体" w:hint="eastAsia"/>
          <w:sz w:val="21"/>
          <w:szCs w:val="21"/>
        </w:rPr>
        <w:t>6</w:t>
      </w:r>
      <w:r w:rsidRPr="00C575F7">
        <w:rPr>
          <w:rFonts w:ascii="宋体" w:eastAsia="宋体" w:hAnsi="宋体"/>
          <w:sz w:val="21"/>
          <w:szCs w:val="21"/>
        </w:rPr>
        <w:t xml:space="preserve"> </w:t>
      </w:r>
      <w:r>
        <w:rPr>
          <w:rFonts w:ascii="宋体" w:eastAsia="宋体" w:hAnsi="宋体" w:hint="eastAsia"/>
          <w:sz w:val="21"/>
          <w:szCs w:val="21"/>
        </w:rPr>
        <w:t>传递函数映射规则</w:t>
      </w:r>
      <w:r w:rsidRPr="00C575F7">
        <w:rPr>
          <w:rFonts w:ascii="宋体" w:eastAsia="宋体" w:hAnsi="宋体" w:hint="eastAsia"/>
          <w:sz w:val="21"/>
          <w:szCs w:val="21"/>
        </w:rPr>
        <w:t>。</w:t>
      </w:r>
    </w:p>
    <w:p w14:paraId="3DBBD88B" w14:textId="118E3F1D" w:rsidR="00DA1AEE" w:rsidDel="00696A89" w:rsidRDefault="00DA1AEE" w:rsidP="00DA1AEE">
      <w:pPr>
        <w:spacing w:line="400" w:lineRule="exact"/>
        <w:rPr>
          <w:del w:id="1399" w:author="He Jianan" w:date="2019-05-20T11:09:00Z"/>
          <w:rFonts w:ascii="宋体" w:eastAsia="宋体" w:hAnsi="宋体"/>
          <w:sz w:val="24"/>
        </w:rPr>
      </w:pPr>
      <w:del w:id="1400" w:author="He Jianan" w:date="2019-05-20T11:08:00Z">
        <w:r w:rsidRPr="00BB3219" w:rsidDel="00696A89">
          <w:rPr>
            <w:rFonts w:ascii="宋体" w:eastAsia="宋体" w:hAnsi="宋体" w:hint="eastAsia"/>
            <w:sz w:val="24"/>
          </w:rPr>
          <w:delText>式</w:delText>
        </w:r>
      </w:del>
      <w:del w:id="1401" w:author="He Jianan" w:date="2019-05-20T11:09:00Z">
        <w:r w:rsidRPr="00BB3219" w:rsidDel="00696A89">
          <w:rPr>
            <w:rFonts w:ascii="宋体" w:eastAsia="宋体" w:hAnsi="宋体" w:hint="eastAsia"/>
            <w:sz w:val="24"/>
          </w:rPr>
          <w:delText>中，c表示感兴趣区域的中心，w表示区域范围。</w:delText>
        </w:r>
        <w:r w:rsidR="00920327" w:rsidDel="00696A89">
          <w:rPr>
            <w:rFonts w:ascii="宋体" w:eastAsia="宋体" w:hAnsi="宋体" w:hint="eastAsia"/>
            <w:sz w:val="24"/>
          </w:rPr>
          <w:delText>对于多维传递函数，</w:delText>
        </w:r>
        <w:r w:rsidR="00BB3219" w:rsidDel="00696A89">
          <w:rPr>
            <w:rFonts w:ascii="宋体" w:eastAsia="宋体" w:hAnsi="宋体" w:hint="eastAsia"/>
            <w:sz w:val="24"/>
          </w:rPr>
          <w:delText>自变量数目大于1，映射规则的设计自由度也更大。Kniss等人提出高斯传递函数</w:delText>
        </w:r>
        <w:r w:rsidR="00FA34E7" w:rsidDel="00696A89">
          <w:rPr>
            <w:rFonts w:ascii="宋体" w:eastAsia="宋体" w:hAnsi="宋体" w:hint="eastAsia"/>
            <w:sz w:val="24"/>
          </w:rPr>
          <w:delText>(</w:delText>
        </w:r>
        <w:r w:rsidR="00FA34E7" w:rsidDel="00696A89">
          <w:rPr>
            <w:rFonts w:ascii="宋体" w:eastAsia="宋体" w:hAnsi="宋体"/>
            <w:sz w:val="24"/>
          </w:rPr>
          <w:delText>Gaussian Transfer Function</w:delText>
        </w:r>
        <w:r w:rsidR="00FA34E7" w:rsidDel="00696A89">
          <w:rPr>
            <w:rFonts w:ascii="宋体" w:eastAsia="宋体" w:hAnsi="宋体" w:hint="eastAsia"/>
            <w:sz w:val="24"/>
          </w:rPr>
          <w:delText>,</w:delText>
        </w:r>
        <w:r w:rsidR="00FA34E7" w:rsidDel="00696A89">
          <w:rPr>
            <w:rFonts w:ascii="宋体" w:eastAsia="宋体" w:hAnsi="宋体"/>
            <w:sz w:val="24"/>
          </w:rPr>
          <w:delText xml:space="preserve"> GTF)</w:delText>
        </w:r>
        <w:r w:rsidR="00FA34E7" w:rsidDel="00696A89">
          <w:rPr>
            <w:rFonts w:ascii="宋体" w:eastAsia="宋体" w:hAnsi="宋体" w:hint="eastAsia"/>
            <w:sz w:val="24"/>
          </w:rPr>
          <w:delText>来表示多维传递函数的映射规则：</w:delText>
        </w:r>
      </w:del>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7483"/>
        <w:gridCol w:w="935"/>
      </w:tblGrid>
      <w:tr w:rsidR="00FA34E7" w:rsidDel="00696A89" w14:paraId="7F98B6F0" w14:textId="07A0127B" w:rsidTr="00823B11">
        <w:trPr>
          <w:jc w:val="center"/>
          <w:del w:id="1402" w:author="He Jianan" w:date="2019-05-20T11:09:00Z"/>
        </w:trPr>
        <w:tc>
          <w:tcPr>
            <w:tcW w:w="500" w:type="pct"/>
            <w:tcMar>
              <w:left w:w="0" w:type="dxa"/>
              <w:right w:w="0" w:type="dxa"/>
            </w:tcMar>
            <w:vAlign w:val="center"/>
          </w:tcPr>
          <w:p w14:paraId="6DFCF647" w14:textId="1917F9E1" w:rsidR="00FA34E7" w:rsidDel="00696A89" w:rsidRDefault="00FA34E7" w:rsidP="00823B11">
            <w:pPr>
              <w:rPr>
                <w:del w:id="1403" w:author="He Jianan" w:date="2019-05-20T11:09:00Z"/>
              </w:rPr>
            </w:pPr>
          </w:p>
        </w:tc>
        <w:tc>
          <w:tcPr>
            <w:tcW w:w="4000" w:type="pct"/>
            <w:tcMar>
              <w:top w:w="28" w:type="dxa"/>
              <w:left w:w="0" w:type="dxa"/>
              <w:bottom w:w="28" w:type="dxa"/>
              <w:right w:w="0" w:type="dxa"/>
            </w:tcMar>
            <w:vAlign w:val="center"/>
          </w:tcPr>
          <w:p w14:paraId="1C8101EC" w14:textId="71B11007" w:rsidR="00FA34E7" w:rsidRPr="00F96E44" w:rsidDel="00696A89" w:rsidRDefault="00FA34E7" w:rsidP="00823B11">
            <w:pPr>
              <w:jc w:val="center"/>
              <w:rPr>
                <w:del w:id="1404" w:author="He Jianan" w:date="2019-05-20T11:09:00Z"/>
                <w:rFonts w:ascii="宋体" w:eastAsia="宋体" w:hAnsi="宋体"/>
                <w:sz w:val="24"/>
              </w:rPr>
            </w:pPr>
            <m:oMathPara>
              <m:oMathParaPr>
                <m:jc m:val="center"/>
              </m:oMathParaPr>
              <m:oMath>
                <m:r>
                  <w:del w:id="1405" w:author="He Jianan" w:date="2019-05-20T11:09:00Z">
                    <w:rPr>
                      <w:rFonts w:ascii="Cambria Math" w:eastAsia="宋体" w:hAnsi="Cambria Math" w:hint="eastAsia"/>
                      <w:sz w:val="24"/>
                    </w:rPr>
                    <m:t>GTF</m:t>
                  </w:del>
                </m:r>
                <m:d>
                  <m:dPr>
                    <m:ctrlPr>
                      <w:del w:id="1406" w:author="He Jianan" w:date="2019-05-20T11:09:00Z">
                        <w:rPr>
                          <w:rFonts w:ascii="Cambria Math" w:eastAsia="宋体" w:hAnsi="Cambria Math"/>
                          <w:i/>
                          <w:sz w:val="24"/>
                        </w:rPr>
                      </w:del>
                    </m:ctrlPr>
                  </m:dPr>
                  <m:e>
                    <m:acc>
                      <m:accPr>
                        <m:chr m:val="⃗"/>
                        <m:ctrlPr>
                          <w:del w:id="1407" w:author="He Jianan" w:date="2019-05-20T11:09:00Z">
                            <w:rPr>
                              <w:rFonts w:ascii="Cambria Math" w:eastAsia="宋体" w:hAnsi="Cambria Math"/>
                              <w:i/>
                              <w:sz w:val="24"/>
                            </w:rPr>
                          </w:del>
                        </m:ctrlPr>
                      </m:accPr>
                      <m:e>
                        <m:r>
                          <w:del w:id="1408" w:author="He Jianan" w:date="2019-05-20T11:09:00Z">
                            <w:rPr>
                              <w:rFonts w:ascii="Cambria Math" w:eastAsia="宋体" w:hAnsi="Cambria Math"/>
                              <w:sz w:val="24"/>
                            </w:rPr>
                            <m:t>v</m:t>
                          </w:del>
                        </m:r>
                      </m:e>
                    </m:acc>
                    <m:r>
                      <w:del w:id="1409" w:author="He Jianan" w:date="2019-05-20T11:09:00Z">
                        <w:rPr>
                          <w:rFonts w:ascii="Cambria Math" w:eastAsia="宋体" w:hAnsi="Cambria Math"/>
                          <w:sz w:val="24"/>
                        </w:rPr>
                        <m:t>,</m:t>
                      </w:del>
                    </m:r>
                    <m:acc>
                      <m:accPr>
                        <m:chr m:val="⃗"/>
                        <m:ctrlPr>
                          <w:del w:id="1410" w:author="He Jianan" w:date="2019-05-20T11:09:00Z">
                            <w:rPr>
                              <w:rFonts w:ascii="Cambria Math" w:eastAsia="宋体" w:hAnsi="Cambria Math"/>
                              <w:i/>
                              <w:sz w:val="24"/>
                            </w:rPr>
                          </w:del>
                        </m:ctrlPr>
                      </m:accPr>
                      <m:e>
                        <m:r>
                          <w:del w:id="1411" w:author="He Jianan" w:date="2019-05-20T11:09:00Z">
                            <w:rPr>
                              <w:rFonts w:ascii="Cambria Math" w:eastAsia="宋体" w:hAnsi="Cambria Math"/>
                              <w:sz w:val="24"/>
                            </w:rPr>
                            <m:t>c</m:t>
                          </w:del>
                        </m:r>
                      </m:e>
                    </m:acc>
                    <m:r>
                      <w:del w:id="1412" w:author="He Jianan" w:date="2019-05-20T11:09:00Z">
                        <w:rPr>
                          <w:rFonts w:ascii="Cambria Math" w:eastAsia="宋体" w:hAnsi="Cambria Math"/>
                          <w:sz w:val="24"/>
                        </w:rPr>
                        <m:t>,</m:t>
                      </w:del>
                    </m:r>
                    <w:bookmarkStart w:id="1413" w:name="OLE_LINK14"/>
                    <w:bookmarkStart w:id="1414" w:name="OLE_LINK15"/>
                    <m:r>
                      <w:del w:id="1415" w:author="He Jianan" w:date="2019-05-20T11:09:00Z">
                        <w:rPr>
                          <w:rFonts w:ascii="Cambria Math" w:eastAsia="宋体" w:hAnsi="Cambria Math" w:hint="eastAsia"/>
                          <w:sz w:val="24"/>
                        </w:rPr>
                        <m:t>K</m:t>
                      </w:del>
                    </m:r>
                    <w:bookmarkEnd w:id="1413"/>
                    <w:bookmarkEnd w:id="1414"/>
                  </m:e>
                </m:d>
                <m:r>
                  <w:del w:id="1416" w:author="He Jianan" w:date="2019-05-20T11:09:00Z">
                    <m:rPr>
                      <m:sty m:val="p"/>
                    </m:rPr>
                    <w:rPr>
                      <w:rFonts w:ascii="Cambria Math" w:eastAsia="宋体" w:hAnsi="Cambria Math"/>
                      <w:sz w:val="24"/>
                    </w:rPr>
                    <m:t>=</m:t>
                  </w:del>
                </m:r>
                <m:sSup>
                  <m:sSupPr>
                    <m:ctrlPr>
                      <w:del w:id="1417" w:author="He Jianan" w:date="2019-05-20T11:09:00Z">
                        <w:rPr>
                          <w:rFonts w:ascii="Cambria Math" w:eastAsia="宋体" w:hAnsi="Cambria Math"/>
                          <w:i/>
                          <w:sz w:val="24"/>
                        </w:rPr>
                      </w:del>
                    </m:ctrlPr>
                  </m:sSupPr>
                  <m:e>
                    <m:r>
                      <w:del w:id="1418" w:author="He Jianan" w:date="2019-05-20T11:09:00Z">
                        <w:rPr>
                          <w:rFonts w:ascii="Cambria Math" w:eastAsia="宋体" w:hAnsi="Cambria Math"/>
                          <w:sz w:val="24"/>
                        </w:rPr>
                        <m:t>ⅇ</m:t>
                      </w:del>
                    </m:r>
                  </m:e>
                  <m:sup>
                    <m:r>
                      <w:del w:id="1419" w:author="He Jianan" w:date="2019-05-20T11:09:00Z">
                        <w:rPr>
                          <w:rFonts w:ascii="Cambria Math" w:eastAsia="宋体" w:hAnsi="Cambria Math"/>
                          <w:sz w:val="24"/>
                        </w:rPr>
                        <m:t>-</m:t>
                      </w:del>
                    </m:r>
                    <m:sSup>
                      <m:sSupPr>
                        <m:ctrlPr>
                          <w:del w:id="1420" w:author="He Jianan" w:date="2019-05-20T11:09:00Z">
                            <w:rPr>
                              <w:rFonts w:ascii="Cambria Math" w:eastAsia="宋体" w:hAnsi="Cambria Math"/>
                              <w:i/>
                              <w:sz w:val="24"/>
                            </w:rPr>
                          </w:del>
                        </m:ctrlPr>
                      </m:sSupPr>
                      <m:e>
                        <m:d>
                          <m:dPr>
                            <m:ctrlPr>
                              <w:del w:id="1421" w:author="He Jianan" w:date="2019-05-20T11:09:00Z">
                                <w:rPr>
                                  <w:rFonts w:ascii="Cambria Math" w:eastAsia="宋体" w:hAnsi="Cambria Math"/>
                                  <w:i/>
                                  <w:sz w:val="24"/>
                                </w:rPr>
                              </w:del>
                            </m:ctrlPr>
                          </m:dPr>
                          <m:e>
                            <m:acc>
                              <m:accPr>
                                <m:chr m:val="⃗"/>
                                <m:ctrlPr>
                                  <w:del w:id="1422" w:author="He Jianan" w:date="2019-05-20T11:09:00Z">
                                    <w:rPr>
                                      <w:rFonts w:ascii="Cambria Math" w:eastAsia="宋体" w:hAnsi="Cambria Math"/>
                                      <w:i/>
                                      <w:sz w:val="24"/>
                                    </w:rPr>
                                  </w:del>
                                </m:ctrlPr>
                              </m:accPr>
                              <m:e>
                                <m:r>
                                  <w:del w:id="1423" w:author="He Jianan" w:date="2019-05-20T11:09:00Z">
                                    <w:rPr>
                                      <w:rFonts w:ascii="Cambria Math" w:eastAsia="宋体" w:hAnsi="Cambria Math"/>
                                      <w:sz w:val="24"/>
                                    </w:rPr>
                                    <m:t>v</m:t>
                                  </w:del>
                                </m:r>
                              </m:e>
                            </m:acc>
                            <m:r>
                              <w:del w:id="1424" w:author="He Jianan" w:date="2019-05-20T11:09:00Z">
                                <w:rPr>
                                  <w:rFonts w:ascii="Cambria Math" w:eastAsia="宋体" w:hAnsi="Cambria Math"/>
                                  <w:sz w:val="24"/>
                                </w:rPr>
                                <m:t>-</m:t>
                              </w:del>
                            </m:r>
                            <m:acc>
                              <m:accPr>
                                <m:chr m:val="⃗"/>
                                <m:ctrlPr>
                                  <w:del w:id="1425" w:author="He Jianan" w:date="2019-05-20T11:09:00Z">
                                    <w:rPr>
                                      <w:rFonts w:ascii="Cambria Math" w:eastAsia="宋体" w:hAnsi="Cambria Math"/>
                                      <w:i/>
                                      <w:sz w:val="24"/>
                                    </w:rPr>
                                  </w:del>
                                </m:ctrlPr>
                              </m:accPr>
                              <m:e>
                                <m:r>
                                  <w:del w:id="1426" w:author="He Jianan" w:date="2019-05-20T11:09:00Z">
                                    <w:rPr>
                                      <w:rFonts w:ascii="Cambria Math" w:eastAsia="宋体" w:hAnsi="Cambria Math"/>
                                      <w:sz w:val="24"/>
                                    </w:rPr>
                                    <m:t>c</m:t>
                                  </w:del>
                                </m:r>
                              </m:e>
                            </m:acc>
                          </m:e>
                        </m:d>
                      </m:e>
                      <m:sup>
                        <m:r>
                          <w:del w:id="1427" w:author="He Jianan" w:date="2019-05-20T11:09:00Z">
                            <w:rPr>
                              <w:rFonts w:ascii="Cambria Math" w:eastAsia="宋体" w:hAnsi="Cambria Math"/>
                              <w:sz w:val="24"/>
                            </w:rPr>
                            <m:t>T</m:t>
                          </w:del>
                        </m:r>
                      </m:sup>
                    </m:sSup>
                    <m:sSup>
                      <m:sSupPr>
                        <m:ctrlPr>
                          <w:del w:id="1428" w:author="He Jianan" w:date="2019-05-20T11:09:00Z">
                            <w:rPr>
                              <w:rFonts w:ascii="Cambria Math" w:eastAsia="宋体" w:hAnsi="Cambria Math"/>
                              <w:i/>
                              <w:sz w:val="24"/>
                            </w:rPr>
                          </w:del>
                        </m:ctrlPr>
                      </m:sSupPr>
                      <m:e>
                        <m:r>
                          <w:del w:id="1429" w:author="He Jianan" w:date="2019-05-20T11:09:00Z">
                            <w:rPr>
                              <w:rFonts w:ascii="Cambria Math" w:eastAsia="宋体" w:hAnsi="Cambria Math" w:hint="eastAsia"/>
                              <w:sz w:val="24"/>
                            </w:rPr>
                            <m:t>K</m:t>
                          </w:del>
                        </m:r>
                      </m:e>
                      <m:sup>
                        <m:r>
                          <w:del w:id="1430" w:author="He Jianan" w:date="2019-05-20T11:09:00Z">
                            <w:rPr>
                              <w:rFonts w:ascii="Cambria Math" w:eastAsia="宋体" w:hAnsi="Cambria Math"/>
                              <w:sz w:val="24"/>
                            </w:rPr>
                            <m:t>T</m:t>
                          </w:del>
                        </m:r>
                      </m:sup>
                    </m:sSup>
                    <m:r>
                      <w:del w:id="1431" w:author="He Jianan" w:date="2019-05-20T11:09:00Z">
                        <w:rPr>
                          <w:rFonts w:ascii="Cambria Math" w:eastAsia="宋体" w:hAnsi="Cambria Math" w:hint="eastAsia"/>
                          <w:sz w:val="24"/>
                        </w:rPr>
                        <m:t>K</m:t>
                      </w:del>
                    </m:r>
                    <m:d>
                      <m:dPr>
                        <m:ctrlPr>
                          <w:del w:id="1432" w:author="He Jianan" w:date="2019-05-20T11:09:00Z">
                            <w:rPr>
                              <w:rFonts w:ascii="Cambria Math" w:eastAsia="宋体" w:hAnsi="Cambria Math"/>
                              <w:i/>
                              <w:sz w:val="24"/>
                            </w:rPr>
                          </w:del>
                        </m:ctrlPr>
                      </m:dPr>
                      <m:e>
                        <m:acc>
                          <m:accPr>
                            <m:chr m:val="⃗"/>
                            <m:ctrlPr>
                              <w:del w:id="1433" w:author="He Jianan" w:date="2019-05-20T11:09:00Z">
                                <w:rPr>
                                  <w:rFonts w:ascii="Cambria Math" w:eastAsia="宋体" w:hAnsi="Cambria Math"/>
                                  <w:i/>
                                  <w:sz w:val="24"/>
                                </w:rPr>
                              </w:del>
                            </m:ctrlPr>
                          </m:accPr>
                          <m:e>
                            <m:r>
                              <w:del w:id="1434" w:author="He Jianan" w:date="2019-05-20T11:09:00Z">
                                <w:rPr>
                                  <w:rFonts w:ascii="Cambria Math" w:eastAsia="宋体" w:hAnsi="Cambria Math"/>
                                  <w:sz w:val="24"/>
                                </w:rPr>
                                <m:t>v</m:t>
                              </w:del>
                            </m:r>
                          </m:e>
                        </m:acc>
                        <m:r>
                          <w:del w:id="1435" w:author="He Jianan" w:date="2019-05-20T11:09:00Z">
                            <w:rPr>
                              <w:rFonts w:ascii="Cambria Math" w:eastAsia="宋体" w:hAnsi="Cambria Math"/>
                              <w:sz w:val="24"/>
                            </w:rPr>
                            <m:t>-</m:t>
                          </w:del>
                        </m:r>
                        <m:acc>
                          <m:accPr>
                            <m:chr m:val="⃗"/>
                            <m:ctrlPr>
                              <w:del w:id="1436" w:author="He Jianan" w:date="2019-05-20T11:09:00Z">
                                <w:rPr>
                                  <w:rFonts w:ascii="Cambria Math" w:eastAsia="宋体" w:hAnsi="Cambria Math"/>
                                  <w:i/>
                                  <w:sz w:val="24"/>
                                </w:rPr>
                              </w:del>
                            </m:ctrlPr>
                          </m:accPr>
                          <m:e>
                            <m:r>
                              <w:del w:id="1437" w:author="He Jianan" w:date="2019-05-20T11:09:00Z">
                                <w:rPr>
                                  <w:rFonts w:ascii="Cambria Math" w:eastAsia="宋体" w:hAnsi="Cambria Math"/>
                                  <w:sz w:val="24"/>
                                </w:rPr>
                                <m:t>c</m:t>
                              </w:del>
                            </m:r>
                          </m:e>
                        </m:acc>
                      </m:e>
                    </m:d>
                  </m:sup>
                </m:sSup>
              </m:oMath>
            </m:oMathPara>
          </w:p>
        </w:tc>
        <w:tc>
          <w:tcPr>
            <w:tcW w:w="500" w:type="pct"/>
            <w:tcMar>
              <w:left w:w="0" w:type="dxa"/>
              <w:right w:w="0" w:type="dxa"/>
            </w:tcMar>
            <w:vAlign w:val="center"/>
          </w:tcPr>
          <w:p w14:paraId="1C338597" w14:textId="7F3DF9AB" w:rsidR="00FA34E7" w:rsidRPr="00EA5CB1" w:rsidDel="00696A89" w:rsidRDefault="00FA34E7" w:rsidP="00823B11">
            <w:pPr>
              <w:jc w:val="right"/>
              <w:rPr>
                <w:del w:id="1438" w:author="He Jianan" w:date="2019-05-20T11:09:00Z"/>
                <w:rFonts w:ascii="宋体" w:eastAsia="宋体" w:hAnsi="宋体"/>
              </w:rPr>
            </w:pPr>
            <w:del w:id="1439" w:author="He Jianan" w:date="2019-05-20T11:09:00Z">
              <w:r w:rsidRPr="00EA5CB1" w:rsidDel="00696A89">
                <w:rPr>
                  <w:rFonts w:ascii="宋体" w:eastAsia="宋体" w:hAnsi="宋体" w:hint="eastAsia"/>
                  <w:sz w:val="24"/>
                </w:rPr>
                <w:delText>(</w:delText>
              </w:r>
              <w:r w:rsidRPr="00EA5CB1" w:rsidDel="00696A89">
                <w:rPr>
                  <w:rFonts w:ascii="宋体" w:eastAsia="宋体" w:hAnsi="宋体"/>
                  <w:sz w:val="24"/>
                </w:rPr>
                <w:delText>2.</w:delText>
              </w:r>
              <w:r w:rsidDel="00696A89">
                <w:rPr>
                  <w:rFonts w:ascii="宋体" w:eastAsia="宋体" w:hAnsi="宋体" w:hint="eastAsia"/>
                  <w:sz w:val="24"/>
                </w:rPr>
                <w:delText>13</w:delText>
              </w:r>
              <w:r w:rsidRPr="00EA5CB1" w:rsidDel="00696A89">
                <w:rPr>
                  <w:rFonts w:ascii="宋体" w:eastAsia="宋体" w:hAnsi="宋体"/>
                  <w:sz w:val="24"/>
                </w:rPr>
                <w:delText>)</w:delText>
              </w:r>
            </w:del>
          </w:p>
        </w:tc>
      </w:tr>
    </w:tbl>
    <w:p w14:paraId="6B7FFE5F" w14:textId="67F2D0FF" w:rsidR="00A929BC" w:rsidDel="00696A89" w:rsidRDefault="00FA34E7" w:rsidP="00A929BC">
      <w:pPr>
        <w:spacing w:line="400" w:lineRule="exact"/>
        <w:rPr>
          <w:del w:id="1440" w:author="He Jianan" w:date="2019-05-20T11:09:00Z"/>
          <w:rFonts w:ascii="宋体" w:eastAsia="宋体" w:hAnsi="宋体"/>
          <w:sz w:val="24"/>
        </w:rPr>
      </w:pPr>
      <w:del w:id="1441" w:author="He Jianan" w:date="2019-05-20T11:09:00Z">
        <w:r w:rsidDel="00696A89">
          <w:rPr>
            <w:rFonts w:ascii="宋体" w:eastAsia="宋体" w:hAnsi="宋体" w:hint="eastAsia"/>
            <w:sz w:val="24"/>
          </w:rPr>
          <w:delText>式中，</w:delText>
        </w:r>
        <m:oMath>
          <m:acc>
            <m:accPr>
              <m:chr m:val="⃗"/>
              <m:ctrlPr>
                <w:rPr>
                  <w:rFonts w:ascii="Cambria Math" w:eastAsia="宋体" w:hAnsi="Cambria Math"/>
                  <w:i/>
                  <w:sz w:val="24"/>
                </w:rPr>
              </m:ctrlPr>
            </m:accPr>
            <m:e>
              <m:r>
                <w:rPr>
                  <w:rFonts w:ascii="Cambria Math" w:eastAsia="宋体" w:hAnsi="Cambria Math"/>
                  <w:sz w:val="24"/>
                </w:rPr>
                <m:t>v</m:t>
              </m:r>
            </m:e>
          </m:acc>
        </m:oMath>
        <w:r w:rsidDel="00696A89">
          <w:rPr>
            <w:rFonts w:ascii="宋体" w:eastAsia="宋体" w:hAnsi="宋体" w:hint="eastAsia"/>
            <w:sz w:val="24"/>
          </w:rPr>
          <w:delText>是多个自变量所组成的向量</w:delText>
        </w:r>
        <w:r w:rsidR="000B762B" w:rsidDel="00696A89">
          <w:rPr>
            <w:rFonts w:ascii="宋体" w:eastAsia="宋体" w:hAnsi="宋体" w:hint="eastAsia"/>
            <w:sz w:val="24"/>
          </w:rPr>
          <w:delText>，</w:delText>
        </w:r>
        <m:oMath>
          <m:acc>
            <m:accPr>
              <m:chr m:val="⃗"/>
              <m:ctrlPr>
                <w:rPr>
                  <w:rFonts w:ascii="Cambria Math" w:eastAsia="宋体" w:hAnsi="Cambria Math"/>
                  <w:i/>
                  <w:sz w:val="24"/>
                </w:rPr>
              </m:ctrlPr>
            </m:accPr>
            <m:e>
              <m:r>
                <w:rPr>
                  <w:rFonts w:ascii="Cambria Math" w:eastAsia="宋体" w:hAnsi="Cambria Math"/>
                  <w:sz w:val="24"/>
                </w:rPr>
                <m:t>c</m:t>
              </m:r>
            </m:e>
          </m:acc>
        </m:oMath>
        <w:r w:rsidR="000B762B" w:rsidDel="00696A89">
          <w:rPr>
            <w:rFonts w:ascii="宋体" w:eastAsia="宋体" w:hAnsi="宋体" w:hint="eastAsia"/>
            <w:sz w:val="24"/>
          </w:rPr>
          <w:delText>和</w:delText>
        </w:r>
        <m:oMath>
          <m:r>
            <w:rPr>
              <w:rFonts w:ascii="Cambria Math" w:eastAsia="宋体" w:hAnsi="Cambria Math" w:hint="eastAsia"/>
              <w:sz w:val="24"/>
            </w:rPr>
            <m:t>K</m:t>
          </m:r>
        </m:oMath>
        <w:r w:rsidR="000B762B" w:rsidDel="00696A89">
          <w:rPr>
            <w:rFonts w:ascii="宋体" w:eastAsia="宋体" w:hAnsi="宋体" w:hint="eastAsia"/>
            <w:sz w:val="24"/>
          </w:rPr>
          <w:delText>分别是中心向量和线性转换矩阵，用来控制映射以</w:delText>
        </w:r>
        <m:oMath>
          <m:acc>
            <m:accPr>
              <m:chr m:val="⃗"/>
              <m:ctrlPr>
                <w:rPr>
                  <w:rFonts w:ascii="Cambria Math" w:eastAsia="宋体" w:hAnsi="Cambria Math"/>
                  <w:i/>
                  <w:sz w:val="24"/>
                </w:rPr>
              </m:ctrlPr>
            </m:accPr>
            <m:e>
              <m:r>
                <w:rPr>
                  <w:rFonts w:ascii="Cambria Math" w:eastAsia="宋体" w:hAnsi="Cambria Math"/>
                  <w:sz w:val="24"/>
                </w:rPr>
                <m:t>c</m:t>
              </m:r>
            </m:e>
          </m:acc>
        </m:oMath>
        <w:r w:rsidR="000B762B" w:rsidDel="00696A89">
          <w:rPr>
            <w:rFonts w:ascii="宋体" w:eastAsia="宋体" w:hAnsi="宋体" w:hint="eastAsia"/>
            <w:sz w:val="24"/>
          </w:rPr>
          <w:delText>为中心进行旋转或者放缩。</w:delText>
        </w:r>
      </w:del>
    </w:p>
    <w:p w14:paraId="60BA905B" w14:textId="33EDD379" w:rsidR="00FA1139" w:rsidRDefault="00305395" w:rsidP="00FA1139">
      <w:pPr>
        <w:pStyle w:val="2"/>
        <w:rPr>
          <w:rFonts w:ascii="黑体" w:eastAsia="黑体" w:hAnsi="黑体"/>
          <w:b w:val="0"/>
          <w:sz w:val="28"/>
          <w:szCs w:val="28"/>
        </w:rPr>
      </w:pPr>
      <w:bookmarkStart w:id="1442" w:name="_Toc9243806"/>
      <w:r>
        <w:rPr>
          <w:rFonts w:ascii="黑体" w:eastAsia="黑体" w:hAnsi="黑体" w:hint="eastAsia"/>
          <w:b w:val="0"/>
          <w:sz w:val="28"/>
          <w:szCs w:val="28"/>
        </w:rPr>
        <w:t>2</w:t>
      </w:r>
      <w:r w:rsidR="00FA1139" w:rsidRPr="00F74DAC">
        <w:rPr>
          <w:rFonts w:ascii="黑体" w:eastAsia="黑体" w:hAnsi="黑体" w:hint="eastAsia"/>
          <w:b w:val="0"/>
          <w:sz w:val="28"/>
          <w:szCs w:val="28"/>
        </w:rPr>
        <w:t>.</w:t>
      </w:r>
      <w:r>
        <w:rPr>
          <w:rFonts w:ascii="黑体" w:eastAsia="黑体" w:hAnsi="黑体" w:hint="eastAsia"/>
          <w:b w:val="0"/>
          <w:sz w:val="28"/>
          <w:szCs w:val="28"/>
        </w:rPr>
        <w:t>3</w:t>
      </w:r>
      <w:del w:id="1443" w:author="He Jianan" w:date="2019-05-20T11:39:00Z">
        <w:r w:rsidR="00FA1139" w:rsidRPr="00F74DAC" w:rsidDel="00F22BFE">
          <w:rPr>
            <w:rFonts w:ascii="黑体" w:eastAsia="黑体" w:hAnsi="黑体"/>
            <w:b w:val="0"/>
            <w:sz w:val="28"/>
            <w:szCs w:val="28"/>
          </w:rPr>
          <w:delText xml:space="preserve"> </w:delText>
        </w:r>
      </w:del>
      <w:r w:rsidR="00FA1139">
        <w:rPr>
          <w:rFonts w:ascii="黑体" w:eastAsia="黑体" w:hAnsi="黑体" w:hint="eastAsia"/>
          <w:b w:val="0"/>
          <w:sz w:val="28"/>
          <w:szCs w:val="28"/>
        </w:rPr>
        <w:t>本章小结</w:t>
      </w:r>
      <w:bookmarkEnd w:id="1442"/>
    </w:p>
    <w:p w14:paraId="67EE9282" w14:textId="437C62EA" w:rsidR="00FA1139" w:rsidRDefault="00FA1139" w:rsidP="00305395">
      <w:pPr>
        <w:spacing w:line="400" w:lineRule="exact"/>
        <w:ind w:firstLineChars="200" w:firstLine="480"/>
        <w:rPr>
          <w:rFonts w:ascii="宋体" w:eastAsia="宋体" w:hAnsi="宋体"/>
          <w:sz w:val="24"/>
        </w:rPr>
      </w:pPr>
      <w:r w:rsidRPr="000A0160">
        <w:rPr>
          <w:rFonts w:ascii="宋体" w:eastAsia="宋体" w:hAnsi="宋体" w:hint="eastAsia"/>
          <w:sz w:val="24"/>
        </w:rPr>
        <w:t>本章</w:t>
      </w:r>
      <w:r w:rsidR="000A0160">
        <w:rPr>
          <w:rFonts w:ascii="宋体" w:eastAsia="宋体" w:hAnsi="宋体" w:hint="eastAsia"/>
          <w:sz w:val="24"/>
        </w:rPr>
        <w:t>首先</w:t>
      </w:r>
      <w:r w:rsidRPr="000A0160">
        <w:rPr>
          <w:rFonts w:ascii="宋体" w:eastAsia="宋体" w:hAnsi="宋体" w:hint="eastAsia"/>
          <w:sz w:val="24"/>
        </w:rPr>
        <w:t>介绍了</w:t>
      </w:r>
      <w:r w:rsidR="000A0160" w:rsidRPr="000A0160">
        <w:rPr>
          <w:rFonts w:ascii="宋体" w:eastAsia="宋体" w:hAnsi="宋体" w:hint="eastAsia"/>
          <w:sz w:val="24"/>
        </w:rPr>
        <w:t>光线投射体绘制算法，该算法基于光线吸收与发射模型</w:t>
      </w:r>
      <w:r w:rsidR="000A0160">
        <w:rPr>
          <w:rFonts w:ascii="宋体" w:eastAsia="宋体" w:hAnsi="宋体" w:hint="eastAsia"/>
          <w:sz w:val="24"/>
        </w:rPr>
        <w:t>对体数据进行重采样与合成，实现从三维体数据向二维绘制图的映射；然后介绍了传递函数的定义域、值域以及映射规则</w:t>
      </w:r>
      <w:r w:rsidR="00305395">
        <w:rPr>
          <w:rFonts w:ascii="宋体" w:eastAsia="宋体" w:hAnsi="宋体" w:hint="eastAsia"/>
          <w:sz w:val="24"/>
        </w:rPr>
        <w:t>。这两部分是本平台的理论基础。</w:t>
      </w:r>
    </w:p>
    <w:p w14:paraId="29C8FF7D" w14:textId="43F5D438" w:rsidR="00B47C46" w:rsidRPr="00A929BC" w:rsidRDefault="00B47C46" w:rsidP="00B47C46">
      <w:pPr>
        <w:spacing w:line="400" w:lineRule="exact"/>
        <w:ind w:firstLineChars="200" w:firstLine="480"/>
        <w:rPr>
          <w:rFonts w:ascii="宋体" w:eastAsia="宋体" w:hAnsi="宋体"/>
          <w:sz w:val="24"/>
        </w:rPr>
      </w:pPr>
      <w:r>
        <w:rPr>
          <w:rFonts w:ascii="宋体" w:eastAsia="宋体" w:hAnsi="宋体"/>
          <w:sz w:val="24"/>
        </w:rPr>
        <w:br w:type="page"/>
      </w:r>
    </w:p>
    <w:p w14:paraId="58FE3F72" w14:textId="795A69DE" w:rsidR="00213014" w:rsidRDefault="00016B8E" w:rsidP="00016B8E">
      <w:pPr>
        <w:keepNext/>
        <w:keepLines/>
        <w:tabs>
          <w:tab w:val="center" w:pos="4677"/>
          <w:tab w:val="left" w:pos="7716"/>
        </w:tabs>
        <w:spacing w:before="340" w:after="330" w:line="576" w:lineRule="auto"/>
        <w:jc w:val="left"/>
        <w:outlineLvl w:val="0"/>
        <w:rPr>
          <w:rFonts w:ascii="黑体" w:eastAsia="黑体" w:hAnsi="黑体" w:cs="宋体"/>
          <w:bCs/>
          <w:kern w:val="44"/>
          <w:sz w:val="30"/>
          <w:szCs w:val="30"/>
        </w:rPr>
        <w:pPrChange w:id="1444" w:author="He Jianan" w:date="2019-05-20T11:12:00Z">
          <w:pPr>
            <w:keepNext/>
            <w:keepLines/>
            <w:spacing w:before="340" w:after="330" w:line="576" w:lineRule="auto"/>
            <w:jc w:val="center"/>
            <w:outlineLvl w:val="0"/>
          </w:pPr>
        </w:pPrChange>
      </w:pPr>
      <w:ins w:id="1445" w:author="He Jianan" w:date="2019-05-20T11:12:00Z">
        <w:r>
          <w:rPr>
            <w:rFonts w:ascii="黑体" w:eastAsia="黑体" w:hAnsi="黑体" w:cs="宋体"/>
            <w:bCs/>
            <w:kern w:val="44"/>
            <w:sz w:val="30"/>
            <w:szCs w:val="30"/>
          </w:rPr>
          <w:lastRenderedPageBreak/>
          <w:tab/>
        </w:r>
      </w:ins>
      <w:bookmarkStart w:id="1446" w:name="_Toc9243807"/>
      <w:r w:rsidR="00213014" w:rsidRPr="00C1416A">
        <w:rPr>
          <w:rFonts w:ascii="黑体" w:eastAsia="黑体" w:hAnsi="黑体" w:cs="宋体" w:hint="eastAsia"/>
          <w:bCs/>
          <w:kern w:val="44"/>
          <w:sz w:val="30"/>
          <w:szCs w:val="30"/>
        </w:rPr>
        <w:t>第</w:t>
      </w:r>
      <w:r w:rsidR="00213014">
        <w:rPr>
          <w:rFonts w:ascii="黑体" w:eastAsia="黑体" w:hAnsi="黑体" w:cs="宋体" w:hint="eastAsia"/>
          <w:bCs/>
          <w:kern w:val="44"/>
          <w:sz w:val="30"/>
          <w:szCs w:val="30"/>
        </w:rPr>
        <w:t>三</w:t>
      </w:r>
      <w:r w:rsidR="00213014" w:rsidRPr="00C1416A">
        <w:rPr>
          <w:rFonts w:ascii="黑体" w:eastAsia="黑体" w:hAnsi="黑体" w:cs="宋体" w:hint="eastAsia"/>
          <w:bCs/>
          <w:kern w:val="44"/>
          <w:sz w:val="30"/>
          <w:szCs w:val="30"/>
        </w:rPr>
        <w:t xml:space="preserve">章 </w:t>
      </w:r>
      <w:r w:rsidR="00213014">
        <w:rPr>
          <w:rFonts w:ascii="黑体" w:eastAsia="黑体" w:hAnsi="黑体" w:cs="宋体" w:hint="eastAsia"/>
          <w:bCs/>
          <w:kern w:val="44"/>
          <w:sz w:val="30"/>
          <w:szCs w:val="30"/>
        </w:rPr>
        <w:t>三维可视化平台概述</w:t>
      </w:r>
      <w:bookmarkEnd w:id="1446"/>
      <w:ins w:id="1447" w:author="He Jianan" w:date="2019-05-20T11:12:00Z">
        <w:r>
          <w:rPr>
            <w:rFonts w:ascii="黑体" w:eastAsia="黑体" w:hAnsi="黑体" w:cs="宋体"/>
            <w:bCs/>
            <w:kern w:val="44"/>
            <w:sz w:val="30"/>
            <w:szCs w:val="30"/>
          </w:rPr>
          <w:tab/>
        </w:r>
      </w:ins>
    </w:p>
    <w:p w14:paraId="4A08551F" w14:textId="0ABE2B63" w:rsidR="00213014" w:rsidRDefault="00213014" w:rsidP="00213014">
      <w:pPr>
        <w:pStyle w:val="2"/>
        <w:rPr>
          <w:rFonts w:ascii="黑体" w:eastAsia="黑体" w:hAnsi="黑体"/>
          <w:b w:val="0"/>
          <w:sz w:val="28"/>
          <w:szCs w:val="28"/>
        </w:rPr>
      </w:pPr>
      <w:bookmarkStart w:id="1448" w:name="_Toc9243808"/>
      <w:r>
        <w:rPr>
          <w:rFonts w:ascii="黑体" w:eastAsia="黑体" w:hAnsi="黑体" w:hint="eastAsia"/>
          <w:b w:val="0"/>
          <w:sz w:val="28"/>
          <w:szCs w:val="28"/>
        </w:rPr>
        <w:t>3</w:t>
      </w:r>
      <w:r w:rsidRPr="00F74DAC">
        <w:rPr>
          <w:rFonts w:ascii="黑体" w:eastAsia="黑体" w:hAnsi="黑体" w:hint="eastAsia"/>
          <w:b w:val="0"/>
          <w:sz w:val="28"/>
          <w:szCs w:val="28"/>
        </w:rPr>
        <w:t>.</w:t>
      </w:r>
      <w:r>
        <w:rPr>
          <w:rFonts w:ascii="黑体" w:eastAsia="黑体" w:hAnsi="黑体" w:hint="eastAsia"/>
          <w:b w:val="0"/>
          <w:sz w:val="28"/>
          <w:szCs w:val="28"/>
        </w:rPr>
        <w:t>1</w:t>
      </w:r>
      <w:del w:id="1449" w:author="He Jianan" w:date="2019-05-20T11:39:00Z">
        <w:r w:rsidRPr="00F74DAC" w:rsidDel="00F22BFE">
          <w:rPr>
            <w:rFonts w:ascii="黑体" w:eastAsia="黑体" w:hAnsi="黑体"/>
            <w:b w:val="0"/>
            <w:sz w:val="28"/>
            <w:szCs w:val="28"/>
          </w:rPr>
          <w:delText xml:space="preserve"> </w:delText>
        </w:r>
      </w:del>
      <w:r>
        <w:rPr>
          <w:rFonts w:ascii="黑体" w:eastAsia="黑体" w:hAnsi="黑体" w:hint="eastAsia"/>
          <w:b w:val="0"/>
          <w:sz w:val="28"/>
          <w:szCs w:val="28"/>
        </w:rPr>
        <w:t>平台开发环境</w:t>
      </w:r>
      <w:bookmarkEnd w:id="1448"/>
    </w:p>
    <w:p w14:paraId="3C933E8C" w14:textId="4452645C" w:rsidR="00A929BC" w:rsidRDefault="00A929BC" w:rsidP="006631A8">
      <w:pPr>
        <w:spacing w:line="400" w:lineRule="exact"/>
        <w:ind w:firstLineChars="200" w:firstLine="480"/>
        <w:rPr>
          <w:rFonts w:ascii="宋体" w:eastAsia="宋体" w:hAnsi="宋体"/>
          <w:sz w:val="24"/>
        </w:rPr>
      </w:pPr>
      <w:r w:rsidRPr="00A929BC">
        <w:rPr>
          <w:rFonts w:ascii="宋体" w:eastAsia="宋体" w:hAnsi="宋体" w:hint="eastAsia"/>
          <w:sz w:val="24"/>
        </w:rPr>
        <w:t>本文基于</w:t>
      </w:r>
      <w:r w:rsidR="007D4F5A" w:rsidRPr="00A929BC">
        <w:rPr>
          <w:rFonts w:ascii="宋体" w:eastAsia="宋体" w:hAnsi="宋体" w:hint="eastAsia"/>
          <w:sz w:val="24"/>
        </w:rPr>
        <w:t>Qt</w:t>
      </w:r>
      <w:r w:rsidR="007D4F5A" w:rsidRPr="00A929BC">
        <w:rPr>
          <w:rFonts w:ascii="宋体" w:eastAsia="宋体" w:hAnsi="宋体"/>
          <w:sz w:val="24"/>
        </w:rPr>
        <w:t>5</w:t>
      </w:r>
      <w:r w:rsidR="007D4F5A">
        <w:rPr>
          <w:rFonts w:ascii="宋体" w:eastAsia="宋体" w:hAnsi="宋体" w:hint="eastAsia"/>
          <w:sz w:val="24"/>
        </w:rPr>
        <w:t>以及</w:t>
      </w:r>
      <w:r w:rsidRPr="00A929BC">
        <w:rPr>
          <w:rFonts w:ascii="宋体" w:eastAsia="宋体" w:hAnsi="宋体" w:hint="eastAsia"/>
          <w:sz w:val="24"/>
        </w:rPr>
        <w:t>VTK8.2</w:t>
      </w:r>
      <w:r w:rsidR="006631A8">
        <w:rPr>
          <w:rFonts w:ascii="宋体" w:eastAsia="宋体" w:hAnsi="宋体" w:hint="eastAsia"/>
          <w:sz w:val="24"/>
        </w:rPr>
        <w:t>.</w:t>
      </w:r>
      <w:r w:rsidR="006631A8">
        <w:rPr>
          <w:rFonts w:ascii="宋体" w:eastAsia="宋体" w:hAnsi="宋体"/>
          <w:sz w:val="24"/>
        </w:rPr>
        <w:t>0</w:t>
      </w:r>
      <w:r w:rsidR="006631A8">
        <w:rPr>
          <w:rFonts w:ascii="宋体" w:eastAsia="宋体" w:hAnsi="宋体" w:hint="eastAsia"/>
          <w:sz w:val="24"/>
        </w:rPr>
        <w:t>实现了一个三维可视化平台。其中VTK主要负责数据读取、处理以及可视化，Qt主要负责平台界面设计。</w:t>
      </w:r>
    </w:p>
    <w:p w14:paraId="1281E780" w14:textId="06B1CC71" w:rsidR="007D4F5A" w:rsidRPr="007D4F5A" w:rsidRDefault="007D4F5A" w:rsidP="007D4F5A">
      <w:pPr>
        <w:spacing w:line="400" w:lineRule="exact"/>
        <w:ind w:firstLineChars="200" w:firstLine="480"/>
        <w:rPr>
          <w:rFonts w:ascii="宋体" w:eastAsia="宋体" w:hAnsi="宋体"/>
          <w:sz w:val="24"/>
        </w:rPr>
      </w:pPr>
      <w:r>
        <w:rPr>
          <w:rFonts w:ascii="宋体" w:eastAsia="宋体" w:hAnsi="宋体" w:hint="eastAsia"/>
          <w:sz w:val="24"/>
        </w:rPr>
        <w:t>Qt是C++图形界面应用程序的开发框架，以其可扩展性与跨平台性而被广泛使用。本平台的可视化界面是基于Qt</w:t>
      </w:r>
      <w:r>
        <w:rPr>
          <w:rFonts w:ascii="宋体" w:eastAsia="宋体" w:hAnsi="宋体"/>
          <w:sz w:val="24"/>
        </w:rPr>
        <w:t xml:space="preserve"> Widgets Application</w:t>
      </w:r>
      <w:r>
        <w:rPr>
          <w:rFonts w:ascii="宋体" w:eastAsia="宋体" w:hAnsi="宋体" w:hint="eastAsia"/>
          <w:sz w:val="24"/>
        </w:rPr>
        <w:t>进行搭建，通过Qt自带控件以及自定义控件为传递函数的设计提供了友好的用户接口，</w:t>
      </w:r>
      <w:r w:rsidR="00374AD2">
        <w:rPr>
          <w:rFonts w:ascii="宋体" w:eastAsia="宋体" w:hAnsi="宋体" w:hint="eastAsia"/>
          <w:sz w:val="24"/>
        </w:rPr>
        <w:t>并</w:t>
      </w:r>
      <w:r>
        <w:rPr>
          <w:rFonts w:ascii="宋体" w:eastAsia="宋体" w:hAnsi="宋体" w:hint="eastAsia"/>
          <w:sz w:val="24"/>
        </w:rPr>
        <w:t>使用Qt的信号与槽机制处理用户事件。</w:t>
      </w:r>
    </w:p>
    <w:p w14:paraId="3B9A9433" w14:textId="4989C96D" w:rsidR="00B372DE" w:rsidRDefault="006631A8" w:rsidP="006631A8">
      <w:pPr>
        <w:spacing w:line="400" w:lineRule="exact"/>
        <w:ind w:firstLineChars="200" w:firstLine="480"/>
        <w:rPr>
          <w:rFonts w:ascii="宋体" w:eastAsia="宋体" w:hAnsi="宋体"/>
          <w:sz w:val="24"/>
        </w:rPr>
      </w:pPr>
      <w:r>
        <w:rPr>
          <w:rFonts w:ascii="宋体" w:eastAsia="宋体" w:hAnsi="宋体" w:hint="eastAsia"/>
          <w:sz w:val="24"/>
        </w:rPr>
        <w:t>VTK全称是T</w:t>
      </w:r>
      <w:r>
        <w:rPr>
          <w:rFonts w:ascii="宋体" w:eastAsia="宋体" w:hAnsi="宋体"/>
          <w:sz w:val="24"/>
        </w:rPr>
        <w:t xml:space="preserve">he </w:t>
      </w:r>
      <w:r>
        <w:rPr>
          <w:rFonts w:ascii="宋体" w:eastAsia="宋体" w:hAnsi="宋体" w:hint="eastAsia"/>
          <w:sz w:val="24"/>
        </w:rPr>
        <w:t>Visualization</w:t>
      </w:r>
      <w:r>
        <w:rPr>
          <w:rFonts w:ascii="宋体" w:eastAsia="宋体" w:hAnsi="宋体"/>
          <w:sz w:val="24"/>
        </w:rPr>
        <w:t xml:space="preserve"> </w:t>
      </w:r>
      <w:r>
        <w:rPr>
          <w:rFonts w:ascii="宋体" w:eastAsia="宋体" w:hAnsi="宋体" w:hint="eastAsia"/>
          <w:sz w:val="24"/>
        </w:rPr>
        <w:t>Toolkit，由K</w:t>
      </w:r>
      <w:r>
        <w:rPr>
          <w:rFonts w:ascii="宋体" w:eastAsia="宋体" w:hAnsi="宋体"/>
          <w:sz w:val="24"/>
        </w:rPr>
        <w:t>itware</w:t>
      </w:r>
      <w:r>
        <w:rPr>
          <w:rFonts w:ascii="宋体" w:eastAsia="宋体" w:hAnsi="宋体" w:hint="eastAsia"/>
          <w:sz w:val="24"/>
        </w:rPr>
        <w:t>公司所开发</w:t>
      </w:r>
      <w:r w:rsidR="00995CC1">
        <w:rPr>
          <w:rFonts w:ascii="宋体" w:eastAsia="宋体" w:hAnsi="宋体" w:hint="eastAsia"/>
          <w:sz w:val="24"/>
        </w:rPr>
        <w:t>，是一个开源的，面向对象的软件开发工具包，可用于计算机图形学、可视化以及图像处理。</w:t>
      </w:r>
      <w:r w:rsidR="005B4473">
        <w:rPr>
          <w:rFonts w:ascii="宋体" w:eastAsia="宋体" w:hAnsi="宋体" w:hint="eastAsia"/>
          <w:sz w:val="24"/>
        </w:rPr>
        <w:t>VTK的两个主要</w:t>
      </w:r>
      <w:r w:rsidR="00A22E52">
        <w:rPr>
          <w:rFonts w:ascii="宋体" w:eastAsia="宋体" w:hAnsi="宋体" w:hint="eastAsia"/>
          <w:sz w:val="24"/>
        </w:rPr>
        <w:t>组成部分</w:t>
      </w:r>
      <w:r w:rsidR="005B4473">
        <w:rPr>
          <w:rFonts w:ascii="宋体" w:eastAsia="宋体" w:hAnsi="宋体" w:hint="eastAsia"/>
          <w:sz w:val="24"/>
        </w:rPr>
        <w:t>是可视化管道(</w:t>
      </w:r>
      <w:r w:rsidR="005B4473">
        <w:rPr>
          <w:rFonts w:ascii="宋体" w:eastAsia="宋体" w:hAnsi="宋体"/>
          <w:sz w:val="24"/>
        </w:rPr>
        <w:t>The visualization pipeline)</w:t>
      </w:r>
      <w:r w:rsidR="005B4473">
        <w:rPr>
          <w:rFonts w:ascii="宋体" w:eastAsia="宋体" w:hAnsi="宋体" w:hint="eastAsia"/>
          <w:sz w:val="24"/>
        </w:rPr>
        <w:t>与</w:t>
      </w:r>
      <w:r w:rsidR="00A22E52">
        <w:rPr>
          <w:rFonts w:ascii="宋体" w:eastAsia="宋体" w:hAnsi="宋体" w:hint="eastAsia"/>
          <w:sz w:val="24"/>
        </w:rPr>
        <w:t>绘制</w:t>
      </w:r>
      <w:r w:rsidR="005B4473">
        <w:rPr>
          <w:rFonts w:ascii="宋体" w:eastAsia="宋体" w:hAnsi="宋体" w:hint="eastAsia"/>
          <w:sz w:val="24"/>
        </w:rPr>
        <w:t>引擎(</w:t>
      </w:r>
      <w:r w:rsidR="005B4473">
        <w:rPr>
          <w:rFonts w:ascii="宋体" w:eastAsia="宋体" w:hAnsi="宋体"/>
          <w:sz w:val="24"/>
        </w:rPr>
        <w:t>The rendering engine)</w:t>
      </w:r>
      <w:r w:rsidR="005B4473">
        <w:rPr>
          <w:rFonts w:ascii="宋体" w:eastAsia="宋体" w:hAnsi="宋体" w:hint="eastAsia"/>
          <w:sz w:val="24"/>
        </w:rPr>
        <w:t>。</w:t>
      </w:r>
    </w:p>
    <w:p w14:paraId="35CFCF2C" w14:textId="77777777" w:rsidR="00B47C46" w:rsidRDefault="00B47C46" w:rsidP="00B47C46">
      <w:pPr>
        <w:keepNext/>
        <w:jc w:val="center"/>
      </w:pPr>
      <w:r>
        <w:rPr>
          <w:rFonts w:ascii="Calibri" w:hAnsi="Calibri"/>
          <w:noProof/>
        </w:rPr>
        <w:drawing>
          <wp:inline distT="0" distB="0" distL="0" distR="0" wp14:anchorId="70BA076D" wp14:editId="2BBBD02B">
            <wp:extent cx="4297256" cy="4731327"/>
            <wp:effectExtent l="0" t="0" r="8255" b="0"/>
            <wp:docPr id="3" name="图片 3" descr="(a) Image Data &#10;(vtklmageData) &#10;(c) Structured Grid &#10;(vtkStructuredGrid) &#10;(e) Polygonal Data &#10;(vtkPolyData) &#10;(b) Rectilinear Grid &#10;(vtkRect11inearGrid) &#10;(d) Unstructured Points &#10;(use vtkPotyData) &#10;(f) Unstructured &#10;(vtkUnstructuredGr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Image Data &#10;(vtklmageData) &#10;(c) Structured Grid &#10;(vtkStructuredGrid) &#10;(e) Polygonal Data &#10;(vtkPolyData) &#10;(b) Rectilinear Grid &#10;(vtkRect11inearGrid) &#10;(d) Unstructured Points &#10;(use vtkPotyData) &#10;(f) Unstructured &#10;(vtkUnstructuredGrid)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9890" cy="4745237"/>
                    </a:xfrm>
                    <a:prstGeom prst="rect">
                      <a:avLst/>
                    </a:prstGeom>
                    <a:noFill/>
                    <a:ln>
                      <a:noFill/>
                    </a:ln>
                  </pic:spPr>
                </pic:pic>
              </a:graphicData>
            </a:graphic>
          </wp:inline>
        </w:drawing>
      </w:r>
    </w:p>
    <w:p w14:paraId="46012AB2" w14:textId="5F2DD550" w:rsidR="00B47C46" w:rsidRPr="00B47C46" w:rsidRDefault="00B47C46" w:rsidP="00B47C46">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1</w:t>
      </w:r>
      <w:r w:rsidRPr="00C575F7">
        <w:rPr>
          <w:rFonts w:ascii="宋体" w:eastAsia="宋体" w:hAnsi="宋体"/>
          <w:sz w:val="21"/>
          <w:szCs w:val="21"/>
        </w:rPr>
        <w:t xml:space="preserve"> </w:t>
      </w:r>
      <w:r>
        <w:rPr>
          <w:rFonts w:ascii="宋体" w:eastAsia="宋体" w:hAnsi="宋体" w:hint="eastAsia"/>
          <w:sz w:val="21"/>
          <w:szCs w:val="21"/>
        </w:rPr>
        <w:t>VTK所支持的数据类型</w:t>
      </w:r>
      <w:r w:rsidRPr="00C575F7">
        <w:rPr>
          <w:rFonts w:ascii="宋体" w:eastAsia="宋体" w:hAnsi="宋体" w:hint="eastAsia"/>
          <w:sz w:val="21"/>
          <w:szCs w:val="21"/>
        </w:rPr>
        <w:t>。</w:t>
      </w:r>
    </w:p>
    <w:p w14:paraId="4106CFBE" w14:textId="7E90999C" w:rsidR="00B372DE" w:rsidRDefault="00B372DE" w:rsidP="00A22E52">
      <w:pPr>
        <w:spacing w:line="400" w:lineRule="exact"/>
        <w:ind w:firstLineChars="200" w:firstLine="480"/>
        <w:rPr>
          <w:rFonts w:ascii="宋体" w:eastAsia="宋体" w:hAnsi="宋体"/>
          <w:sz w:val="24"/>
        </w:rPr>
      </w:pPr>
      <w:r>
        <w:rPr>
          <w:rFonts w:ascii="宋体" w:eastAsia="宋体" w:hAnsi="宋体" w:hint="eastAsia"/>
          <w:sz w:val="24"/>
        </w:rPr>
        <w:t>可视化管道可用来创建与分析数据。VTK支持多种结构</w:t>
      </w:r>
      <w:r w:rsidR="003F7902">
        <w:rPr>
          <w:rFonts w:ascii="宋体" w:eastAsia="宋体" w:hAnsi="宋体" w:hint="eastAsia"/>
          <w:sz w:val="24"/>
        </w:rPr>
        <w:t>类型</w:t>
      </w:r>
      <w:r>
        <w:rPr>
          <w:rFonts w:ascii="宋体" w:eastAsia="宋体" w:hAnsi="宋体" w:hint="eastAsia"/>
          <w:sz w:val="24"/>
        </w:rPr>
        <w:t>的数据对象，如图3.1所</w:t>
      </w:r>
      <w:r>
        <w:rPr>
          <w:rFonts w:ascii="宋体" w:eastAsia="宋体" w:hAnsi="宋体" w:hint="eastAsia"/>
          <w:sz w:val="24"/>
        </w:rPr>
        <w:lastRenderedPageBreak/>
        <w:t>示。数据的分析处理是通过Filter来完成，一个Fil</w:t>
      </w:r>
      <w:r>
        <w:rPr>
          <w:rFonts w:ascii="宋体" w:eastAsia="宋体" w:hAnsi="宋体"/>
          <w:sz w:val="24"/>
        </w:rPr>
        <w:t>ter</w:t>
      </w:r>
      <w:r>
        <w:rPr>
          <w:rFonts w:ascii="宋体" w:eastAsia="宋体" w:hAnsi="宋体" w:hint="eastAsia"/>
          <w:sz w:val="24"/>
        </w:rPr>
        <w:t>具备某一特定的数据处理功能，例如类型转换、阈值分割等；多个Filter进行组合可构成可视化管道，数据以流的形式在管道中传递，如图3.2所示。</w:t>
      </w:r>
      <w:r w:rsidR="00A22E52">
        <w:rPr>
          <w:rFonts w:ascii="宋体" w:eastAsia="宋体" w:hAnsi="宋体" w:hint="eastAsia"/>
          <w:sz w:val="24"/>
        </w:rPr>
        <w:t>绘制</w:t>
      </w:r>
      <w:r>
        <w:rPr>
          <w:rFonts w:ascii="宋体" w:eastAsia="宋体" w:hAnsi="宋体" w:hint="eastAsia"/>
          <w:sz w:val="24"/>
        </w:rPr>
        <w:t>引擎</w:t>
      </w:r>
      <w:r w:rsidR="00A22E52">
        <w:rPr>
          <w:rFonts w:ascii="宋体" w:eastAsia="宋体" w:hAnsi="宋体" w:hint="eastAsia"/>
          <w:sz w:val="24"/>
        </w:rPr>
        <w:t>接收可视化管道的输出，负责可视化过程，它包含各种可视化相关的组件，如vtk</w:t>
      </w:r>
      <w:r w:rsidR="00A22E52">
        <w:rPr>
          <w:rFonts w:ascii="宋体" w:eastAsia="宋体" w:hAnsi="宋体"/>
          <w:sz w:val="24"/>
        </w:rPr>
        <w:t>Camera</w:t>
      </w:r>
      <w:r w:rsidR="00A22E52">
        <w:rPr>
          <w:rFonts w:ascii="宋体" w:eastAsia="宋体" w:hAnsi="宋体" w:hint="eastAsia"/>
          <w:sz w:val="24"/>
        </w:rPr>
        <w:t>可用来调节相机属性，vtkLight可用来控制光照属性。</w:t>
      </w:r>
    </w:p>
    <w:p w14:paraId="7D82B2DB" w14:textId="67567AE2" w:rsidR="00CC7369" w:rsidRPr="00CC7369" w:rsidRDefault="000B148D" w:rsidP="00CC7369">
      <w:pPr>
        <w:spacing w:line="400" w:lineRule="exact"/>
        <w:ind w:firstLineChars="200" w:firstLine="480"/>
        <w:rPr>
          <w:rFonts w:ascii="宋体" w:eastAsia="宋体" w:hAnsi="宋体"/>
          <w:sz w:val="24"/>
        </w:rPr>
      </w:pPr>
      <w:r>
        <w:rPr>
          <w:rFonts w:ascii="宋体" w:eastAsia="宋体" w:hAnsi="宋体" w:hint="eastAsia"/>
          <w:sz w:val="24"/>
        </w:rPr>
        <w:t>VTK的一个重要机制是</w:t>
      </w:r>
      <w:r w:rsidRPr="00A22E52">
        <w:rPr>
          <w:rFonts w:ascii="宋体" w:eastAsia="宋体" w:hAnsi="宋体"/>
          <w:sz w:val="24"/>
        </w:rPr>
        <w:t>lazy evaluation</w:t>
      </w:r>
      <w:r>
        <w:rPr>
          <w:rFonts w:ascii="宋体" w:eastAsia="宋体" w:hAnsi="宋体" w:hint="eastAsia"/>
          <w:sz w:val="24"/>
        </w:rPr>
        <w:t>，</w:t>
      </w:r>
      <w:r w:rsidRPr="00A22E52">
        <w:rPr>
          <w:rFonts w:ascii="宋体" w:eastAsia="宋体" w:hAnsi="宋体" w:hint="eastAsia"/>
          <w:sz w:val="24"/>
        </w:rPr>
        <w:t>即只有当数据</w:t>
      </w:r>
      <w:r>
        <w:rPr>
          <w:rFonts w:ascii="宋体" w:eastAsia="宋体" w:hAnsi="宋体" w:hint="eastAsia"/>
          <w:sz w:val="24"/>
        </w:rPr>
        <w:t>真正被需要时，计算才会开始。这种机制能带来两个好处，一是推迟计算，减少不必要数据处理与存储空间；二是当管道的输入改变时，不需要显式地刷新管道中的各个Filter，只需刷新最后一个Filter就可以得到新的输出结果，从而减少代码量。</w:t>
      </w:r>
    </w:p>
    <w:p w14:paraId="0C61FEF2" w14:textId="1FC86EFC" w:rsidR="000B148D" w:rsidRPr="00CC7369" w:rsidRDefault="00CC7369" w:rsidP="00CC7369">
      <w:pPr>
        <w:spacing w:line="400" w:lineRule="exact"/>
        <w:ind w:firstLineChars="200" w:firstLine="480"/>
        <w:rPr>
          <w:rFonts w:ascii="宋体" w:eastAsia="宋体" w:hAnsi="宋体"/>
          <w:sz w:val="24"/>
        </w:rPr>
      </w:pPr>
      <w:r>
        <w:rPr>
          <w:rFonts w:ascii="宋体" w:eastAsia="宋体" w:hAnsi="宋体" w:hint="eastAsia"/>
          <w:sz w:val="24"/>
        </w:rPr>
        <w:t>本平台使用VTK的C++接口，主要使用的是vtk</w:t>
      </w:r>
      <w:r>
        <w:rPr>
          <w:rFonts w:ascii="宋体" w:eastAsia="宋体" w:hAnsi="宋体"/>
          <w:sz w:val="24"/>
        </w:rPr>
        <w:t>ImageData</w:t>
      </w:r>
      <w:r>
        <w:rPr>
          <w:rFonts w:ascii="宋体" w:eastAsia="宋体" w:hAnsi="宋体" w:hint="eastAsia"/>
          <w:sz w:val="24"/>
        </w:rPr>
        <w:t>这种规则的数据结构来表示三维体数据场，通过调用各种F</w:t>
      </w:r>
      <w:r>
        <w:rPr>
          <w:rFonts w:ascii="宋体" w:eastAsia="宋体" w:hAnsi="宋体"/>
          <w:sz w:val="24"/>
        </w:rPr>
        <w:t>ilter</w:t>
      </w:r>
      <w:r>
        <w:rPr>
          <w:rFonts w:ascii="宋体" w:eastAsia="宋体" w:hAnsi="宋体" w:hint="eastAsia"/>
          <w:sz w:val="24"/>
        </w:rPr>
        <w:t>以及自定义的数据处理算法来搭建可视化管道，并与三维体绘制相关的绘制组件相连，实现三维可视化流程。</w:t>
      </w:r>
    </w:p>
    <w:p w14:paraId="049A991B" w14:textId="77777777" w:rsidR="005C260C" w:rsidRPr="005C260C" w:rsidRDefault="005C260C" w:rsidP="005C260C"/>
    <w:p w14:paraId="0DC3D98E" w14:textId="77777777" w:rsidR="003F7902" w:rsidRDefault="003F7902" w:rsidP="003F7902">
      <w:pPr>
        <w:keepNext/>
        <w:jc w:val="center"/>
      </w:pPr>
      <w:r>
        <w:rPr>
          <w:rFonts w:hint="eastAsia"/>
          <w:noProof/>
        </w:rPr>
        <w:drawing>
          <wp:inline distT="0" distB="0" distL="0" distR="0" wp14:anchorId="3957BF6B" wp14:editId="3A3E4E3E">
            <wp:extent cx="4630074" cy="191033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M截图20190511135720.png"/>
                    <pic:cNvPicPr/>
                  </pic:nvPicPr>
                  <pic:blipFill>
                    <a:blip r:embed="rId17">
                      <a:extLst>
                        <a:ext uri="{28A0092B-C50C-407E-A947-70E740481C1C}">
                          <a14:useLocalDpi xmlns:a14="http://schemas.microsoft.com/office/drawing/2010/main" val="0"/>
                        </a:ext>
                      </a:extLst>
                    </a:blip>
                    <a:stretch>
                      <a:fillRect/>
                    </a:stretch>
                  </pic:blipFill>
                  <pic:spPr>
                    <a:xfrm>
                      <a:off x="0" y="0"/>
                      <a:ext cx="4660529" cy="1922904"/>
                    </a:xfrm>
                    <a:prstGeom prst="rect">
                      <a:avLst/>
                    </a:prstGeom>
                  </pic:spPr>
                </pic:pic>
              </a:graphicData>
            </a:graphic>
          </wp:inline>
        </w:drawing>
      </w:r>
    </w:p>
    <w:p w14:paraId="47178D8D" w14:textId="512FC229" w:rsidR="006631A8" w:rsidRDefault="003F7902" w:rsidP="00CC7369">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2</w:t>
      </w:r>
      <w:r w:rsidRPr="00C575F7">
        <w:rPr>
          <w:rFonts w:ascii="宋体" w:eastAsia="宋体" w:hAnsi="宋体"/>
          <w:sz w:val="21"/>
          <w:szCs w:val="21"/>
        </w:rPr>
        <w:t xml:space="preserve"> </w:t>
      </w:r>
      <w:r>
        <w:rPr>
          <w:rFonts w:ascii="宋体" w:eastAsia="宋体" w:hAnsi="宋体" w:hint="eastAsia"/>
          <w:sz w:val="21"/>
          <w:szCs w:val="21"/>
        </w:rPr>
        <w:t>VTK可视化管道示意图</w:t>
      </w:r>
      <w:r w:rsidRPr="00C575F7">
        <w:rPr>
          <w:rFonts w:ascii="宋体" w:eastAsia="宋体" w:hAnsi="宋体" w:hint="eastAsia"/>
          <w:sz w:val="21"/>
          <w:szCs w:val="21"/>
        </w:rPr>
        <w:t>。</w:t>
      </w:r>
    </w:p>
    <w:p w14:paraId="18338D28" w14:textId="7CE65384" w:rsidR="002548D5" w:rsidRPr="002548D5" w:rsidRDefault="002548D5" w:rsidP="002548D5">
      <w:r>
        <w:br w:type="page"/>
      </w:r>
    </w:p>
    <w:p w14:paraId="2537B6ED" w14:textId="57106F2D" w:rsidR="00213014" w:rsidRDefault="00213014" w:rsidP="00213014">
      <w:pPr>
        <w:pStyle w:val="2"/>
        <w:rPr>
          <w:rFonts w:ascii="黑体" w:eastAsia="黑体" w:hAnsi="黑体"/>
          <w:b w:val="0"/>
          <w:sz w:val="28"/>
          <w:szCs w:val="28"/>
        </w:rPr>
      </w:pPr>
      <w:bookmarkStart w:id="1450" w:name="_Toc9243809"/>
      <w:r>
        <w:rPr>
          <w:rFonts w:ascii="黑体" w:eastAsia="黑体" w:hAnsi="黑体" w:hint="eastAsia"/>
          <w:b w:val="0"/>
          <w:sz w:val="28"/>
          <w:szCs w:val="28"/>
        </w:rPr>
        <w:lastRenderedPageBreak/>
        <w:t>3</w:t>
      </w:r>
      <w:r w:rsidRPr="00F74DAC">
        <w:rPr>
          <w:rFonts w:ascii="黑体" w:eastAsia="黑体" w:hAnsi="黑体" w:hint="eastAsia"/>
          <w:b w:val="0"/>
          <w:sz w:val="28"/>
          <w:szCs w:val="28"/>
        </w:rPr>
        <w:t>.</w:t>
      </w:r>
      <w:r>
        <w:rPr>
          <w:rFonts w:ascii="黑体" w:eastAsia="黑体" w:hAnsi="黑体" w:hint="eastAsia"/>
          <w:b w:val="0"/>
          <w:sz w:val="28"/>
          <w:szCs w:val="28"/>
        </w:rPr>
        <w:t>2</w:t>
      </w:r>
      <w:del w:id="1451" w:author="He Jianan" w:date="2019-05-20T11:39:00Z">
        <w:r w:rsidRPr="00F74DAC" w:rsidDel="00F22BFE">
          <w:rPr>
            <w:rFonts w:ascii="黑体" w:eastAsia="黑体" w:hAnsi="黑体"/>
            <w:b w:val="0"/>
            <w:sz w:val="28"/>
            <w:szCs w:val="28"/>
          </w:rPr>
          <w:delText xml:space="preserve"> </w:delText>
        </w:r>
      </w:del>
      <w:r>
        <w:rPr>
          <w:rFonts w:ascii="黑体" w:eastAsia="黑体" w:hAnsi="黑体" w:hint="eastAsia"/>
          <w:b w:val="0"/>
          <w:sz w:val="28"/>
          <w:szCs w:val="28"/>
        </w:rPr>
        <w:t>平台概述</w:t>
      </w:r>
      <w:bookmarkEnd w:id="1450"/>
    </w:p>
    <w:p w14:paraId="2C85EAE3" w14:textId="7273E805" w:rsidR="009E2611" w:rsidRPr="009E2611" w:rsidRDefault="009E2611" w:rsidP="009E2611">
      <w:pPr>
        <w:pStyle w:val="3"/>
        <w:rPr>
          <w:rFonts w:ascii="宋体" w:eastAsia="宋体" w:hAnsi="宋体"/>
          <w:sz w:val="24"/>
          <w:szCs w:val="24"/>
        </w:rPr>
      </w:pPr>
      <w:bookmarkStart w:id="1452" w:name="_Toc9243810"/>
      <w:r>
        <w:rPr>
          <w:rFonts w:ascii="宋体" w:eastAsia="宋体" w:hAnsi="宋体" w:hint="eastAsia"/>
          <w:sz w:val="24"/>
          <w:szCs w:val="24"/>
        </w:rPr>
        <w:t>3</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1</w:t>
      </w:r>
      <w:del w:id="1453" w:author="He Jianan" w:date="2019-05-20T11:39:00Z">
        <w:r w:rsidRPr="00AB0C37" w:rsidDel="00F22BFE">
          <w:rPr>
            <w:rFonts w:ascii="宋体" w:eastAsia="宋体" w:hAnsi="宋体"/>
            <w:sz w:val="24"/>
            <w:szCs w:val="24"/>
          </w:rPr>
          <w:delText xml:space="preserve"> </w:delText>
        </w:r>
      </w:del>
      <w:r>
        <w:rPr>
          <w:rFonts w:ascii="宋体" w:eastAsia="宋体" w:hAnsi="宋体" w:hint="eastAsia"/>
          <w:sz w:val="24"/>
          <w:szCs w:val="24"/>
        </w:rPr>
        <w:t>平台各模块概述</w:t>
      </w:r>
      <w:bookmarkEnd w:id="1452"/>
    </w:p>
    <w:p w14:paraId="77C45CF4" w14:textId="42B1E44C" w:rsidR="00D2476C" w:rsidRDefault="006A7529" w:rsidP="006A7529">
      <w:pPr>
        <w:spacing w:line="400" w:lineRule="exact"/>
        <w:ind w:firstLineChars="200" w:firstLine="480"/>
        <w:rPr>
          <w:rFonts w:ascii="宋体" w:eastAsia="宋体" w:hAnsi="宋体"/>
          <w:sz w:val="24"/>
        </w:rPr>
      </w:pPr>
      <w:r w:rsidRPr="006A7529">
        <w:rPr>
          <w:rFonts w:ascii="宋体" w:eastAsia="宋体" w:hAnsi="宋体" w:hint="eastAsia"/>
          <w:sz w:val="24"/>
        </w:rPr>
        <w:t>本平台一共</w:t>
      </w:r>
      <w:r w:rsidR="009401A7">
        <w:rPr>
          <w:rFonts w:ascii="宋体" w:eastAsia="宋体" w:hAnsi="宋体" w:hint="eastAsia"/>
          <w:sz w:val="24"/>
        </w:rPr>
        <w:t>三</w:t>
      </w:r>
      <w:r>
        <w:rPr>
          <w:rFonts w:ascii="宋体" w:eastAsia="宋体" w:hAnsi="宋体" w:hint="eastAsia"/>
          <w:sz w:val="24"/>
        </w:rPr>
        <w:t>个模块，分别是</w:t>
      </w:r>
      <w:r w:rsidR="00D2476C">
        <w:rPr>
          <w:rFonts w:ascii="宋体" w:eastAsia="宋体" w:hAnsi="宋体" w:hint="eastAsia"/>
          <w:sz w:val="24"/>
        </w:rPr>
        <w:t>：</w:t>
      </w:r>
    </w:p>
    <w:p w14:paraId="66059BA2" w14:textId="77777777" w:rsidR="001A5AD8" w:rsidRDefault="00D2476C" w:rsidP="006A7529">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1) </w:t>
      </w:r>
      <w:r w:rsidR="006A7529">
        <w:rPr>
          <w:rFonts w:ascii="宋体" w:eastAsia="宋体" w:hAnsi="宋体" w:hint="eastAsia"/>
          <w:sz w:val="24"/>
        </w:rPr>
        <w:t>数据读取模块</w:t>
      </w:r>
    </w:p>
    <w:p w14:paraId="2A17E2AB" w14:textId="15973841" w:rsidR="00D2476C" w:rsidRDefault="001A5AD8" w:rsidP="006A7529">
      <w:pPr>
        <w:spacing w:line="400" w:lineRule="exact"/>
        <w:ind w:firstLineChars="200" w:firstLine="480"/>
        <w:rPr>
          <w:rFonts w:ascii="宋体" w:eastAsia="宋体" w:hAnsi="宋体"/>
          <w:sz w:val="24"/>
        </w:rPr>
      </w:pPr>
      <w:r>
        <w:rPr>
          <w:rFonts w:ascii="宋体" w:eastAsia="宋体" w:hAnsi="宋体" w:hint="eastAsia"/>
          <w:sz w:val="24"/>
        </w:rPr>
        <w:t>该模块是平台的入口，用户通过该模块读入DICOM图形序列，或者</w:t>
      </w:r>
      <w:r w:rsidRPr="007D4F5A">
        <w:rPr>
          <w:rFonts w:ascii="宋体" w:eastAsia="宋体" w:hAnsi="宋体"/>
          <w:sz w:val="24"/>
        </w:rPr>
        <w:t>NIFTI</w:t>
      </w:r>
      <w:r>
        <w:rPr>
          <w:rFonts w:ascii="宋体" w:eastAsia="宋体" w:hAnsi="宋体" w:hint="eastAsia"/>
          <w:sz w:val="24"/>
        </w:rPr>
        <w:t>格式的数据，读取一些图像的基本信息，然后建立起三维体数据场，并传递给三维体绘制模块进行可视化，或者传递给</w:t>
      </w:r>
      <w:r w:rsidR="00E7691A">
        <w:rPr>
          <w:rFonts w:ascii="宋体" w:eastAsia="宋体" w:hAnsi="宋体" w:hint="eastAsia"/>
          <w:sz w:val="24"/>
        </w:rPr>
        <w:t>传递函数设计</w:t>
      </w:r>
      <w:r>
        <w:rPr>
          <w:rFonts w:ascii="宋体" w:eastAsia="宋体" w:hAnsi="宋体" w:hint="eastAsia"/>
          <w:sz w:val="24"/>
        </w:rPr>
        <w:t>模块进行</w:t>
      </w:r>
      <w:r w:rsidR="00E7691A">
        <w:rPr>
          <w:rFonts w:ascii="宋体" w:eastAsia="宋体" w:hAnsi="宋体" w:hint="eastAsia"/>
          <w:sz w:val="24"/>
        </w:rPr>
        <w:t>数据</w:t>
      </w:r>
      <w:r>
        <w:rPr>
          <w:rFonts w:ascii="宋体" w:eastAsia="宋体" w:hAnsi="宋体" w:hint="eastAsia"/>
          <w:sz w:val="24"/>
        </w:rPr>
        <w:t>分析。</w:t>
      </w:r>
    </w:p>
    <w:p w14:paraId="6C0CDB74" w14:textId="77777777" w:rsidR="001A5AD8" w:rsidRDefault="00D2476C" w:rsidP="006A7529">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2) </w:t>
      </w:r>
      <w:r w:rsidR="006A7529">
        <w:rPr>
          <w:rFonts w:ascii="宋体" w:eastAsia="宋体" w:hAnsi="宋体" w:hint="eastAsia"/>
          <w:sz w:val="24"/>
        </w:rPr>
        <w:t>三维体绘制模块</w:t>
      </w:r>
    </w:p>
    <w:p w14:paraId="5CD4B228" w14:textId="39B487BE" w:rsidR="00D2476C" w:rsidRDefault="001A5AD8" w:rsidP="006A7529">
      <w:pPr>
        <w:spacing w:line="400" w:lineRule="exact"/>
        <w:ind w:firstLineChars="200" w:firstLine="480"/>
        <w:rPr>
          <w:rFonts w:ascii="宋体" w:eastAsia="宋体" w:hAnsi="宋体"/>
          <w:sz w:val="24"/>
        </w:rPr>
      </w:pPr>
      <w:r>
        <w:rPr>
          <w:rFonts w:ascii="宋体" w:eastAsia="宋体" w:hAnsi="宋体" w:hint="eastAsia"/>
          <w:sz w:val="24"/>
        </w:rPr>
        <w:t>该模块基于VTK搭建三维可视化流程，该流程的输入是三维体数据，输出是屏幕上的二维绘制图像，并可接收传递函数来改变可视化的效果。</w:t>
      </w:r>
      <w:r w:rsidR="009401A7">
        <w:rPr>
          <w:rFonts w:ascii="宋体" w:eastAsia="宋体" w:hAnsi="宋体" w:hint="eastAsia"/>
          <w:sz w:val="24"/>
        </w:rPr>
        <w:t>同时本模块在标准体绘制流程的基础上，通过多通道的vtk</w:t>
      </w:r>
      <w:r w:rsidR="009401A7">
        <w:rPr>
          <w:rFonts w:ascii="宋体" w:eastAsia="宋体" w:hAnsi="宋体"/>
          <w:sz w:val="24"/>
        </w:rPr>
        <w:t>ImageData</w:t>
      </w:r>
      <w:r w:rsidR="009401A7">
        <w:rPr>
          <w:rFonts w:ascii="宋体" w:eastAsia="宋体" w:hAnsi="宋体" w:hint="eastAsia"/>
          <w:sz w:val="24"/>
        </w:rPr>
        <w:t>实现增量绘制。</w:t>
      </w:r>
    </w:p>
    <w:p w14:paraId="650A1C24" w14:textId="37801462" w:rsidR="00D2476C" w:rsidRDefault="00D2476C" w:rsidP="006A7529">
      <w:pPr>
        <w:spacing w:line="400" w:lineRule="exact"/>
        <w:ind w:firstLineChars="200" w:firstLine="480"/>
        <w:rPr>
          <w:rFonts w:ascii="宋体" w:eastAsia="宋体" w:hAnsi="宋体"/>
          <w:sz w:val="24"/>
        </w:rPr>
      </w:pPr>
      <w:r>
        <w:rPr>
          <w:rFonts w:ascii="宋体" w:eastAsia="宋体" w:hAnsi="宋体"/>
          <w:sz w:val="24"/>
        </w:rPr>
        <w:t xml:space="preserve">(3) </w:t>
      </w:r>
      <w:r w:rsidR="009401A7">
        <w:rPr>
          <w:rFonts w:ascii="宋体" w:eastAsia="宋体" w:hAnsi="宋体" w:hint="eastAsia"/>
          <w:sz w:val="24"/>
        </w:rPr>
        <w:t>传递函数设计</w:t>
      </w:r>
      <w:r w:rsidR="006A7529">
        <w:rPr>
          <w:rFonts w:ascii="宋体" w:eastAsia="宋体" w:hAnsi="宋体" w:hint="eastAsia"/>
          <w:sz w:val="24"/>
        </w:rPr>
        <w:t>模块</w:t>
      </w:r>
    </w:p>
    <w:p w14:paraId="472F903D" w14:textId="5DC85BB0" w:rsidR="001A5AD8" w:rsidRDefault="001A5AD8" w:rsidP="009401A7">
      <w:pPr>
        <w:spacing w:line="400" w:lineRule="exact"/>
        <w:ind w:firstLineChars="200" w:firstLine="480"/>
        <w:rPr>
          <w:rFonts w:ascii="宋体" w:eastAsia="宋体" w:hAnsi="宋体"/>
          <w:sz w:val="24"/>
        </w:rPr>
      </w:pPr>
      <w:r>
        <w:rPr>
          <w:rFonts w:ascii="宋体" w:eastAsia="宋体" w:hAnsi="宋体" w:hint="eastAsia"/>
          <w:sz w:val="24"/>
        </w:rPr>
        <w:t>该模块</w:t>
      </w:r>
      <w:r w:rsidR="009401A7">
        <w:rPr>
          <w:rFonts w:ascii="宋体" w:eastAsia="宋体" w:hAnsi="宋体" w:hint="eastAsia"/>
          <w:sz w:val="24"/>
        </w:rPr>
        <w:t>是本平台的核心，共提供两种传递函数设计方法：一种是通过</w:t>
      </w:r>
      <w:r w:rsidR="009401A7">
        <w:rPr>
          <w:rFonts w:ascii="Times New Roman" w:eastAsia="宋体" w:hAnsi="Times New Roman" w:cs="Times New Roman" w:hint="eastAsia"/>
          <w:sz w:val="24"/>
        </w:rPr>
        <w:t>多个可视化窗口与友好的交互控件</w:t>
      </w:r>
      <w:r w:rsidR="009401A7">
        <w:rPr>
          <w:rFonts w:ascii="宋体" w:eastAsia="宋体" w:hAnsi="宋体" w:hint="eastAsia"/>
          <w:sz w:val="24"/>
        </w:rPr>
        <w:t>实现的实时交互式设计；另一种是基于体数据分析的自动化设计，数据分析共实现了3D边缘检测与K</w:t>
      </w:r>
      <w:r w:rsidR="009401A7">
        <w:rPr>
          <w:rFonts w:ascii="宋体" w:eastAsia="宋体" w:hAnsi="宋体"/>
          <w:sz w:val="24"/>
        </w:rPr>
        <w:t>-Means</w:t>
      </w:r>
      <w:r w:rsidR="009401A7">
        <w:rPr>
          <w:rFonts w:ascii="宋体" w:eastAsia="宋体" w:hAnsi="宋体" w:hint="eastAsia"/>
          <w:sz w:val="24"/>
        </w:rPr>
        <w:t>聚类两种方法。通常是两种设计方法相结合，以半自动化的方式生成能够提供良好绘制效果的传递函数。</w:t>
      </w:r>
      <w:r w:rsidR="009401A7">
        <w:rPr>
          <w:rFonts w:ascii="宋体" w:eastAsia="宋体" w:hAnsi="宋体"/>
          <w:sz w:val="24"/>
        </w:rPr>
        <w:t xml:space="preserve"> </w:t>
      </w:r>
    </w:p>
    <w:p w14:paraId="2F375E62" w14:textId="6A043D86" w:rsidR="006A7529" w:rsidRDefault="006A7529" w:rsidP="006A7529">
      <w:pPr>
        <w:spacing w:line="400" w:lineRule="exact"/>
        <w:ind w:firstLineChars="200" w:firstLine="480"/>
        <w:rPr>
          <w:rFonts w:ascii="宋体" w:eastAsia="宋体" w:hAnsi="宋体"/>
          <w:sz w:val="24"/>
        </w:rPr>
      </w:pPr>
      <w:r>
        <w:rPr>
          <w:rFonts w:ascii="宋体" w:eastAsia="宋体" w:hAnsi="宋体" w:hint="eastAsia"/>
          <w:sz w:val="24"/>
        </w:rPr>
        <w:t>各模块之间的关系如</w:t>
      </w:r>
      <w:r w:rsidR="001A5AD8">
        <w:rPr>
          <w:rFonts w:ascii="宋体" w:eastAsia="宋体" w:hAnsi="宋体" w:hint="eastAsia"/>
          <w:sz w:val="24"/>
        </w:rPr>
        <w:t>图3.1</w:t>
      </w:r>
      <w:r>
        <w:rPr>
          <w:rFonts w:ascii="宋体" w:eastAsia="宋体" w:hAnsi="宋体" w:hint="eastAsia"/>
          <w:sz w:val="24"/>
        </w:rPr>
        <w:t>所示</w:t>
      </w:r>
    </w:p>
    <w:p w14:paraId="47B0BA1E" w14:textId="5D7F1653" w:rsidR="006A7529" w:rsidRDefault="009401A7" w:rsidP="006A7529">
      <w:pPr>
        <w:keepNext/>
        <w:jc w:val="center"/>
      </w:pPr>
      <w:r>
        <w:rPr>
          <w:noProof/>
        </w:rPr>
        <w:drawing>
          <wp:inline distT="0" distB="0" distL="0" distR="0" wp14:anchorId="6F8852BE" wp14:editId="5A27F400">
            <wp:extent cx="3594707" cy="1979873"/>
            <wp:effectExtent l="0" t="0" r="635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2861" cy="1989872"/>
                    </a:xfrm>
                    <a:prstGeom prst="rect">
                      <a:avLst/>
                    </a:prstGeom>
                  </pic:spPr>
                </pic:pic>
              </a:graphicData>
            </a:graphic>
          </wp:inline>
        </w:drawing>
      </w:r>
    </w:p>
    <w:p w14:paraId="1307AE84" w14:textId="05B3C4D0" w:rsidR="00B47C46" w:rsidRPr="00B47C46" w:rsidRDefault="006A7529" w:rsidP="00B47C46">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1</w:t>
      </w:r>
      <w:r w:rsidRPr="00C575F7">
        <w:rPr>
          <w:rFonts w:ascii="宋体" w:eastAsia="宋体" w:hAnsi="宋体"/>
          <w:sz w:val="21"/>
          <w:szCs w:val="21"/>
        </w:rPr>
        <w:t xml:space="preserve"> </w:t>
      </w:r>
      <w:r>
        <w:rPr>
          <w:rFonts w:ascii="宋体" w:eastAsia="宋体" w:hAnsi="宋体" w:hint="eastAsia"/>
          <w:sz w:val="21"/>
          <w:szCs w:val="21"/>
        </w:rPr>
        <w:t>本平台各模块关系示意图</w:t>
      </w:r>
      <w:r w:rsidRPr="00C575F7">
        <w:rPr>
          <w:rFonts w:ascii="宋体" w:eastAsia="宋体" w:hAnsi="宋体" w:hint="eastAsia"/>
          <w:sz w:val="21"/>
          <w:szCs w:val="21"/>
        </w:rPr>
        <w:t>。</w:t>
      </w:r>
    </w:p>
    <w:p w14:paraId="71647552" w14:textId="507C4A7A" w:rsidR="009E2611" w:rsidRPr="009E2611" w:rsidRDefault="009E2611" w:rsidP="009E2611">
      <w:pPr>
        <w:pStyle w:val="3"/>
        <w:rPr>
          <w:rFonts w:ascii="宋体" w:eastAsia="宋体" w:hAnsi="宋体"/>
          <w:sz w:val="24"/>
          <w:szCs w:val="24"/>
        </w:rPr>
      </w:pPr>
      <w:bookmarkStart w:id="1454" w:name="_Toc9243811"/>
      <w:r>
        <w:rPr>
          <w:rFonts w:ascii="宋体" w:eastAsia="宋体" w:hAnsi="宋体" w:hint="eastAsia"/>
          <w:sz w:val="24"/>
          <w:szCs w:val="24"/>
        </w:rPr>
        <w:t>3</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2</w:t>
      </w:r>
      <w:del w:id="1455" w:author="He Jianan" w:date="2019-05-20T11:39:00Z">
        <w:r w:rsidRPr="00AB0C37" w:rsidDel="00F22BFE">
          <w:rPr>
            <w:rFonts w:ascii="宋体" w:eastAsia="宋体" w:hAnsi="宋体"/>
            <w:sz w:val="24"/>
            <w:szCs w:val="24"/>
          </w:rPr>
          <w:delText xml:space="preserve"> </w:delText>
        </w:r>
      </w:del>
      <w:r>
        <w:rPr>
          <w:rFonts w:ascii="宋体" w:eastAsia="宋体" w:hAnsi="宋体" w:hint="eastAsia"/>
          <w:sz w:val="24"/>
          <w:szCs w:val="24"/>
        </w:rPr>
        <w:t>平台主界面概述</w:t>
      </w:r>
      <w:bookmarkEnd w:id="1454"/>
    </w:p>
    <w:p w14:paraId="0E5ED3F1" w14:textId="1404FB8E" w:rsidR="009E2611" w:rsidRDefault="001A5AD8" w:rsidP="00887E53">
      <w:pPr>
        <w:spacing w:line="400" w:lineRule="exact"/>
        <w:ind w:firstLineChars="200" w:firstLine="480"/>
        <w:rPr>
          <w:rFonts w:ascii="宋体" w:eastAsia="宋体" w:hAnsi="宋体"/>
          <w:sz w:val="24"/>
        </w:rPr>
      </w:pPr>
      <w:r>
        <w:rPr>
          <w:rFonts w:ascii="宋体" w:eastAsia="宋体" w:hAnsi="宋体" w:hint="eastAsia"/>
          <w:sz w:val="24"/>
        </w:rPr>
        <w:t>图3.2</w:t>
      </w:r>
      <w:r w:rsidR="00887E53" w:rsidRPr="00887E53">
        <w:rPr>
          <w:rFonts w:ascii="宋体" w:eastAsia="宋体" w:hAnsi="宋体" w:hint="eastAsia"/>
          <w:sz w:val="24"/>
        </w:rPr>
        <w:t>为本平台的主界面</w:t>
      </w:r>
      <w:r w:rsidR="009E2611">
        <w:rPr>
          <w:rFonts w:ascii="宋体" w:eastAsia="宋体" w:hAnsi="宋体" w:hint="eastAsia"/>
          <w:sz w:val="24"/>
        </w:rPr>
        <w:t>，主要包含三个窗口：</w:t>
      </w:r>
    </w:p>
    <w:p w14:paraId="2BC4BAC7" w14:textId="77777777" w:rsidR="00B47C46" w:rsidRDefault="00B47C46" w:rsidP="00B47C46">
      <w:pPr>
        <w:spacing w:line="400" w:lineRule="exact"/>
        <w:ind w:firstLineChars="200" w:firstLine="480"/>
        <w:rPr>
          <w:rFonts w:ascii="宋体" w:eastAsia="宋体" w:hAnsi="宋体"/>
          <w:sz w:val="24"/>
        </w:rPr>
      </w:pPr>
      <w:r>
        <w:rPr>
          <w:rFonts w:ascii="宋体" w:eastAsia="宋体" w:hAnsi="宋体"/>
          <w:sz w:val="24"/>
        </w:rPr>
        <w:t>(1)</w:t>
      </w:r>
      <w:r w:rsidRPr="009E2611">
        <w:rPr>
          <w:rFonts w:ascii="宋体" w:eastAsia="宋体" w:hAnsi="宋体" w:hint="eastAsia"/>
          <w:sz w:val="24"/>
        </w:rPr>
        <w:t xml:space="preserve"> </w:t>
      </w:r>
      <w:r>
        <w:rPr>
          <w:rFonts w:ascii="宋体" w:eastAsia="宋体" w:hAnsi="宋体" w:hint="eastAsia"/>
          <w:sz w:val="24"/>
        </w:rPr>
        <w:t>三维体绘制窗口</w:t>
      </w:r>
    </w:p>
    <w:p w14:paraId="353E4088" w14:textId="77777777" w:rsidR="00B47C46" w:rsidRDefault="00B47C46" w:rsidP="00B47C46">
      <w:pPr>
        <w:spacing w:line="400" w:lineRule="exact"/>
        <w:ind w:firstLineChars="200" w:firstLine="480"/>
        <w:rPr>
          <w:rFonts w:ascii="宋体" w:eastAsia="宋体" w:hAnsi="宋体"/>
          <w:sz w:val="24"/>
        </w:rPr>
      </w:pPr>
      <w:r>
        <w:rPr>
          <w:rFonts w:ascii="宋体" w:eastAsia="宋体" w:hAnsi="宋体" w:hint="eastAsia"/>
          <w:sz w:val="24"/>
        </w:rPr>
        <w:t>最中心的大窗口，三维体绘制模块的可视化输出，用户可在本窗口使用鼠标对绘制图进行选择与放缩。</w:t>
      </w:r>
    </w:p>
    <w:p w14:paraId="303E6BE3" w14:textId="77777777" w:rsidR="00B47C46" w:rsidRDefault="00B47C46" w:rsidP="00B47C46">
      <w:pPr>
        <w:spacing w:line="400" w:lineRule="exact"/>
        <w:ind w:firstLineChars="200" w:firstLine="480"/>
        <w:rPr>
          <w:rFonts w:ascii="宋体" w:eastAsia="宋体" w:hAnsi="宋体"/>
          <w:sz w:val="24"/>
        </w:rPr>
      </w:pPr>
      <w:r>
        <w:rPr>
          <w:rFonts w:ascii="宋体" w:eastAsia="宋体" w:hAnsi="宋体"/>
          <w:sz w:val="24"/>
        </w:rPr>
        <w:lastRenderedPageBreak/>
        <w:t xml:space="preserve">(2) </w:t>
      </w:r>
      <w:r>
        <w:rPr>
          <w:rFonts w:ascii="宋体" w:eastAsia="宋体" w:hAnsi="宋体" w:hint="eastAsia"/>
          <w:sz w:val="24"/>
        </w:rPr>
        <w:t>传递函数窗口</w:t>
      </w:r>
    </w:p>
    <w:p w14:paraId="65BDAC12" w14:textId="77777777" w:rsidR="00B47C46" w:rsidRDefault="00B47C46" w:rsidP="00B47C46">
      <w:pPr>
        <w:spacing w:line="400" w:lineRule="exact"/>
        <w:ind w:firstLineChars="200" w:firstLine="480"/>
        <w:rPr>
          <w:rFonts w:ascii="宋体" w:eastAsia="宋体" w:hAnsi="宋体"/>
          <w:sz w:val="24"/>
        </w:rPr>
      </w:pPr>
      <w:r>
        <w:rPr>
          <w:rFonts w:ascii="宋体" w:eastAsia="宋体" w:hAnsi="宋体" w:hint="eastAsia"/>
          <w:sz w:val="24"/>
        </w:rPr>
        <w:t>传递函数窗口可视化了3个一维的传递函数：颜色传递函数、标量-不透明度传递函数以及梯度-不透明传递函数，是传递函数设计模块的基础。传递函数窗口与三维体绘制窗口动态绑定，即传递函数窗口的传递函数发生变化时，三维体绘制图会实时地发生相应的变化。传递函数的变化既可以是用户手动修改，也可以是由数据分析结果驱动的自动修改。</w:t>
      </w:r>
    </w:p>
    <w:p w14:paraId="4780CF7D" w14:textId="77777777" w:rsidR="00B47C46" w:rsidRDefault="00B47C46" w:rsidP="00B47C46">
      <w:pPr>
        <w:spacing w:line="400" w:lineRule="exact"/>
        <w:ind w:firstLineChars="200" w:firstLine="480"/>
        <w:rPr>
          <w:rFonts w:ascii="宋体" w:eastAsia="宋体" w:hAnsi="宋体"/>
          <w:sz w:val="24"/>
        </w:rPr>
      </w:pPr>
      <w:r>
        <w:rPr>
          <w:rFonts w:ascii="宋体" w:eastAsia="宋体" w:hAnsi="宋体" w:hint="eastAsia"/>
          <w:sz w:val="24"/>
        </w:rPr>
        <w:t>(3</w:t>
      </w:r>
      <w:r>
        <w:rPr>
          <w:rFonts w:ascii="宋体" w:eastAsia="宋体" w:hAnsi="宋体"/>
          <w:sz w:val="24"/>
        </w:rPr>
        <w:t>)</w:t>
      </w:r>
      <w:r>
        <w:rPr>
          <w:rFonts w:ascii="宋体" w:eastAsia="宋体" w:hAnsi="宋体" w:hint="eastAsia"/>
          <w:sz w:val="24"/>
        </w:rPr>
        <w:t>切片显示窗口</w:t>
      </w:r>
    </w:p>
    <w:p w14:paraId="1E332951" w14:textId="452A73D9" w:rsidR="00B47C46" w:rsidRDefault="00B47C46" w:rsidP="00B47C46">
      <w:pPr>
        <w:spacing w:line="400" w:lineRule="exact"/>
        <w:ind w:firstLineChars="200" w:firstLine="480"/>
        <w:rPr>
          <w:rFonts w:ascii="宋体" w:eastAsia="宋体" w:hAnsi="宋体"/>
          <w:sz w:val="24"/>
        </w:rPr>
      </w:pPr>
      <w:r>
        <w:rPr>
          <w:rFonts w:ascii="宋体" w:eastAsia="宋体" w:hAnsi="宋体" w:hint="eastAsia"/>
          <w:sz w:val="24"/>
        </w:rPr>
        <w:t>体数据横断面显示窗口、感兴趣区域调节窗口以及边缘检测绘制窗口以二维切片形式分别显示的原始体数据值、灰度映射后的感兴趣区域以及体数据的边缘。三个窗口可通过鼠标滚轮或者滑条同步切换切片。这三个窗口在传递函数设计过程中，为用户交互与数据分析提供指导。</w:t>
      </w:r>
    </w:p>
    <w:p w14:paraId="08AB266D" w14:textId="45193FD4" w:rsidR="00B47C46" w:rsidRPr="00B47C46" w:rsidRDefault="00B47C46" w:rsidP="00B47C46">
      <w:pPr>
        <w:spacing w:line="400" w:lineRule="exact"/>
        <w:ind w:firstLineChars="200" w:firstLine="480"/>
        <w:rPr>
          <w:rFonts w:ascii="宋体" w:eastAsia="宋体" w:hAnsi="宋体"/>
          <w:sz w:val="24"/>
        </w:rPr>
      </w:pPr>
      <w:r>
        <w:rPr>
          <w:rFonts w:ascii="宋体" w:eastAsia="宋体" w:hAnsi="宋体" w:hint="eastAsia"/>
          <w:sz w:val="24"/>
        </w:rPr>
        <w:t>用户可以在体数据横断面显示窗口点击查看三维体数据场中各点的标量值与梯度值，指导感兴趣区域的选择以及传递函数的交互式设计；感兴趣区域调节窗口用来选择感兴趣区域的标量值范围；边缘检测绘制窗口显示3D边缘检测得到的体数据边缘。</w:t>
      </w:r>
    </w:p>
    <w:p w14:paraId="52763A65" w14:textId="77777777" w:rsidR="00B47C46" w:rsidRDefault="00B47C46" w:rsidP="00B47C46">
      <w:pPr>
        <w:keepNext/>
      </w:pPr>
      <w:r>
        <w:rPr>
          <w:noProof/>
        </w:rPr>
        <w:drawing>
          <wp:inline distT="0" distB="0" distL="0" distR="0" wp14:anchorId="6B36739C" wp14:editId="0CFBE4E7">
            <wp:extent cx="5269118" cy="3621646"/>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2614" cy="3699656"/>
                    </a:xfrm>
                    <a:prstGeom prst="rect">
                      <a:avLst/>
                    </a:prstGeom>
                  </pic:spPr>
                </pic:pic>
              </a:graphicData>
            </a:graphic>
          </wp:inline>
        </w:drawing>
      </w:r>
    </w:p>
    <w:p w14:paraId="6C080BC2" w14:textId="36C08D99" w:rsidR="00B47C46" w:rsidRPr="00B47C46" w:rsidRDefault="00B47C46" w:rsidP="00B47C46">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2</w:t>
      </w:r>
      <w:r w:rsidRPr="00C575F7">
        <w:rPr>
          <w:rFonts w:ascii="宋体" w:eastAsia="宋体" w:hAnsi="宋体"/>
          <w:sz w:val="21"/>
          <w:szCs w:val="21"/>
        </w:rPr>
        <w:t xml:space="preserve"> </w:t>
      </w:r>
      <w:r>
        <w:rPr>
          <w:rFonts w:ascii="宋体" w:eastAsia="宋体" w:hAnsi="宋体" w:hint="eastAsia"/>
          <w:sz w:val="21"/>
          <w:szCs w:val="21"/>
        </w:rPr>
        <w:t>本平台主界面</w:t>
      </w:r>
      <w:r w:rsidRPr="00C575F7">
        <w:rPr>
          <w:rFonts w:ascii="宋体" w:eastAsia="宋体" w:hAnsi="宋体" w:hint="eastAsia"/>
          <w:sz w:val="21"/>
          <w:szCs w:val="21"/>
        </w:rPr>
        <w:t>。</w:t>
      </w:r>
    </w:p>
    <w:p w14:paraId="597F7541" w14:textId="42AC08F4" w:rsidR="00F43AF8" w:rsidRPr="009E2611" w:rsidRDefault="00F43AF8" w:rsidP="00F43AF8">
      <w:pPr>
        <w:pStyle w:val="3"/>
        <w:rPr>
          <w:rFonts w:ascii="宋体" w:eastAsia="宋体" w:hAnsi="宋体"/>
          <w:sz w:val="24"/>
          <w:szCs w:val="24"/>
        </w:rPr>
      </w:pPr>
      <w:bookmarkStart w:id="1456" w:name="_Toc9243812"/>
      <w:r>
        <w:rPr>
          <w:rFonts w:ascii="宋体" w:eastAsia="宋体" w:hAnsi="宋体" w:hint="eastAsia"/>
          <w:sz w:val="24"/>
          <w:szCs w:val="24"/>
        </w:rPr>
        <w:lastRenderedPageBreak/>
        <w:t>3</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3</w:t>
      </w:r>
      <w:del w:id="1457" w:author="He Jianan" w:date="2019-05-20T11:39:00Z">
        <w:r w:rsidRPr="00AB0C37" w:rsidDel="00F22BFE">
          <w:rPr>
            <w:rFonts w:ascii="宋体" w:eastAsia="宋体" w:hAnsi="宋体"/>
            <w:sz w:val="24"/>
            <w:szCs w:val="24"/>
          </w:rPr>
          <w:delText xml:space="preserve"> </w:delText>
        </w:r>
      </w:del>
      <w:r>
        <w:rPr>
          <w:rFonts w:ascii="宋体" w:eastAsia="宋体" w:hAnsi="宋体" w:hint="eastAsia"/>
          <w:sz w:val="24"/>
          <w:szCs w:val="24"/>
        </w:rPr>
        <w:t>平台流程图概述</w:t>
      </w:r>
      <w:bookmarkEnd w:id="1456"/>
    </w:p>
    <w:p w14:paraId="61C023DD" w14:textId="77777777" w:rsidR="00F43AF8" w:rsidRDefault="00F43AF8" w:rsidP="00F43AF8">
      <w:pPr>
        <w:keepNext/>
        <w:jc w:val="center"/>
      </w:pPr>
      <w:r>
        <w:rPr>
          <w:noProof/>
        </w:rPr>
        <w:drawing>
          <wp:inline distT="0" distB="0" distL="0" distR="0" wp14:anchorId="08ADFD9B" wp14:editId="15E6D224">
            <wp:extent cx="3257550" cy="4440007"/>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7550" cy="4440007"/>
                    </a:xfrm>
                    <a:prstGeom prst="rect">
                      <a:avLst/>
                    </a:prstGeom>
                  </pic:spPr>
                </pic:pic>
              </a:graphicData>
            </a:graphic>
          </wp:inline>
        </w:drawing>
      </w:r>
    </w:p>
    <w:p w14:paraId="25D6819F" w14:textId="531876B5" w:rsidR="00F43AF8" w:rsidRPr="00F43AF8" w:rsidRDefault="00F43AF8" w:rsidP="00F43AF8">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3</w:t>
      </w:r>
      <w:r w:rsidRPr="00C575F7">
        <w:rPr>
          <w:rFonts w:ascii="宋体" w:eastAsia="宋体" w:hAnsi="宋体"/>
          <w:sz w:val="21"/>
          <w:szCs w:val="21"/>
        </w:rPr>
        <w:t xml:space="preserve"> </w:t>
      </w:r>
      <w:r>
        <w:rPr>
          <w:rFonts w:ascii="宋体" w:eastAsia="宋体" w:hAnsi="宋体" w:hint="eastAsia"/>
          <w:sz w:val="21"/>
          <w:szCs w:val="21"/>
        </w:rPr>
        <w:t>平台的基本流程</w:t>
      </w:r>
      <w:r w:rsidRPr="00C575F7">
        <w:rPr>
          <w:rFonts w:ascii="宋体" w:eastAsia="宋体" w:hAnsi="宋体" w:hint="eastAsia"/>
          <w:sz w:val="21"/>
          <w:szCs w:val="21"/>
        </w:rPr>
        <w:t>。</w:t>
      </w:r>
    </w:p>
    <w:p w14:paraId="5BF08D09" w14:textId="4A776AAC" w:rsidR="007A7382" w:rsidRDefault="001A5AD8" w:rsidP="007A7382">
      <w:pPr>
        <w:spacing w:line="400" w:lineRule="exact"/>
        <w:ind w:firstLineChars="200" w:firstLine="480"/>
        <w:rPr>
          <w:rFonts w:ascii="宋体" w:eastAsia="宋体" w:hAnsi="宋体"/>
          <w:sz w:val="24"/>
        </w:rPr>
      </w:pPr>
      <w:r>
        <w:rPr>
          <w:rFonts w:ascii="宋体" w:eastAsia="宋体" w:hAnsi="宋体" w:hint="eastAsia"/>
          <w:sz w:val="24"/>
        </w:rPr>
        <w:t>图3.3</w:t>
      </w:r>
      <w:r w:rsidR="007A7382" w:rsidRPr="007A7382">
        <w:rPr>
          <w:rFonts w:ascii="宋体" w:eastAsia="宋体" w:hAnsi="宋体" w:hint="eastAsia"/>
          <w:sz w:val="24"/>
        </w:rPr>
        <w:t>是本平台基本的系统流程图</w:t>
      </w:r>
      <w:r w:rsidR="007A7382">
        <w:rPr>
          <w:rFonts w:ascii="宋体" w:eastAsia="宋体" w:hAnsi="宋体" w:hint="eastAsia"/>
          <w:sz w:val="24"/>
        </w:rPr>
        <w:t>，用户点击菜单读入文件。当读入文件格式正确，三维体绘制模块会开始建立体绘制管道</w:t>
      </w:r>
      <w:r w:rsidR="007C4937">
        <w:rPr>
          <w:rFonts w:ascii="宋体" w:eastAsia="宋体" w:hAnsi="宋体" w:hint="eastAsia"/>
          <w:sz w:val="24"/>
        </w:rPr>
        <w:t>。然后由用户基于标量值选择</w:t>
      </w:r>
      <w:r w:rsidR="009E2611">
        <w:rPr>
          <w:rFonts w:ascii="宋体" w:eastAsia="宋体" w:hAnsi="宋体" w:hint="eastAsia"/>
          <w:sz w:val="24"/>
        </w:rPr>
        <w:t>一个</w:t>
      </w:r>
      <w:r w:rsidR="007C4937">
        <w:rPr>
          <w:rFonts w:ascii="宋体" w:eastAsia="宋体" w:hAnsi="宋体" w:hint="eastAsia"/>
          <w:sz w:val="24"/>
        </w:rPr>
        <w:t>感兴趣区域</w:t>
      </w:r>
      <w:r w:rsidR="009E2611">
        <w:rPr>
          <w:rFonts w:ascii="宋体" w:eastAsia="宋体" w:hAnsi="宋体" w:hint="eastAsia"/>
          <w:sz w:val="24"/>
        </w:rPr>
        <w:t>，</w:t>
      </w:r>
      <w:r w:rsidR="001A4621">
        <w:rPr>
          <w:rFonts w:ascii="宋体" w:eastAsia="宋体" w:hAnsi="宋体" w:hint="eastAsia"/>
          <w:sz w:val="24"/>
        </w:rPr>
        <w:t>并加载</w:t>
      </w:r>
      <w:r w:rsidR="007A7382">
        <w:rPr>
          <w:rFonts w:ascii="宋体" w:eastAsia="宋体" w:hAnsi="宋体" w:hint="eastAsia"/>
          <w:sz w:val="24"/>
        </w:rPr>
        <w:t>预先定义的传递函数</w:t>
      </w:r>
      <w:r w:rsidR="007C4937">
        <w:rPr>
          <w:rFonts w:ascii="宋体" w:eastAsia="宋体" w:hAnsi="宋体" w:hint="eastAsia"/>
          <w:sz w:val="24"/>
        </w:rPr>
        <w:t>样式</w:t>
      </w:r>
      <w:r w:rsidR="007A7382">
        <w:rPr>
          <w:rFonts w:ascii="宋体" w:eastAsia="宋体" w:hAnsi="宋体" w:hint="eastAsia"/>
          <w:sz w:val="24"/>
        </w:rPr>
        <w:t>，进行三维体数据的初始绘制。由用户观测绘制效果，</w:t>
      </w:r>
      <w:r w:rsidR="00E54B83">
        <w:rPr>
          <w:rFonts w:ascii="宋体" w:eastAsia="宋体" w:hAnsi="宋体" w:hint="eastAsia"/>
          <w:sz w:val="24"/>
        </w:rPr>
        <w:t>若不满意，则进入传递函数调节阶段，可直接在三个传递函数可视化图形上进行交互式修改，也可以通过数据分析自动修改；</w:t>
      </w:r>
      <w:r w:rsidR="007A7382">
        <w:rPr>
          <w:rFonts w:ascii="宋体" w:eastAsia="宋体" w:hAnsi="宋体" w:hint="eastAsia"/>
          <w:sz w:val="24"/>
        </w:rPr>
        <w:t>若效果满意，则进行下一步操作，如保存当前传递函数、</w:t>
      </w:r>
      <w:r w:rsidR="004F4573">
        <w:rPr>
          <w:rFonts w:ascii="宋体" w:eastAsia="宋体" w:hAnsi="宋体" w:hint="eastAsia"/>
          <w:sz w:val="24"/>
        </w:rPr>
        <w:t>绘制当前体数据其他结构或</w:t>
      </w:r>
      <w:r w:rsidR="007A7382">
        <w:rPr>
          <w:rFonts w:ascii="宋体" w:eastAsia="宋体" w:hAnsi="宋体" w:hint="eastAsia"/>
          <w:sz w:val="24"/>
        </w:rPr>
        <w:t>添加新的体数据</w:t>
      </w:r>
      <w:r w:rsidR="004F4573">
        <w:rPr>
          <w:rFonts w:ascii="宋体" w:eastAsia="宋体" w:hAnsi="宋体" w:hint="eastAsia"/>
          <w:sz w:val="24"/>
        </w:rPr>
        <w:t>，后两个功能是由体绘制模块提供的</w:t>
      </w:r>
      <w:r w:rsidR="00F32B81">
        <w:rPr>
          <w:rFonts w:ascii="宋体" w:eastAsia="宋体" w:hAnsi="宋体" w:hint="eastAsia"/>
          <w:sz w:val="24"/>
        </w:rPr>
        <w:t>增量绘制功能</w:t>
      </w:r>
      <w:r w:rsidR="004F4573">
        <w:rPr>
          <w:rFonts w:ascii="宋体" w:eastAsia="宋体" w:hAnsi="宋体" w:hint="eastAsia"/>
          <w:sz w:val="24"/>
        </w:rPr>
        <w:t>实现</w:t>
      </w:r>
      <w:r w:rsidR="00E54B83">
        <w:rPr>
          <w:rFonts w:ascii="宋体" w:eastAsia="宋体" w:hAnsi="宋体" w:hint="eastAsia"/>
          <w:sz w:val="24"/>
        </w:rPr>
        <w:t>。</w:t>
      </w:r>
    </w:p>
    <w:p w14:paraId="0907BA37" w14:textId="19767B6E" w:rsidR="007A7382" w:rsidRPr="001A4621" w:rsidRDefault="00E54B83" w:rsidP="001A4621">
      <w:pPr>
        <w:spacing w:line="400" w:lineRule="exact"/>
        <w:ind w:firstLineChars="200" w:firstLine="480"/>
        <w:rPr>
          <w:rFonts w:ascii="宋体" w:eastAsia="宋体" w:hAnsi="宋体"/>
          <w:sz w:val="24"/>
        </w:rPr>
      </w:pPr>
      <w:r>
        <w:rPr>
          <w:rFonts w:ascii="宋体" w:eastAsia="宋体" w:hAnsi="宋体" w:hint="eastAsia"/>
          <w:sz w:val="24"/>
        </w:rPr>
        <w:t>除了最核心的三维体绘制以及传递函数设计功能，本平台还提供了其他许多小功能，帮助</w:t>
      </w:r>
      <w:r w:rsidR="00A8016B">
        <w:rPr>
          <w:rFonts w:ascii="宋体" w:eastAsia="宋体" w:hAnsi="宋体" w:hint="eastAsia"/>
          <w:sz w:val="24"/>
        </w:rPr>
        <w:t>改善</w:t>
      </w:r>
      <w:r>
        <w:rPr>
          <w:rFonts w:ascii="宋体" w:eastAsia="宋体" w:hAnsi="宋体" w:hint="eastAsia"/>
          <w:sz w:val="24"/>
        </w:rPr>
        <w:t>用户体验，例如修改三维可视化窗口的背景颜色</w:t>
      </w:r>
      <w:r w:rsidR="00F82F49">
        <w:rPr>
          <w:rFonts w:ascii="宋体" w:eastAsia="宋体" w:hAnsi="宋体" w:hint="eastAsia"/>
          <w:sz w:val="24"/>
        </w:rPr>
        <w:t>；显示绘制对象的边界框</w:t>
      </w:r>
      <w:r>
        <w:rPr>
          <w:rFonts w:ascii="宋体" w:eastAsia="宋体" w:hAnsi="宋体" w:hint="eastAsia"/>
          <w:sz w:val="24"/>
        </w:rPr>
        <w:t>；</w:t>
      </w:r>
      <w:r w:rsidR="00F82F49">
        <w:rPr>
          <w:rFonts w:ascii="宋体" w:eastAsia="宋体" w:hAnsi="宋体" w:hint="eastAsia"/>
          <w:sz w:val="24"/>
        </w:rPr>
        <w:t>快速旋转体绘制图到指定视角；键盘交互等等</w:t>
      </w:r>
      <w:r w:rsidR="00A8016B">
        <w:rPr>
          <w:rFonts w:ascii="宋体" w:eastAsia="宋体" w:hAnsi="宋体" w:hint="eastAsia"/>
          <w:sz w:val="24"/>
        </w:rPr>
        <w:t>。</w:t>
      </w:r>
    </w:p>
    <w:p w14:paraId="319B5A1B" w14:textId="643EC43E" w:rsidR="00FE347E" w:rsidRDefault="00FE347E" w:rsidP="00FE347E">
      <w:pPr>
        <w:pStyle w:val="2"/>
        <w:rPr>
          <w:rFonts w:ascii="黑体" w:eastAsia="黑体" w:hAnsi="黑体"/>
          <w:b w:val="0"/>
          <w:sz w:val="28"/>
          <w:szCs w:val="28"/>
        </w:rPr>
      </w:pPr>
      <w:bookmarkStart w:id="1458" w:name="_Toc9243813"/>
      <w:r>
        <w:rPr>
          <w:rFonts w:ascii="黑体" w:eastAsia="黑体" w:hAnsi="黑体" w:hint="eastAsia"/>
          <w:b w:val="0"/>
          <w:sz w:val="28"/>
          <w:szCs w:val="28"/>
        </w:rPr>
        <w:lastRenderedPageBreak/>
        <w:t>3</w:t>
      </w:r>
      <w:r w:rsidRPr="00F74DAC">
        <w:rPr>
          <w:rFonts w:ascii="黑体" w:eastAsia="黑体" w:hAnsi="黑体" w:hint="eastAsia"/>
          <w:b w:val="0"/>
          <w:sz w:val="28"/>
          <w:szCs w:val="28"/>
        </w:rPr>
        <w:t>.</w:t>
      </w:r>
      <w:r>
        <w:rPr>
          <w:rFonts w:ascii="黑体" w:eastAsia="黑体" w:hAnsi="黑体"/>
          <w:b w:val="0"/>
          <w:sz w:val="28"/>
          <w:szCs w:val="28"/>
        </w:rPr>
        <w:t>3</w:t>
      </w:r>
      <w:del w:id="1459" w:author="He Jianan" w:date="2019-05-20T11:39:00Z">
        <w:r w:rsidRPr="00F74DAC" w:rsidDel="00F22BFE">
          <w:rPr>
            <w:rFonts w:ascii="黑体" w:eastAsia="黑体" w:hAnsi="黑体"/>
            <w:b w:val="0"/>
            <w:sz w:val="28"/>
            <w:szCs w:val="28"/>
          </w:rPr>
          <w:delText xml:space="preserve"> </w:delText>
        </w:r>
      </w:del>
      <w:r>
        <w:rPr>
          <w:rFonts w:ascii="黑体" w:eastAsia="黑体" w:hAnsi="黑体" w:hint="eastAsia"/>
          <w:b w:val="0"/>
          <w:sz w:val="28"/>
          <w:szCs w:val="28"/>
        </w:rPr>
        <w:t>面向对象的平台设计</w:t>
      </w:r>
      <w:bookmarkEnd w:id="1458"/>
    </w:p>
    <w:p w14:paraId="0B649DB1" w14:textId="5BAD5BDD" w:rsidR="00BE13A8" w:rsidRDefault="00BE13A8" w:rsidP="00BE13A8">
      <w:pPr>
        <w:keepNext/>
        <w:jc w:val="center"/>
      </w:pPr>
      <w:r>
        <w:rPr>
          <w:noProof/>
        </w:rPr>
        <w:drawing>
          <wp:inline distT="0" distB="0" distL="0" distR="0" wp14:anchorId="24AA0DCB" wp14:editId="32F1A9D2">
            <wp:extent cx="4073392" cy="4290646"/>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2246" cy="4321039"/>
                    </a:xfrm>
                    <a:prstGeom prst="rect">
                      <a:avLst/>
                    </a:prstGeom>
                  </pic:spPr>
                </pic:pic>
              </a:graphicData>
            </a:graphic>
          </wp:inline>
        </w:drawing>
      </w:r>
    </w:p>
    <w:p w14:paraId="2C470AE1" w14:textId="5800E46F" w:rsidR="00BE13A8" w:rsidRDefault="00BE13A8" w:rsidP="00BE13A8">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4</w:t>
      </w:r>
      <w:r w:rsidRPr="00C575F7">
        <w:rPr>
          <w:rFonts w:ascii="宋体" w:eastAsia="宋体" w:hAnsi="宋体"/>
          <w:sz w:val="21"/>
          <w:szCs w:val="21"/>
        </w:rPr>
        <w:t xml:space="preserve"> </w:t>
      </w:r>
      <w:r>
        <w:rPr>
          <w:rFonts w:ascii="宋体" w:eastAsia="宋体" w:hAnsi="宋体" w:hint="eastAsia"/>
          <w:sz w:val="21"/>
          <w:szCs w:val="21"/>
        </w:rPr>
        <w:t>平台的类图</w:t>
      </w:r>
      <w:r w:rsidRPr="00C575F7">
        <w:rPr>
          <w:rFonts w:ascii="宋体" w:eastAsia="宋体" w:hAnsi="宋体" w:hint="eastAsia"/>
          <w:sz w:val="21"/>
          <w:szCs w:val="21"/>
        </w:rPr>
        <w:t>。</w:t>
      </w:r>
    </w:p>
    <w:p w14:paraId="1D536328" w14:textId="595F0E7E" w:rsidR="007A7382" w:rsidRDefault="007C55F3" w:rsidP="00BE13A8">
      <w:pPr>
        <w:spacing w:line="400" w:lineRule="exact"/>
        <w:ind w:firstLineChars="200" w:firstLine="480"/>
        <w:rPr>
          <w:rFonts w:ascii="宋体" w:eastAsia="宋体" w:hAnsi="宋体"/>
          <w:sz w:val="24"/>
        </w:rPr>
      </w:pPr>
      <w:r w:rsidRPr="00BE13A8">
        <w:rPr>
          <w:rFonts w:ascii="宋体" w:eastAsia="宋体" w:hAnsi="宋体" w:hint="eastAsia"/>
          <w:noProof/>
          <w:sz w:val="24"/>
        </w:rPr>
        <w:t>本平台</w:t>
      </w:r>
      <w:r w:rsidR="00BE13A8" w:rsidRPr="00BE13A8">
        <w:rPr>
          <w:rFonts w:ascii="宋体" w:eastAsia="宋体" w:hAnsi="宋体" w:hint="eastAsia"/>
          <w:noProof/>
          <w:sz w:val="24"/>
        </w:rPr>
        <w:t>采用面向对象的设计方法</w:t>
      </w:r>
      <w:r w:rsidRPr="00BE13A8">
        <w:rPr>
          <w:rFonts w:ascii="宋体" w:eastAsia="宋体" w:hAnsi="宋体" w:hint="eastAsia"/>
          <w:noProof/>
          <w:sz w:val="24"/>
        </w:rPr>
        <w:t>，</w:t>
      </w:r>
      <w:r w:rsidR="00BE13A8">
        <w:rPr>
          <w:rFonts w:ascii="宋体" w:eastAsia="宋体" w:hAnsi="宋体" w:hint="eastAsia"/>
          <w:noProof/>
          <w:sz w:val="24"/>
        </w:rPr>
        <w:t>类图如图3.4所示。其中，m</w:t>
      </w:r>
      <w:r w:rsidR="00BE13A8">
        <w:rPr>
          <w:rFonts w:ascii="宋体" w:eastAsia="宋体" w:hAnsi="宋体"/>
          <w:noProof/>
          <w:sz w:val="24"/>
        </w:rPr>
        <w:t>ian</w:t>
      </w:r>
      <w:r w:rsidR="00BE13A8">
        <w:rPr>
          <w:rFonts w:ascii="宋体" w:eastAsia="宋体" w:hAnsi="宋体" w:hint="eastAsia"/>
          <w:noProof/>
          <w:sz w:val="24"/>
        </w:rPr>
        <w:t>w</w:t>
      </w:r>
      <w:r w:rsidR="00BE13A8">
        <w:rPr>
          <w:rFonts w:ascii="宋体" w:eastAsia="宋体" w:hAnsi="宋体"/>
          <w:noProof/>
          <w:sz w:val="24"/>
        </w:rPr>
        <w:t>indow</w:t>
      </w:r>
      <w:r w:rsidR="00BE13A8">
        <w:rPr>
          <w:rFonts w:ascii="宋体" w:eastAsia="宋体" w:hAnsi="宋体" w:hint="eastAsia"/>
          <w:noProof/>
          <w:sz w:val="24"/>
        </w:rPr>
        <w:t>类是平台主界面对应的类</w:t>
      </w:r>
      <w:r w:rsidR="00827484">
        <w:rPr>
          <w:rFonts w:ascii="宋体" w:eastAsia="宋体" w:hAnsi="宋体" w:hint="eastAsia"/>
          <w:noProof/>
          <w:sz w:val="24"/>
        </w:rPr>
        <w:t>；</w:t>
      </w:r>
      <w:r w:rsidR="00827484" w:rsidRPr="00827484">
        <w:rPr>
          <w:rFonts w:ascii="宋体" w:eastAsia="宋体" w:hAnsi="宋体"/>
          <w:noProof/>
          <w:sz w:val="24"/>
        </w:rPr>
        <w:t>volumeRenderProces</w:t>
      </w:r>
      <w:r w:rsidR="00827484">
        <w:rPr>
          <w:rFonts w:ascii="宋体" w:eastAsia="宋体" w:hAnsi="宋体" w:hint="eastAsia"/>
          <w:noProof/>
          <w:sz w:val="24"/>
        </w:rPr>
        <w:t>s是三维体绘制流程对应的类；</w:t>
      </w:r>
      <w:r w:rsidR="00827484" w:rsidRPr="00827484">
        <w:rPr>
          <w:rFonts w:ascii="宋体" w:eastAsia="宋体" w:hAnsi="宋体"/>
          <w:noProof/>
          <w:sz w:val="24"/>
        </w:rPr>
        <w:t>colorTF</w:t>
      </w:r>
      <w:r w:rsidR="00827484">
        <w:rPr>
          <w:rFonts w:ascii="宋体" w:eastAsia="宋体" w:hAnsi="宋体" w:hint="eastAsia"/>
          <w:noProof/>
          <w:sz w:val="24"/>
        </w:rPr>
        <w:t>、</w:t>
      </w:r>
      <w:r w:rsidR="00BE13A8" w:rsidRPr="00BE13A8">
        <w:rPr>
          <w:rFonts w:ascii="宋体" w:eastAsia="宋体" w:hAnsi="宋体"/>
          <w:noProof/>
          <w:sz w:val="24"/>
        </w:rPr>
        <w:t>scalarOpacityTF</w:t>
      </w:r>
      <w:r w:rsidR="00827484">
        <w:rPr>
          <w:rFonts w:ascii="宋体" w:eastAsia="宋体" w:hAnsi="宋体" w:hint="eastAsia"/>
          <w:noProof/>
          <w:sz w:val="24"/>
        </w:rPr>
        <w:t>与</w:t>
      </w:r>
      <w:r w:rsidR="00827484" w:rsidRPr="00827484">
        <w:rPr>
          <w:rFonts w:ascii="宋体" w:eastAsia="宋体" w:hAnsi="宋体"/>
          <w:noProof/>
          <w:sz w:val="24"/>
        </w:rPr>
        <w:t>gradientOpacityTF</w:t>
      </w:r>
      <w:r w:rsidR="00827484">
        <w:rPr>
          <w:rFonts w:ascii="宋体" w:eastAsia="宋体" w:hAnsi="宋体" w:hint="eastAsia"/>
          <w:noProof/>
          <w:sz w:val="24"/>
        </w:rPr>
        <w:t>分别是颜色传递函数、</w:t>
      </w:r>
      <w:r w:rsidR="00827484">
        <w:rPr>
          <w:rFonts w:ascii="宋体" w:eastAsia="宋体" w:hAnsi="宋体" w:hint="eastAsia"/>
          <w:sz w:val="24"/>
        </w:rPr>
        <w:t>标量</w:t>
      </w:r>
      <w:r w:rsidR="00A538B7">
        <w:rPr>
          <w:rFonts w:ascii="宋体" w:eastAsia="宋体" w:hAnsi="宋体" w:hint="eastAsia"/>
          <w:sz w:val="24"/>
        </w:rPr>
        <w:t>-</w:t>
      </w:r>
      <w:r w:rsidR="00827484">
        <w:rPr>
          <w:rFonts w:ascii="宋体" w:eastAsia="宋体" w:hAnsi="宋体" w:hint="eastAsia"/>
          <w:sz w:val="24"/>
        </w:rPr>
        <w:t>不透明度传递函数以及梯度</w:t>
      </w:r>
      <w:r w:rsidR="00A538B7">
        <w:rPr>
          <w:rFonts w:ascii="宋体" w:eastAsia="宋体" w:hAnsi="宋体" w:hint="eastAsia"/>
          <w:sz w:val="24"/>
        </w:rPr>
        <w:t>-</w:t>
      </w:r>
      <w:r w:rsidR="00827484">
        <w:rPr>
          <w:rFonts w:ascii="宋体" w:eastAsia="宋体" w:hAnsi="宋体" w:hint="eastAsia"/>
          <w:sz w:val="24"/>
        </w:rPr>
        <w:t>不透明传递函数对应的类，这三个类继承自模板类transferFunction，该模板类包含多个</w:t>
      </w:r>
      <w:r w:rsidR="00827484" w:rsidRPr="00827484">
        <w:rPr>
          <w:rFonts w:ascii="宋体" w:eastAsia="宋体" w:hAnsi="宋体"/>
          <w:sz w:val="24"/>
        </w:rPr>
        <w:t>breakPoint</w:t>
      </w:r>
      <w:r w:rsidR="00827484">
        <w:rPr>
          <w:rFonts w:ascii="宋体" w:eastAsia="宋体" w:hAnsi="宋体" w:hint="eastAsia"/>
          <w:sz w:val="24"/>
        </w:rPr>
        <w:t>模板类的实例；</w:t>
      </w:r>
      <w:r w:rsidR="00827484" w:rsidRPr="00827484">
        <w:rPr>
          <w:rFonts w:ascii="宋体" w:eastAsia="宋体" w:hAnsi="宋体"/>
          <w:sz w:val="24"/>
        </w:rPr>
        <w:t>dicomVisualizer</w:t>
      </w:r>
      <w:r w:rsidR="00827484">
        <w:rPr>
          <w:rFonts w:ascii="宋体" w:eastAsia="宋体" w:hAnsi="宋体" w:hint="eastAsia"/>
          <w:sz w:val="24"/>
        </w:rPr>
        <w:t>、</w:t>
      </w:r>
      <w:r w:rsidR="00827484" w:rsidRPr="00827484">
        <w:rPr>
          <w:rFonts w:ascii="宋体" w:eastAsia="宋体" w:hAnsi="宋体"/>
          <w:sz w:val="24"/>
        </w:rPr>
        <w:t>roiVisualizer</w:t>
      </w:r>
      <w:r w:rsidR="00827484">
        <w:rPr>
          <w:rFonts w:ascii="宋体" w:eastAsia="宋体" w:hAnsi="宋体" w:hint="eastAsia"/>
          <w:sz w:val="24"/>
        </w:rPr>
        <w:t>与</w:t>
      </w:r>
      <w:r w:rsidR="00827484" w:rsidRPr="00827484">
        <w:rPr>
          <w:rFonts w:ascii="宋体" w:eastAsia="宋体" w:hAnsi="宋体"/>
          <w:sz w:val="24"/>
        </w:rPr>
        <w:t>boundVisualizer</w:t>
      </w:r>
      <w:r w:rsidR="00827484">
        <w:rPr>
          <w:rFonts w:ascii="宋体" w:eastAsia="宋体" w:hAnsi="宋体" w:hint="eastAsia"/>
          <w:sz w:val="24"/>
        </w:rPr>
        <w:t>分别是三个切片窗口对应的类，数据分析算法也包含在这三个类中，这三个类继承自</w:t>
      </w:r>
      <w:r w:rsidR="00EB334D">
        <w:rPr>
          <w:rFonts w:ascii="宋体" w:eastAsia="宋体" w:hAnsi="宋体" w:hint="eastAsia"/>
          <w:sz w:val="24"/>
        </w:rPr>
        <w:t>抽象类</w:t>
      </w:r>
      <w:r w:rsidR="00827484" w:rsidRPr="00827484">
        <w:rPr>
          <w:rFonts w:ascii="宋体" w:eastAsia="宋体" w:hAnsi="宋体"/>
          <w:sz w:val="24"/>
        </w:rPr>
        <w:t>seriesVisualizer</w:t>
      </w:r>
      <w:r w:rsidR="00827484">
        <w:rPr>
          <w:rFonts w:ascii="宋体" w:eastAsia="宋体" w:hAnsi="宋体" w:hint="eastAsia"/>
          <w:sz w:val="24"/>
        </w:rPr>
        <w:t>。</w:t>
      </w:r>
    </w:p>
    <w:p w14:paraId="6DBD914B" w14:textId="2EBBDA61" w:rsidR="00827484" w:rsidRDefault="00827484" w:rsidP="00BE13A8">
      <w:pPr>
        <w:spacing w:line="400" w:lineRule="exact"/>
        <w:ind w:firstLineChars="200" w:firstLine="480"/>
        <w:rPr>
          <w:rFonts w:ascii="宋体" w:eastAsia="宋体" w:hAnsi="宋体"/>
          <w:noProof/>
          <w:sz w:val="24"/>
        </w:rPr>
      </w:pPr>
      <w:r>
        <w:rPr>
          <w:rFonts w:ascii="宋体" w:eastAsia="宋体" w:hAnsi="宋体" w:hint="eastAsia"/>
          <w:sz w:val="24"/>
        </w:rPr>
        <w:t>本平台的功能较多，各个类对象之间的通信也较为复杂，因此采用</w:t>
      </w:r>
      <w:r w:rsidR="0040555E">
        <w:rPr>
          <w:rFonts w:ascii="宋体" w:eastAsia="宋体" w:hAnsi="宋体" w:hint="eastAsia"/>
          <w:sz w:val="24"/>
        </w:rPr>
        <w:t>类似于星型拓扑结构的通信连接方式，即不同类型的类对象的通信都要通过main</w:t>
      </w:r>
      <w:r w:rsidR="0040555E">
        <w:rPr>
          <w:rFonts w:ascii="宋体" w:eastAsia="宋体" w:hAnsi="宋体"/>
          <w:sz w:val="24"/>
        </w:rPr>
        <w:t>window</w:t>
      </w:r>
      <w:r w:rsidR="0040555E">
        <w:rPr>
          <w:rFonts w:ascii="宋体" w:eastAsia="宋体" w:hAnsi="宋体" w:hint="eastAsia"/>
          <w:sz w:val="24"/>
        </w:rPr>
        <w:t>类</w:t>
      </w:r>
      <w:r w:rsidR="0020442C">
        <w:rPr>
          <w:rFonts w:ascii="宋体" w:eastAsia="宋体" w:hAnsi="宋体" w:hint="eastAsia"/>
          <w:sz w:val="24"/>
        </w:rPr>
        <w:t>对象</w:t>
      </w:r>
      <w:r w:rsidR="0040555E">
        <w:rPr>
          <w:rFonts w:ascii="宋体" w:eastAsia="宋体" w:hAnsi="宋体" w:hint="eastAsia"/>
          <w:sz w:val="24"/>
        </w:rPr>
        <w:t>来传递</w:t>
      </w:r>
      <w:r w:rsidR="00EB334D">
        <w:rPr>
          <w:rFonts w:ascii="宋体" w:eastAsia="宋体" w:hAnsi="宋体" w:hint="eastAsia"/>
          <w:sz w:val="24"/>
        </w:rPr>
        <w:t>。</w:t>
      </w:r>
      <w:r w:rsidR="00EB334D">
        <w:rPr>
          <w:rFonts w:ascii="宋体" w:eastAsia="宋体" w:hAnsi="宋体" w:hint="eastAsia"/>
          <w:noProof/>
          <w:sz w:val="24"/>
        </w:rPr>
        <w:t>例如，用户修改感兴趣区域，来改变</w:t>
      </w:r>
      <w:r w:rsidR="00EB334D">
        <w:rPr>
          <w:rFonts w:ascii="宋体" w:eastAsia="宋体" w:hAnsi="宋体" w:hint="eastAsia"/>
          <w:sz w:val="24"/>
        </w:rPr>
        <w:t>标量</w:t>
      </w:r>
      <w:r w:rsidR="00A538B7">
        <w:rPr>
          <w:rFonts w:ascii="宋体" w:eastAsia="宋体" w:hAnsi="宋体" w:hint="eastAsia"/>
          <w:sz w:val="24"/>
        </w:rPr>
        <w:t>-</w:t>
      </w:r>
      <w:r w:rsidR="00EB334D">
        <w:rPr>
          <w:rFonts w:ascii="宋体" w:eastAsia="宋体" w:hAnsi="宋体" w:hint="eastAsia"/>
          <w:sz w:val="24"/>
        </w:rPr>
        <w:t>不透明度</w:t>
      </w:r>
      <w:r w:rsidR="00EB334D">
        <w:rPr>
          <w:rFonts w:ascii="宋体" w:eastAsia="宋体" w:hAnsi="宋体" w:hint="eastAsia"/>
          <w:noProof/>
          <w:sz w:val="24"/>
        </w:rPr>
        <w:t>传递函，进而改变体绘制效果，这样一个事件的顺序图如图3.5所示</w:t>
      </w:r>
      <w:r w:rsidR="0020442C">
        <w:rPr>
          <w:rFonts w:ascii="宋体" w:eastAsia="宋体" w:hAnsi="宋体" w:hint="eastAsia"/>
          <w:noProof/>
          <w:sz w:val="24"/>
        </w:rPr>
        <w:t>，</w:t>
      </w:r>
      <w:r w:rsidR="0020442C">
        <w:rPr>
          <w:rFonts w:ascii="宋体" w:eastAsia="宋体" w:hAnsi="宋体" w:hint="eastAsia"/>
          <w:sz w:val="24"/>
        </w:rPr>
        <w:t>main</w:t>
      </w:r>
      <w:r w:rsidR="0020442C">
        <w:rPr>
          <w:rFonts w:ascii="宋体" w:eastAsia="宋体" w:hAnsi="宋体"/>
          <w:sz w:val="24"/>
        </w:rPr>
        <w:t>window</w:t>
      </w:r>
      <w:r w:rsidR="0020442C">
        <w:rPr>
          <w:rFonts w:ascii="宋体" w:eastAsia="宋体" w:hAnsi="宋体" w:hint="eastAsia"/>
          <w:sz w:val="24"/>
        </w:rPr>
        <w:t>类对象是</w:t>
      </w:r>
      <w:r w:rsidR="0020442C">
        <w:rPr>
          <w:rFonts w:ascii="宋体" w:eastAsia="宋体" w:hAnsi="宋体" w:hint="eastAsia"/>
          <w:noProof/>
          <w:sz w:val="24"/>
        </w:rPr>
        <w:t>所有Message的发送者或者接收者。这样一种通信机制虽然会稍微减低通信效率，但是有助于对所有信号的管控，避免通信紊乱，减少软件错误。</w:t>
      </w:r>
    </w:p>
    <w:p w14:paraId="5D9462BB" w14:textId="77777777" w:rsidR="0020442C" w:rsidRDefault="0020442C" w:rsidP="0020442C">
      <w:pPr>
        <w:keepNext/>
        <w:jc w:val="center"/>
      </w:pPr>
      <w:r>
        <w:rPr>
          <w:noProof/>
        </w:rPr>
        <w:lastRenderedPageBreak/>
        <w:drawing>
          <wp:inline distT="0" distB="0" distL="0" distR="0" wp14:anchorId="60BAED7B" wp14:editId="6166CF9A">
            <wp:extent cx="5274310" cy="22313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31390"/>
                    </a:xfrm>
                    <a:prstGeom prst="rect">
                      <a:avLst/>
                    </a:prstGeom>
                  </pic:spPr>
                </pic:pic>
              </a:graphicData>
            </a:graphic>
          </wp:inline>
        </w:drawing>
      </w:r>
    </w:p>
    <w:p w14:paraId="3AE37648" w14:textId="6B3FDD0C" w:rsidR="0020442C" w:rsidRDefault="0020442C" w:rsidP="0020442C">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5</w:t>
      </w:r>
      <w:r w:rsidRPr="00C575F7">
        <w:rPr>
          <w:rFonts w:ascii="宋体" w:eastAsia="宋体" w:hAnsi="宋体"/>
          <w:sz w:val="21"/>
          <w:szCs w:val="21"/>
        </w:rPr>
        <w:t xml:space="preserve"> </w:t>
      </w:r>
      <w:r>
        <w:rPr>
          <w:rFonts w:ascii="宋体" w:eastAsia="宋体" w:hAnsi="宋体" w:hint="eastAsia"/>
          <w:sz w:val="21"/>
          <w:szCs w:val="21"/>
        </w:rPr>
        <w:t>根据ROI生成传递函数进行体绘制的顺序图</w:t>
      </w:r>
      <w:r w:rsidRPr="00C575F7">
        <w:rPr>
          <w:rFonts w:ascii="宋体" w:eastAsia="宋体" w:hAnsi="宋体" w:hint="eastAsia"/>
          <w:sz w:val="21"/>
          <w:szCs w:val="21"/>
        </w:rPr>
        <w:t>。</w:t>
      </w:r>
    </w:p>
    <w:p w14:paraId="62361B7B" w14:textId="2290E7BF" w:rsidR="007A2746" w:rsidRDefault="007A2746" w:rsidP="007A2746">
      <w:pPr>
        <w:pStyle w:val="2"/>
        <w:rPr>
          <w:rFonts w:ascii="黑体" w:eastAsia="黑体" w:hAnsi="黑体"/>
          <w:b w:val="0"/>
          <w:sz w:val="28"/>
          <w:szCs w:val="28"/>
        </w:rPr>
      </w:pPr>
      <w:bookmarkStart w:id="1460" w:name="_Toc9243814"/>
      <w:r>
        <w:rPr>
          <w:rFonts w:ascii="黑体" w:eastAsia="黑体" w:hAnsi="黑体" w:hint="eastAsia"/>
          <w:b w:val="0"/>
          <w:sz w:val="28"/>
          <w:szCs w:val="28"/>
        </w:rPr>
        <w:t>3</w:t>
      </w:r>
      <w:r w:rsidRPr="00F74DAC">
        <w:rPr>
          <w:rFonts w:ascii="黑体" w:eastAsia="黑体" w:hAnsi="黑体" w:hint="eastAsia"/>
          <w:b w:val="0"/>
          <w:sz w:val="28"/>
          <w:szCs w:val="28"/>
        </w:rPr>
        <w:t>.</w:t>
      </w:r>
      <w:r>
        <w:rPr>
          <w:rFonts w:ascii="黑体" w:eastAsia="黑体" w:hAnsi="黑体" w:hint="eastAsia"/>
          <w:b w:val="0"/>
          <w:sz w:val="28"/>
          <w:szCs w:val="28"/>
        </w:rPr>
        <w:t>4</w:t>
      </w:r>
      <w:del w:id="1461" w:author="He Jianan" w:date="2019-05-20T11:39:00Z">
        <w:r w:rsidRPr="00F74DAC" w:rsidDel="00F22BFE">
          <w:rPr>
            <w:rFonts w:ascii="黑体" w:eastAsia="黑体" w:hAnsi="黑体"/>
            <w:b w:val="0"/>
            <w:sz w:val="28"/>
            <w:szCs w:val="28"/>
          </w:rPr>
          <w:delText xml:space="preserve"> </w:delText>
        </w:r>
      </w:del>
      <w:r>
        <w:rPr>
          <w:rFonts w:ascii="黑体" w:eastAsia="黑体" w:hAnsi="黑体" w:hint="eastAsia"/>
          <w:b w:val="0"/>
          <w:sz w:val="28"/>
          <w:szCs w:val="28"/>
        </w:rPr>
        <w:t>本章小结</w:t>
      </w:r>
      <w:bookmarkEnd w:id="1460"/>
    </w:p>
    <w:p w14:paraId="2A5DA8B4" w14:textId="0E59F187" w:rsidR="007A7382" w:rsidRDefault="007A2746" w:rsidP="00E7691A">
      <w:pPr>
        <w:spacing w:line="400" w:lineRule="atLeast"/>
        <w:ind w:firstLineChars="200" w:firstLine="480"/>
        <w:rPr>
          <w:rFonts w:ascii="宋体" w:eastAsia="宋体" w:hAnsi="宋体"/>
          <w:sz w:val="24"/>
        </w:rPr>
      </w:pPr>
      <w:r w:rsidRPr="007A2746">
        <w:rPr>
          <w:rFonts w:ascii="宋体" w:eastAsia="宋体" w:hAnsi="宋体" w:hint="eastAsia"/>
          <w:sz w:val="24"/>
        </w:rPr>
        <w:t>本章对三维可视化平台进行概述。</w:t>
      </w:r>
      <w:r w:rsidR="009401A7">
        <w:rPr>
          <w:rFonts w:ascii="宋体" w:eastAsia="宋体" w:hAnsi="宋体" w:hint="eastAsia"/>
          <w:sz w:val="24"/>
        </w:rPr>
        <w:t>首先介绍了开发环境，主要是对VTK的一些基本概念进行介绍；然后对</w:t>
      </w:r>
      <w:r w:rsidR="00E7691A">
        <w:rPr>
          <w:rFonts w:ascii="宋体" w:eastAsia="宋体" w:hAnsi="宋体" w:hint="eastAsia"/>
          <w:sz w:val="24"/>
        </w:rPr>
        <w:t>平台的三大模块、主界面与系统流程进行了概述；最后从软件工程角度，介绍了本平台面向对象的架构设计。</w:t>
      </w:r>
      <w:r w:rsidR="00E7691A" w:rsidRPr="007A2746">
        <w:rPr>
          <w:rFonts w:ascii="宋体" w:eastAsia="宋体" w:hAnsi="宋体"/>
          <w:sz w:val="24"/>
        </w:rPr>
        <w:t xml:space="preserve"> </w:t>
      </w:r>
    </w:p>
    <w:p w14:paraId="2159F00A" w14:textId="24D1AA66" w:rsidR="0069592E" w:rsidRPr="007A2746" w:rsidRDefault="0069592E" w:rsidP="0069592E">
      <w:pPr>
        <w:spacing w:line="400" w:lineRule="atLeast"/>
        <w:ind w:firstLineChars="200" w:firstLine="480"/>
        <w:rPr>
          <w:rFonts w:ascii="宋体" w:eastAsia="宋体" w:hAnsi="宋体"/>
          <w:sz w:val="24"/>
        </w:rPr>
      </w:pPr>
      <w:r>
        <w:rPr>
          <w:rFonts w:ascii="宋体" w:eastAsia="宋体" w:hAnsi="宋体"/>
          <w:sz w:val="24"/>
        </w:rPr>
        <w:br w:type="page"/>
      </w:r>
    </w:p>
    <w:p w14:paraId="6399F028" w14:textId="4828AC14" w:rsidR="00A929BC" w:rsidRDefault="00A929BC" w:rsidP="00A929BC">
      <w:pPr>
        <w:keepNext/>
        <w:keepLines/>
        <w:spacing w:before="340" w:after="330" w:line="576" w:lineRule="auto"/>
        <w:jc w:val="center"/>
        <w:outlineLvl w:val="0"/>
        <w:rPr>
          <w:rFonts w:ascii="黑体" w:eastAsia="黑体" w:hAnsi="黑体" w:cs="宋体"/>
          <w:bCs/>
          <w:kern w:val="44"/>
          <w:sz w:val="30"/>
          <w:szCs w:val="30"/>
        </w:rPr>
      </w:pPr>
      <w:bookmarkStart w:id="1462" w:name="_Toc9243815"/>
      <w:r w:rsidRPr="00C1416A">
        <w:rPr>
          <w:rFonts w:ascii="黑体" w:eastAsia="黑体" w:hAnsi="黑体" w:cs="宋体" w:hint="eastAsia"/>
          <w:bCs/>
          <w:kern w:val="44"/>
          <w:sz w:val="30"/>
          <w:szCs w:val="30"/>
        </w:rPr>
        <w:lastRenderedPageBreak/>
        <w:t>第</w:t>
      </w:r>
      <w:r>
        <w:rPr>
          <w:rFonts w:ascii="黑体" w:eastAsia="黑体" w:hAnsi="黑体" w:cs="宋体" w:hint="eastAsia"/>
          <w:bCs/>
          <w:kern w:val="44"/>
          <w:sz w:val="30"/>
          <w:szCs w:val="30"/>
        </w:rPr>
        <w:t>四</w:t>
      </w:r>
      <w:r w:rsidRPr="00C1416A">
        <w:rPr>
          <w:rFonts w:ascii="黑体" w:eastAsia="黑体" w:hAnsi="黑体" w:cs="宋体" w:hint="eastAsia"/>
          <w:bCs/>
          <w:kern w:val="44"/>
          <w:sz w:val="30"/>
          <w:szCs w:val="30"/>
        </w:rPr>
        <w:t xml:space="preserve">章 </w:t>
      </w:r>
      <w:r w:rsidR="00995CC1">
        <w:rPr>
          <w:rFonts w:ascii="黑体" w:eastAsia="黑体" w:hAnsi="黑体" w:cs="宋体" w:hint="eastAsia"/>
          <w:bCs/>
          <w:kern w:val="44"/>
          <w:sz w:val="30"/>
          <w:szCs w:val="30"/>
        </w:rPr>
        <w:t>数据读取</w:t>
      </w:r>
      <w:r w:rsidR="007C4937">
        <w:rPr>
          <w:rFonts w:ascii="黑体" w:eastAsia="黑体" w:hAnsi="黑体" w:cs="宋体" w:hint="eastAsia"/>
          <w:bCs/>
          <w:kern w:val="44"/>
          <w:sz w:val="30"/>
          <w:szCs w:val="30"/>
        </w:rPr>
        <w:t>模块</w:t>
      </w:r>
      <w:r>
        <w:rPr>
          <w:rFonts w:ascii="黑体" w:eastAsia="黑体" w:hAnsi="黑体" w:cs="宋体" w:hint="eastAsia"/>
          <w:bCs/>
          <w:kern w:val="44"/>
          <w:sz w:val="30"/>
          <w:szCs w:val="30"/>
        </w:rPr>
        <w:t>与</w:t>
      </w:r>
      <w:bookmarkStart w:id="1463" w:name="_Hlk8402308"/>
      <w:bookmarkStart w:id="1464" w:name="_Hlk8632679"/>
      <w:r>
        <w:rPr>
          <w:rFonts w:ascii="黑体" w:eastAsia="黑体" w:hAnsi="黑体" w:cs="宋体" w:hint="eastAsia"/>
          <w:bCs/>
          <w:kern w:val="44"/>
          <w:sz w:val="30"/>
          <w:szCs w:val="30"/>
        </w:rPr>
        <w:t>三维体绘制</w:t>
      </w:r>
      <w:bookmarkEnd w:id="1463"/>
      <w:r w:rsidR="007C4937">
        <w:rPr>
          <w:rFonts w:ascii="黑体" w:eastAsia="黑体" w:hAnsi="黑体" w:cs="宋体" w:hint="eastAsia"/>
          <w:bCs/>
          <w:kern w:val="44"/>
          <w:sz w:val="30"/>
          <w:szCs w:val="30"/>
        </w:rPr>
        <w:t>模块</w:t>
      </w:r>
      <w:bookmarkEnd w:id="1462"/>
      <w:bookmarkEnd w:id="1464"/>
    </w:p>
    <w:p w14:paraId="32E179D3" w14:textId="1493E506" w:rsidR="00A75480" w:rsidRPr="00A75480" w:rsidRDefault="00A75480" w:rsidP="00A75480">
      <w:pPr>
        <w:spacing w:line="400" w:lineRule="exact"/>
        <w:ind w:firstLineChars="200" w:firstLine="480"/>
        <w:rPr>
          <w:rFonts w:ascii="宋体" w:eastAsia="宋体" w:hAnsi="宋体"/>
          <w:sz w:val="24"/>
        </w:rPr>
      </w:pPr>
      <w:r w:rsidRPr="00A75480">
        <w:rPr>
          <w:rFonts w:ascii="宋体" w:eastAsia="宋体" w:hAnsi="宋体" w:hint="eastAsia"/>
          <w:sz w:val="24"/>
        </w:rPr>
        <w:t>三维体绘制的对象是三维体数据场</w:t>
      </w:r>
      <w:r>
        <w:rPr>
          <w:rFonts w:ascii="宋体" w:eastAsia="宋体" w:hAnsi="宋体" w:hint="eastAsia"/>
          <w:sz w:val="24"/>
        </w:rPr>
        <w:t>，本平台是通过</w:t>
      </w:r>
      <w:r w:rsidR="00D8650C">
        <w:rPr>
          <w:rFonts w:ascii="宋体" w:eastAsia="宋体" w:hAnsi="宋体" w:hint="eastAsia"/>
          <w:sz w:val="24"/>
        </w:rPr>
        <w:t>数据读取模块来解析用户传入的</w:t>
      </w:r>
      <w:r w:rsidR="00FE347E">
        <w:rPr>
          <w:rFonts w:ascii="宋体" w:eastAsia="宋体" w:hAnsi="宋体" w:hint="eastAsia"/>
          <w:sz w:val="24"/>
        </w:rPr>
        <w:t>DICOM</w:t>
      </w:r>
      <w:r>
        <w:rPr>
          <w:rFonts w:ascii="宋体" w:eastAsia="宋体" w:hAnsi="宋体" w:hint="eastAsia"/>
          <w:sz w:val="24"/>
        </w:rPr>
        <w:t>格式图像序列或者</w:t>
      </w:r>
      <w:r w:rsidR="007D4F5A" w:rsidRPr="007D4F5A">
        <w:rPr>
          <w:rFonts w:ascii="宋体" w:eastAsia="宋体" w:hAnsi="宋体"/>
          <w:sz w:val="24"/>
        </w:rPr>
        <w:t>NIFTI</w:t>
      </w:r>
      <w:r>
        <w:rPr>
          <w:rFonts w:ascii="宋体" w:eastAsia="宋体" w:hAnsi="宋体" w:hint="eastAsia"/>
          <w:sz w:val="24"/>
        </w:rPr>
        <w:t>格式的文件，</w:t>
      </w:r>
      <w:r w:rsidR="00D8650C">
        <w:rPr>
          <w:rFonts w:ascii="宋体" w:eastAsia="宋体" w:hAnsi="宋体" w:hint="eastAsia"/>
          <w:sz w:val="24"/>
        </w:rPr>
        <w:t>并</w:t>
      </w:r>
      <w:r>
        <w:rPr>
          <w:rFonts w:ascii="宋体" w:eastAsia="宋体" w:hAnsi="宋体" w:hint="eastAsia"/>
          <w:sz w:val="24"/>
        </w:rPr>
        <w:t>构建三维体数据场，然后通过</w:t>
      </w:r>
      <w:r w:rsidR="00D8650C">
        <w:rPr>
          <w:rFonts w:ascii="宋体" w:eastAsia="宋体" w:hAnsi="宋体" w:hint="eastAsia"/>
          <w:sz w:val="24"/>
        </w:rPr>
        <w:t>三维体绘制模块来</w:t>
      </w:r>
      <w:r>
        <w:rPr>
          <w:rFonts w:ascii="宋体" w:eastAsia="宋体" w:hAnsi="宋体" w:hint="eastAsia"/>
          <w:sz w:val="24"/>
        </w:rPr>
        <w:t>构建三维可视化</w:t>
      </w:r>
      <w:r w:rsidR="00D8650C">
        <w:rPr>
          <w:rFonts w:ascii="宋体" w:eastAsia="宋体" w:hAnsi="宋体" w:hint="eastAsia"/>
          <w:sz w:val="24"/>
        </w:rPr>
        <w:t>流程</w:t>
      </w:r>
      <w:r>
        <w:rPr>
          <w:rFonts w:ascii="宋体" w:eastAsia="宋体" w:hAnsi="宋体" w:hint="eastAsia"/>
          <w:sz w:val="24"/>
        </w:rPr>
        <w:t>。本章将首先</w:t>
      </w:r>
      <w:r w:rsidR="007C4937">
        <w:rPr>
          <w:rFonts w:ascii="宋体" w:eastAsia="宋体" w:hAnsi="宋体" w:hint="eastAsia"/>
          <w:sz w:val="24"/>
        </w:rPr>
        <w:t>介绍数据读取模块中，所支持的</w:t>
      </w:r>
      <w:r w:rsidR="00FE347E">
        <w:rPr>
          <w:rFonts w:ascii="宋体" w:eastAsia="宋体" w:hAnsi="宋体" w:hint="eastAsia"/>
          <w:sz w:val="24"/>
        </w:rPr>
        <w:t>DICOM</w:t>
      </w:r>
      <w:r>
        <w:rPr>
          <w:rFonts w:ascii="宋体" w:eastAsia="宋体" w:hAnsi="宋体" w:hint="eastAsia"/>
          <w:sz w:val="24"/>
        </w:rPr>
        <w:t>文件与</w:t>
      </w:r>
      <w:r w:rsidR="007D4F5A" w:rsidRPr="007D4F5A">
        <w:rPr>
          <w:rFonts w:ascii="宋体" w:eastAsia="宋体" w:hAnsi="宋体"/>
          <w:sz w:val="24"/>
        </w:rPr>
        <w:t>NIFTI</w:t>
      </w:r>
      <w:r>
        <w:rPr>
          <w:rFonts w:ascii="宋体" w:eastAsia="宋体" w:hAnsi="宋体" w:hint="eastAsia"/>
          <w:sz w:val="24"/>
        </w:rPr>
        <w:t>文件</w:t>
      </w:r>
      <w:r w:rsidR="00B15FB8">
        <w:rPr>
          <w:rFonts w:ascii="宋体" w:eastAsia="宋体" w:hAnsi="宋体" w:hint="eastAsia"/>
          <w:sz w:val="24"/>
        </w:rPr>
        <w:t>的格式</w:t>
      </w:r>
      <w:r w:rsidR="007C4937">
        <w:rPr>
          <w:rFonts w:ascii="宋体" w:eastAsia="宋体" w:hAnsi="宋体" w:hint="eastAsia"/>
          <w:sz w:val="24"/>
        </w:rPr>
        <w:t>标准</w:t>
      </w:r>
      <w:r>
        <w:rPr>
          <w:rFonts w:ascii="宋体" w:eastAsia="宋体" w:hAnsi="宋体" w:hint="eastAsia"/>
          <w:sz w:val="24"/>
        </w:rPr>
        <w:t>，然后介绍</w:t>
      </w:r>
      <w:r w:rsidR="007C4937" w:rsidRPr="007C4937">
        <w:rPr>
          <w:rFonts w:ascii="宋体" w:eastAsia="宋体" w:hAnsi="宋体" w:hint="eastAsia"/>
          <w:bCs/>
          <w:sz w:val="24"/>
        </w:rPr>
        <w:t>三维体绘制模块</w:t>
      </w:r>
      <w:r w:rsidR="007C4937">
        <w:rPr>
          <w:rFonts w:ascii="宋体" w:eastAsia="宋体" w:hAnsi="宋体" w:hint="eastAsia"/>
          <w:bCs/>
          <w:sz w:val="24"/>
        </w:rPr>
        <w:t>中</w:t>
      </w:r>
      <w:r w:rsidR="00D4065C">
        <w:rPr>
          <w:rFonts w:ascii="宋体" w:eastAsia="宋体" w:hAnsi="宋体" w:hint="eastAsia"/>
          <w:sz w:val="24"/>
        </w:rPr>
        <w:t>基于</w:t>
      </w:r>
      <w:r>
        <w:rPr>
          <w:rFonts w:ascii="宋体" w:eastAsia="宋体" w:hAnsi="宋体" w:hint="eastAsia"/>
          <w:sz w:val="24"/>
        </w:rPr>
        <w:t>VTK</w:t>
      </w:r>
      <w:r w:rsidR="00D4065C">
        <w:rPr>
          <w:rFonts w:ascii="宋体" w:eastAsia="宋体" w:hAnsi="宋体" w:hint="eastAsia"/>
          <w:sz w:val="24"/>
        </w:rPr>
        <w:t>的绘制</w:t>
      </w:r>
      <w:r>
        <w:rPr>
          <w:rFonts w:ascii="宋体" w:eastAsia="宋体" w:hAnsi="宋体" w:hint="eastAsia"/>
          <w:sz w:val="24"/>
        </w:rPr>
        <w:t>流程以及</w:t>
      </w:r>
      <w:r w:rsidR="00D4065C">
        <w:rPr>
          <w:rFonts w:ascii="宋体" w:eastAsia="宋体" w:hAnsi="宋体" w:hint="eastAsia"/>
          <w:sz w:val="24"/>
        </w:rPr>
        <w:t>增量</w:t>
      </w:r>
      <w:r w:rsidR="00B15FB8">
        <w:rPr>
          <w:rFonts w:ascii="宋体" w:eastAsia="宋体" w:hAnsi="宋体" w:hint="eastAsia"/>
          <w:sz w:val="24"/>
        </w:rPr>
        <w:t>绘制</w:t>
      </w:r>
      <w:r w:rsidR="00D4065C">
        <w:rPr>
          <w:rFonts w:ascii="宋体" w:eastAsia="宋体" w:hAnsi="宋体" w:hint="eastAsia"/>
          <w:sz w:val="24"/>
        </w:rPr>
        <w:t>的优势与</w:t>
      </w:r>
      <w:r w:rsidR="00B15FB8">
        <w:rPr>
          <w:rFonts w:ascii="宋体" w:eastAsia="宋体" w:hAnsi="宋体" w:hint="eastAsia"/>
          <w:sz w:val="24"/>
        </w:rPr>
        <w:t>实现方法。</w:t>
      </w:r>
    </w:p>
    <w:p w14:paraId="41E3EC3D" w14:textId="77777777" w:rsidR="00D8650C" w:rsidRDefault="00A929BC" w:rsidP="00D8650C">
      <w:pPr>
        <w:pStyle w:val="2"/>
        <w:rPr>
          <w:rFonts w:ascii="黑体" w:eastAsia="黑体" w:hAnsi="黑体"/>
          <w:b w:val="0"/>
          <w:sz w:val="28"/>
          <w:szCs w:val="28"/>
        </w:rPr>
      </w:pPr>
      <w:bookmarkStart w:id="1465" w:name="_Toc9243816"/>
      <w:r>
        <w:rPr>
          <w:rFonts w:ascii="黑体" w:eastAsia="黑体" w:hAnsi="黑体" w:hint="eastAsia"/>
          <w:b w:val="0"/>
          <w:sz w:val="28"/>
          <w:szCs w:val="28"/>
        </w:rPr>
        <w:t>4</w:t>
      </w:r>
      <w:r w:rsidRPr="00F74DAC">
        <w:rPr>
          <w:rFonts w:ascii="黑体" w:eastAsia="黑体" w:hAnsi="黑体" w:hint="eastAsia"/>
          <w:b w:val="0"/>
          <w:sz w:val="28"/>
          <w:szCs w:val="28"/>
        </w:rPr>
        <w:t>.</w:t>
      </w:r>
      <w:r>
        <w:rPr>
          <w:rFonts w:ascii="黑体" w:eastAsia="黑体" w:hAnsi="黑体" w:hint="eastAsia"/>
          <w:b w:val="0"/>
          <w:sz w:val="28"/>
          <w:szCs w:val="28"/>
        </w:rPr>
        <w:t>1</w:t>
      </w:r>
      <w:del w:id="1466" w:author="He Jianan" w:date="2019-05-20T11:39:00Z">
        <w:r w:rsidRPr="00F74DAC" w:rsidDel="00F22BFE">
          <w:rPr>
            <w:rFonts w:ascii="黑体" w:eastAsia="黑体" w:hAnsi="黑体"/>
            <w:b w:val="0"/>
            <w:sz w:val="28"/>
            <w:szCs w:val="28"/>
          </w:rPr>
          <w:delText xml:space="preserve"> </w:delText>
        </w:r>
      </w:del>
      <w:r>
        <w:rPr>
          <w:rFonts w:ascii="黑体" w:eastAsia="黑体" w:hAnsi="黑体" w:hint="eastAsia"/>
          <w:b w:val="0"/>
          <w:sz w:val="28"/>
          <w:szCs w:val="28"/>
        </w:rPr>
        <w:t>数据格式标准</w:t>
      </w:r>
      <w:bookmarkEnd w:id="1465"/>
    </w:p>
    <w:p w14:paraId="54708E08" w14:textId="0659E647" w:rsidR="00B15FB8" w:rsidRPr="00D8650C" w:rsidRDefault="00B15FB8" w:rsidP="00D8650C">
      <w:pPr>
        <w:pStyle w:val="3"/>
        <w:rPr>
          <w:rFonts w:ascii="宋体" w:eastAsia="宋体" w:hAnsi="宋体"/>
          <w:sz w:val="22"/>
          <w:szCs w:val="28"/>
        </w:rPr>
      </w:pPr>
      <w:bookmarkStart w:id="1467" w:name="_Toc9243817"/>
      <w:r w:rsidRPr="00D8650C">
        <w:rPr>
          <w:rFonts w:ascii="宋体" w:eastAsia="宋体" w:hAnsi="宋体" w:hint="eastAsia"/>
          <w:sz w:val="24"/>
        </w:rPr>
        <w:t xml:space="preserve">4.1.1 </w:t>
      </w:r>
      <w:r w:rsidR="00FE347E" w:rsidRPr="00D8650C">
        <w:rPr>
          <w:rFonts w:ascii="宋体" w:eastAsia="宋体" w:hAnsi="宋体" w:hint="eastAsia"/>
          <w:sz w:val="24"/>
        </w:rPr>
        <w:t>DICOM</w:t>
      </w:r>
      <w:r w:rsidRPr="00D8650C">
        <w:rPr>
          <w:rFonts w:ascii="宋体" w:eastAsia="宋体" w:hAnsi="宋体" w:hint="eastAsia"/>
          <w:sz w:val="24"/>
        </w:rPr>
        <w:t>文件解析</w:t>
      </w:r>
      <w:bookmarkEnd w:id="1467"/>
    </w:p>
    <w:p w14:paraId="449AD273" w14:textId="1B967DB9" w:rsidR="00B15FB8"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DICOM全称是Digital</w:t>
      </w:r>
      <w:r>
        <w:rPr>
          <w:rFonts w:ascii="宋体" w:eastAsia="宋体" w:hAnsi="宋体"/>
          <w:sz w:val="24"/>
        </w:rPr>
        <w:t xml:space="preserve"> Imaging and Commuication in Medicine</w:t>
      </w:r>
      <w:r>
        <w:rPr>
          <w:rFonts w:ascii="宋体" w:eastAsia="宋体" w:hAnsi="宋体" w:hint="eastAsia"/>
          <w:sz w:val="24"/>
        </w:rPr>
        <w:t>，即医学影像成像和通讯标准，于1983年由</w:t>
      </w:r>
      <w:r w:rsidRPr="00FE347E">
        <w:rPr>
          <w:rFonts w:ascii="宋体" w:eastAsia="宋体" w:hAnsi="宋体" w:hint="eastAsia"/>
          <w:sz w:val="24"/>
        </w:rPr>
        <w:t>美国放射学会</w:t>
      </w:r>
      <w:r w:rsidR="00ED626E">
        <w:rPr>
          <w:rFonts w:ascii="宋体" w:eastAsia="宋体" w:hAnsi="宋体" w:hint="eastAsia"/>
          <w:sz w:val="24"/>
        </w:rPr>
        <w:t>(</w:t>
      </w:r>
      <w:r w:rsidR="00ED626E">
        <w:rPr>
          <w:rFonts w:ascii="宋体" w:eastAsia="宋体" w:hAnsi="宋体"/>
          <w:sz w:val="24"/>
        </w:rPr>
        <w:t>ACR)</w:t>
      </w:r>
      <w:r>
        <w:rPr>
          <w:rFonts w:ascii="宋体" w:eastAsia="宋体" w:hAnsi="宋体" w:hint="eastAsia"/>
          <w:sz w:val="24"/>
        </w:rPr>
        <w:t>与美国电器制造商协会</w:t>
      </w:r>
      <w:r w:rsidR="00ED626E">
        <w:rPr>
          <w:rFonts w:ascii="宋体" w:eastAsia="宋体" w:hAnsi="宋体" w:hint="eastAsia"/>
          <w:sz w:val="24"/>
        </w:rPr>
        <w:t>(</w:t>
      </w:r>
      <w:r w:rsidR="00ED626E">
        <w:rPr>
          <w:rFonts w:ascii="宋体" w:eastAsia="宋体" w:hAnsi="宋体"/>
          <w:sz w:val="24"/>
        </w:rPr>
        <w:t>NEMA)</w:t>
      </w:r>
      <w:r>
        <w:rPr>
          <w:rFonts w:ascii="宋体" w:eastAsia="宋体" w:hAnsi="宋体" w:hint="eastAsia"/>
          <w:sz w:val="24"/>
        </w:rPr>
        <w:t>共同制定的一种医学图像格式标准</w:t>
      </w:r>
      <w:r w:rsidRPr="00FE347E">
        <w:rPr>
          <w:rFonts w:ascii="宋体" w:eastAsia="宋体" w:hAnsi="宋体" w:hint="eastAsia"/>
          <w:sz w:val="24"/>
          <w:vertAlign w:val="superscript"/>
        </w:rPr>
        <w:t>[</w:t>
      </w:r>
      <w:r w:rsidRPr="00FE347E">
        <w:rPr>
          <w:rFonts w:ascii="宋体" w:eastAsia="宋体" w:hAnsi="宋体"/>
          <w:sz w:val="24"/>
          <w:vertAlign w:val="superscript"/>
        </w:rPr>
        <w:t>22]</w:t>
      </w:r>
      <w:r>
        <w:rPr>
          <w:rFonts w:ascii="宋体" w:eastAsia="宋体" w:hAnsi="宋体" w:hint="eastAsia"/>
          <w:sz w:val="24"/>
        </w:rPr>
        <w:t>。经过数十年的发展，该标准已经获得了绝大多数医疗设别生厂商的认可，被广泛应用在医学影像的存储与传输过程中。</w:t>
      </w:r>
    </w:p>
    <w:p w14:paraId="5DDA9BBB" w14:textId="36288108" w:rsidR="00BD6151" w:rsidRDefault="00AD4A5A" w:rsidP="00BD6151">
      <w:pPr>
        <w:keepNext/>
        <w:jc w:val="center"/>
      </w:pPr>
      <w:r>
        <w:rPr>
          <w:noProof/>
        </w:rPr>
        <w:drawing>
          <wp:inline distT="0" distB="0" distL="0" distR="0" wp14:anchorId="4AEAF38F" wp14:editId="519A0F25">
            <wp:extent cx="4047052" cy="177604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285"/>
                    <a:stretch/>
                  </pic:blipFill>
                  <pic:spPr bwMode="auto">
                    <a:xfrm>
                      <a:off x="0" y="0"/>
                      <a:ext cx="4101660" cy="1800011"/>
                    </a:xfrm>
                    <a:prstGeom prst="rect">
                      <a:avLst/>
                    </a:prstGeom>
                    <a:ln>
                      <a:noFill/>
                    </a:ln>
                    <a:extLst>
                      <a:ext uri="{53640926-AAD7-44D8-BBD7-CCE9431645EC}">
                        <a14:shadowObscured xmlns:a14="http://schemas.microsoft.com/office/drawing/2010/main"/>
                      </a:ext>
                    </a:extLst>
                  </pic:spPr>
                </pic:pic>
              </a:graphicData>
            </a:graphic>
          </wp:inline>
        </w:drawing>
      </w:r>
    </w:p>
    <w:p w14:paraId="180B0288" w14:textId="32CE58A4" w:rsidR="00BD6151" w:rsidRDefault="00BD6151" w:rsidP="00BD6151">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Pr>
          <w:rFonts w:ascii="宋体" w:eastAsia="宋体" w:hAnsi="宋体"/>
          <w:sz w:val="21"/>
          <w:szCs w:val="21"/>
        </w:rPr>
        <w:t>1</w:t>
      </w:r>
      <w:r w:rsidRPr="00C575F7">
        <w:rPr>
          <w:rFonts w:ascii="宋体" w:eastAsia="宋体" w:hAnsi="宋体"/>
          <w:sz w:val="21"/>
          <w:szCs w:val="21"/>
        </w:rPr>
        <w:t xml:space="preserve"> </w:t>
      </w:r>
      <w:r>
        <w:rPr>
          <w:rFonts w:ascii="宋体" w:eastAsia="宋体" w:hAnsi="宋体" w:hint="eastAsia"/>
          <w:sz w:val="21"/>
          <w:szCs w:val="21"/>
        </w:rPr>
        <w:t>DICOM文件格式示意图</w:t>
      </w:r>
      <w:r w:rsidRPr="00C575F7">
        <w:rPr>
          <w:rFonts w:ascii="宋体" w:eastAsia="宋体" w:hAnsi="宋体" w:hint="eastAsia"/>
          <w:sz w:val="21"/>
          <w:szCs w:val="21"/>
        </w:rPr>
        <w:t>。</w:t>
      </w:r>
    </w:p>
    <w:p w14:paraId="71BACBF5" w14:textId="217A1B37" w:rsidR="00FE347E" w:rsidRDefault="00BD6151" w:rsidP="00FE347E">
      <w:pPr>
        <w:spacing w:line="400" w:lineRule="exact"/>
        <w:ind w:firstLineChars="200" w:firstLine="480"/>
        <w:rPr>
          <w:rFonts w:ascii="宋体" w:eastAsia="宋体" w:hAnsi="宋体"/>
          <w:sz w:val="24"/>
        </w:rPr>
      </w:pPr>
      <w:r>
        <w:rPr>
          <w:rFonts w:ascii="宋体" w:eastAsia="宋体" w:hAnsi="宋体" w:hint="eastAsia"/>
          <w:sz w:val="24"/>
        </w:rPr>
        <w:t>如图4.1所示，</w:t>
      </w:r>
      <w:r w:rsidR="00FE347E">
        <w:rPr>
          <w:rFonts w:ascii="宋体" w:eastAsia="宋体" w:hAnsi="宋体" w:hint="eastAsia"/>
          <w:sz w:val="24"/>
        </w:rPr>
        <w:t>D</w:t>
      </w:r>
      <w:r w:rsidR="00FE347E">
        <w:rPr>
          <w:rFonts w:ascii="宋体" w:eastAsia="宋体" w:hAnsi="宋体"/>
          <w:sz w:val="24"/>
        </w:rPr>
        <w:t>ICOM</w:t>
      </w:r>
      <w:r w:rsidR="00FE347E">
        <w:rPr>
          <w:rFonts w:ascii="宋体" w:eastAsia="宋体" w:hAnsi="宋体" w:hint="eastAsia"/>
          <w:sz w:val="24"/>
        </w:rPr>
        <w:t>标准的医学图像包含</w:t>
      </w:r>
      <w:r w:rsidR="00AD4A5A">
        <w:rPr>
          <w:rFonts w:ascii="宋体" w:eastAsia="宋体" w:hAnsi="宋体" w:hint="eastAsia"/>
          <w:sz w:val="24"/>
        </w:rPr>
        <w:t>文件头信息</w:t>
      </w:r>
      <w:r w:rsidR="00FE347E">
        <w:rPr>
          <w:rFonts w:ascii="宋体" w:eastAsia="宋体" w:hAnsi="宋体" w:hint="eastAsia"/>
          <w:sz w:val="24"/>
        </w:rPr>
        <w:t>以及图像数据两个部分。</w:t>
      </w:r>
      <w:r w:rsidR="00AD4A5A">
        <w:rPr>
          <w:rFonts w:ascii="宋体" w:eastAsia="宋体" w:hAnsi="宋体" w:hint="eastAsia"/>
          <w:sz w:val="24"/>
        </w:rPr>
        <w:t>文件头信息</w:t>
      </w:r>
      <w:r w:rsidR="00FE347E">
        <w:rPr>
          <w:rFonts w:ascii="宋体" w:eastAsia="宋体" w:hAnsi="宋体" w:hint="eastAsia"/>
          <w:sz w:val="24"/>
        </w:rPr>
        <w:t>包含Patient，Study，Series等信息；图像数据即是图像的像素值，由实际的测量值转换而来。每一项信息都是以数据元素(</w:t>
      </w:r>
      <w:r w:rsidR="00FE347E">
        <w:rPr>
          <w:rFonts w:ascii="宋体" w:eastAsia="宋体" w:hAnsi="宋体"/>
          <w:sz w:val="24"/>
        </w:rPr>
        <w:t>data element)</w:t>
      </w:r>
      <w:r w:rsidR="00FE347E">
        <w:rPr>
          <w:rFonts w:ascii="宋体" w:eastAsia="宋体" w:hAnsi="宋体" w:hint="eastAsia"/>
          <w:sz w:val="24"/>
        </w:rPr>
        <w:t>的形式存储，每个数据元素又是由以下四个部分组成：</w:t>
      </w:r>
    </w:p>
    <w:p w14:paraId="19BF4C9D" w14:textId="15B1E6ED" w:rsid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1) Tag: </w:t>
      </w:r>
      <w:r>
        <w:rPr>
          <w:rFonts w:ascii="宋体" w:eastAsia="宋体" w:hAnsi="宋体" w:hint="eastAsia"/>
          <w:sz w:val="24"/>
        </w:rPr>
        <w:t>标签。由两个十六进制数组成(</w:t>
      </w:r>
      <w:r>
        <w:rPr>
          <w:rFonts w:ascii="宋体" w:eastAsia="宋体" w:hAnsi="宋体"/>
          <w:sz w:val="24"/>
        </w:rPr>
        <w:t>Group+Element)</w:t>
      </w:r>
      <w:r>
        <w:rPr>
          <w:rFonts w:ascii="宋体" w:eastAsia="宋体" w:hAnsi="宋体" w:hint="eastAsia"/>
          <w:sz w:val="24"/>
        </w:rPr>
        <w:t>，标识该数据元素所存储的信息。例如(</w:t>
      </w:r>
      <w:r>
        <w:rPr>
          <w:rFonts w:ascii="宋体" w:eastAsia="宋体" w:hAnsi="宋体"/>
          <w:sz w:val="24"/>
        </w:rPr>
        <w:t>0010, 0010)</w:t>
      </w:r>
      <w:r>
        <w:rPr>
          <w:rFonts w:ascii="宋体" w:eastAsia="宋体" w:hAnsi="宋体" w:hint="eastAsia"/>
          <w:sz w:val="24"/>
        </w:rPr>
        <w:t>表示该数据元素存储的是病人的姓名；</w:t>
      </w:r>
    </w:p>
    <w:p w14:paraId="54E5949C" w14:textId="3FBE27AD" w:rsid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2) Value representation: </w:t>
      </w:r>
      <w:r>
        <w:rPr>
          <w:rFonts w:ascii="宋体" w:eastAsia="宋体" w:hAnsi="宋体" w:hint="eastAsia"/>
          <w:sz w:val="24"/>
        </w:rPr>
        <w:t>数据类型。表示该数据元素中的数据值的类型以及最大长度。例如“CS”表示字符串，最多16个字符；</w:t>
      </w:r>
    </w:p>
    <w:p w14:paraId="7D04DB21" w14:textId="6EF3E24F" w:rsid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3) Value length: </w:t>
      </w:r>
      <w:r>
        <w:rPr>
          <w:rFonts w:ascii="宋体" w:eastAsia="宋体" w:hAnsi="宋体" w:hint="eastAsia"/>
          <w:sz w:val="24"/>
        </w:rPr>
        <w:t>数据长度。表示该数据元素中的数据值的实际长度；</w:t>
      </w:r>
    </w:p>
    <w:p w14:paraId="5BB44BFE" w14:textId="56736A1D" w:rsidR="00FE347E" w:rsidRP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4) Value: </w:t>
      </w:r>
      <w:r>
        <w:rPr>
          <w:rFonts w:ascii="宋体" w:eastAsia="宋体" w:hAnsi="宋体" w:hint="eastAsia"/>
          <w:sz w:val="24"/>
        </w:rPr>
        <w:t>数据值。存储该数据元素具体内容。</w:t>
      </w:r>
    </w:p>
    <w:p w14:paraId="336A81E8" w14:textId="6533F6C1" w:rsidR="007D4F5A" w:rsidRDefault="00FE347E" w:rsidP="007D4F5A">
      <w:pPr>
        <w:spacing w:line="400" w:lineRule="exact"/>
        <w:ind w:firstLineChars="200" w:firstLine="480"/>
        <w:rPr>
          <w:rFonts w:ascii="宋体" w:eastAsia="宋体" w:hAnsi="宋体"/>
          <w:sz w:val="24"/>
        </w:rPr>
      </w:pPr>
      <w:r>
        <w:rPr>
          <w:rFonts w:ascii="宋体" w:eastAsia="宋体" w:hAnsi="宋体" w:hint="eastAsia"/>
          <w:sz w:val="24"/>
        </w:rPr>
        <w:t>本平台所能处理的DICOM</w:t>
      </w:r>
      <w:r w:rsidR="00D8650C">
        <w:rPr>
          <w:rFonts w:ascii="宋体" w:eastAsia="宋体" w:hAnsi="宋体" w:hint="eastAsia"/>
          <w:sz w:val="24"/>
        </w:rPr>
        <w:t>格式文件</w:t>
      </w:r>
      <w:r>
        <w:rPr>
          <w:rFonts w:ascii="宋体" w:eastAsia="宋体" w:hAnsi="宋体" w:hint="eastAsia"/>
          <w:sz w:val="24"/>
        </w:rPr>
        <w:t>基于DICOM</w:t>
      </w:r>
      <w:r>
        <w:rPr>
          <w:rFonts w:ascii="宋体" w:eastAsia="宋体" w:hAnsi="宋体"/>
          <w:sz w:val="24"/>
        </w:rPr>
        <w:t>3.0</w:t>
      </w:r>
      <w:r>
        <w:rPr>
          <w:rFonts w:ascii="宋体" w:eastAsia="宋体" w:hAnsi="宋体" w:hint="eastAsia"/>
          <w:sz w:val="24"/>
        </w:rPr>
        <w:t>标准，文件后缀为.</w:t>
      </w:r>
      <w:r w:rsidR="00D8650C">
        <w:rPr>
          <w:rFonts w:ascii="宋体" w:eastAsia="宋体" w:hAnsi="宋体"/>
          <w:sz w:val="24"/>
        </w:rPr>
        <w:t>dcm</w:t>
      </w:r>
      <w:r>
        <w:rPr>
          <w:rFonts w:ascii="宋体" w:eastAsia="宋体" w:hAnsi="宋体" w:hint="eastAsia"/>
          <w:sz w:val="24"/>
        </w:rPr>
        <w:t>。</w:t>
      </w:r>
      <w:r w:rsidR="002B2C59">
        <w:rPr>
          <w:rFonts w:ascii="宋体" w:eastAsia="宋体" w:hAnsi="宋体" w:hint="eastAsia"/>
          <w:sz w:val="24"/>
        </w:rPr>
        <w:t>输入数据</w:t>
      </w:r>
      <w:r w:rsidR="002B2C59">
        <w:rPr>
          <w:rFonts w:ascii="宋体" w:eastAsia="宋体" w:hAnsi="宋体" w:hint="eastAsia"/>
          <w:sz w:val="24"/>
        </w:rPr>
        <w:lastRenderedPageBreak/>
        <w:t>时，用户传入一个文件夹，文件夹下包含DICOM图像序列，这些图像来自于同一次测量。平台通过</w:t>
      </w:r>
      <w:r w:rsidR="00D8650C" w:rsidRPr="00D8650C">
        <w:rPr>
          <w:rFonts w:ascii="宋体" w:eastAsia="宋体" w:hAnsi="宋体"/>
          <w:sz w:val="24"/>
        </w:rPr>
        <w:t>vtkDICOMImageReader</w:t>
      </w:r>
      <w:r w:rsidR="002B2C59">
        <w:rPr>
          <w:rFonts w:ascii="宋体" w:eastAsia="宋体" w:hAnsi="宋体" w:hint="eastAsia"/>
          <w:sz w:val="24"/>
        </w:rPr>
        <w:t>读取这些图像序列，并构建起三维体数据场，类型为vtk</w:t>
      </w:r>
      <w:r w:rsidR="002B2C59">
        <w:rPr>
          <w:rFonts w:ascii="宋体" w:eastAsia="宋体" w:hAnsi="宋体"/>
          <w:sz w:val="24"/>
        </w:rPr>
        <w:t>ImageData</w:t>
      </w:r>
      <w:r w:rsidR="002B2C59">
        <w:rPr>
          <w:rFonts w:ascii="宋体" w:eastAsia="宋体" w:hAnsi="宋体" w:hint="eastAsia"/>
          <w:sz w:val="24"/>
        </w:rPr>
        <w:t>。例如当读入40张DICOM图像，每一张图像像素都是512*512</w:t>
      </w:r>
      <w:r w:rsidR="005B4473">
        <w:rPr>
          <w:rFonts w:ascii="宋体" w:eastAsia="宋体" w:hAnsi="宋体" w:hint="eastAsia"/>
          <w:sz w:val="24"/>
        </w:rPr>
        <w:t>时</w:t>
      </w:r>
      <w:r w:rsidR="002B2C59">
        <w:rPr>
          <w:rFonts w:ascii="宋体" w:eastAsia="宋体" w:hAnsi="宋体" w:hint="eastAsia"/>
          <w:sz w:val="24"/>
        </w:rPr>
        <w:t>，那么所构建的三维体数据场维度就是512*512*40。</w:t>
      </w:r>
    </w:p>
    <w:p w14:paraId="332A23F0" w14:textId="2FD8887A" w:rsidR="007D4F5A" w:rsidRDefault="007D4F5A" w:rsidP="007D4F5A">
      <w:pPr>
        <w:pStyle w:val="3"/>
        <w:rPr>
          <w:rFonts w:ascii="宋体" w:eastAsia="宋体" w:hAnsi="宋体"/>
          <w:sz w:val="24"/>
          <w:szCs w:val="24"/>
        </w:rPr>
      </w:pPr>
      <w:bookmarkStart w:id="1468" w:name="_Toc9243818"/>
      <w:r w:rsidRPr="007D4F5A">
        <w:rPr>
          <w:rFonts w:ascii="宋体" w:eastAsia="宋体" w:hAnsi="宋体" w:hint="eastAsia"/>
          <w:bCs w:val="0"/>
          <w:sz w:val="24"/>
          <w:szCs w:val="24"/>
        </w:rPr>
        <w:t>4.</w:t>
      </w:r>
      <w:r w:rsidRPr="007D4F5A">
        <w:rPr>
          <w:rFonts w:ascii="宋体" w:eastAsia="宋体" w:hAnsi="宋体" w:hint="eastAsia"/>
          <w:sz w:val="24"/>
          <w:szCs w:val="24"/>
        </w:rPr>
        <w:t xml:space="preserve">1.2 </w:t>
      </w:r>
      <w:r w:rsidRPr="007D4F5A">
        <w:rPr>
          <w:rFonts w:ascii="宋体" w:eastAsia="宋体" w:hAnsi="宋体"/>
          <w:sz w:val="24"/>
          <w:szCs w:val="24"/>
        </w:rPr>
        <w:t>NIFTI</w:t>
      </w:r>
      <w:r w:rsidRPr="007D4F5A">
        <w:rPr>
          <w:rFonts w:ascii="宋体" w:eastAsia="宋体" w:hAnsi="宋体" w:hint="eastAsia"/>
          <w:sz w:val="24"/>
          <w:szCs w:val="24"/>
        </w:rPr>
        <w:t>文件解析</w:t>
      </w:r>
      <w:bookmarkEnd w:id="1468"/>
    </w:p>
    <w:p w14:paraId="0EDB297E" w14:textId="05CADE8A" w:rsidR="007D4F5A" w:rsidRDefault="007D4F5A" w:rsidP="00ED626E">
      <w:pPr>
        <w:spacing w:line="400" w:lineRule="exact"/>
        <w:ind w:firstLineChars="200" w:firstLine="480"/>
        <w:rPr>
          <w:rFonts w:ascii="宋体" w:eastAsia="宋体" w:hAnsi="宋体"/>
          <w:sz w:val="24"/>
        </w:rPr>
      </w:pPr>
      <w:r w:rsidRPr="007D4F5A">
        <w:rPr>
          <w:rFonts w:ascii="宋体" w:eastAsia="宋体" w:hAnsi="宋体"/>
          <w:sz w:val="24"/>
        </w:rPr>
        <w:t>NIFTI</w:t>
      </w:r>
      <w:r w:rsidRPr="007D4F5A">
        <w:rPr>
          <w:rFonts w:ascii="宋体" w:eastAsia="宋体" w:hAnsi="宋体" w:hint="eastAsia"/>
          <w:sz w:val="24"/>
        </w:rPr>
        <w:t>全称是</w:t>
      </w:r>
      <w:bookmarkStart w:id="1469" w:name="OLE_LINK16"/>
      <w:bookmarkStart w:id="1470" w:name="OLE_LINK17"/>
      <w:r w:rsidRPr="007D4F5A">
        <w:rPr>
          <w:rFonts w:ascii="宋体" w:eastAsia="宋体" w:hAnsi="宋体"/>
          <w:sz w:val="24"/>
        </w:rPr>
        <w:t>Neuroimaging Informatics Technology Initiative</w:t>
      </w:r>
      <w:bookmarkEnd w:id="1469"/>
      <w:bookmarkEnd w:id="1470"/>
      <w:r w:rsidR="00ED626E">
        <w:rPr>
          <w:rFonts w:ascii="宋体" w:eastAsia="宋体" w:hAnsi="宋体"/>
          <w:sz w:val="24"/>
        </w:rPr>
        <w:t>,</w:t>
      </w:r>
      <w:r w:rsidR="00ED626E">
        <w:rPr>
          <w:rFonts w:ascii="宋体" w:eastAsia="宋体" w:hAnsi="宋体" w:hint="eastAsia"/>
          <w:sz w:val="24"/>
        </w:rPr>
        <w:t>于2003年由美国国立卫生研究院(</w:t>
      </w:r>
      <w:r w:rsidR="00ED626E">
        <w:rPr>
          <w:rFonts w:ascii="宋体" w:eastAsia="宋体" w:hAnsi="宋体"/>
          <w:sz w:val="24"/>
        </w:rPr>
        <w:t>NIH)</w:t>
      </w:r>
      <w:r w:rsidR="00ED626E">
        <w:rPr>
          <w:rFonts w:ascii="宋体" w:eastAsia="宋体" w:hAnsi="宋体" w:hint="eastAsia"/>
          <w:sz w:val="24"/>
        </w:rPr>
        <w:t>的数据格式工作组(</w:t>
      </w:r>
      <w:r w:rsidR="00ED626E">
        <w:rPr>
          <w:rFonts w:ascii="宋体" w:eastAsia="宋体" w:hAnsi="宋体"/>
          <w:sz w:val="24"/>
        </w:rPr>
        <w:t>DFWG)</w:t>
      </w:r>
      <w:r w:rsidR="00ED626E">
        <w:rPr>
          <w:rFonts w:ascii="宋体" w:eastAsia="宋体" w:hAnsi="宋体" w:hint="eastAsia"/>
          <w:sz w:val="24"/>
        </w:rPr>
        <w:t>所确定。这种格式是为了解决</w:t>
      </w:r>
      <w:r w:rsidR="00BD6151">
        <w:rPr>
          <w:rFonts w:ascii="宋体" w:eastAsia="宋体" w:hAnsi="宋体" w:hint="eastAsia"/>
          <w:sz w:val="24"/>
        </w:rPr>
        <w:t>这之前被广泛</w:t>
      </w:r>
      <w:r w:rsidR="00AD4A5A">
        <w:rPr>
          <w:rFonts w:ascii="宋体" w:eastAsia="宋体" w:hAnsi="宋体" w:hint="eastAsia"/>
          <w:sz w:val="24"/>
        </w:rPr>
        <w:t>使用的</w:t>
      </w:r>
      <w:r w:rsidR="00AD4A5A" w:rsidRPr="00AD4A5A">
        <w:rPr>
          <w:rFonts w:ascii="宋体" w:eastAsia="宋体" w:hAnsi="宋体"/>
          <w:sz w:val="24"/>
        </w:rPr>
        <w:t>ANALYZE 7.5</w:t>
      </w:r>
      <w:r w:rsidR="00AD4A5A">
        <w:rPr>
          <w:rFonts w:ascii="宋体" w:eastAsia="宋体" w:hAnsi="宋体" w:hint="eastAsia"/>
          <w:sz w:val="24"/>
        </w:rPr>
        <w:t>格式文件信息缺失的问题。</w:t>
      </w:r>
    </w:p>
    <w:p w14:paraId="7F567742" w14:textId="0DB1C539" w:rsidR="007D4F5A" w:rsidRDefault="00C03ACA" w:rsidP="001F3B8E">
      <w:pPr>
        <w:spacing w:line="400" w:lineRule="exact"/>
        <w:ind w:firstLineChars="200" w:firstLine="480"/>
        <w:rPr>
          <w:rFonts w:ascii="宋体" w:eastAsia="宋体" w:hAnsi="宋体"/>
          <w:sz w:val="24"/>
        </w:rPr>
      </w:pPr>
      <w:bookmarkStart w:id="1471" w:name="OLE_LINK18"/>
      <w:r>
        <w:rPr>
          <w:rFonts w:ascii="宋体" w:eastAsia="宋体" w:hAnsi="宋体" w:hint="eastAsia"/>
          <w:sz w:val="24"/>
        </w:rPr>
        <w:t>NI</w:t>
      </w:r>
      <w:r>
        <w:rPr>
          <w:rFonts w:ascii="宋体" w:eastAsia="宋体" w:hAnsi="宋体"/>
          <w:sz w:val="24"/>
        </w:rPr>
        <w:t>FIT</w:t>
      </w:r>
      <w:bookmarkEnd w:id="1471"/>
      <w:r>
        <w:rPr>
          <w:rFonts w:ascii="宋体" w:eastAsia="宋体" w:hAnsi="宋体" w:hint="eastAsia"/>
          <w:sz w:val="24"/>
        </w:rPr>
        <w:t>文件包括文件头信息与文件信息两部分。头文件信息</w:t>
      </w:r>
      <w:r w:rsidR="001F3B8E">
        <w:rPr>
          <w:rFonts w:ascii="宋体" w:eastAsia="宋体" w:hAnsi="宋体" w:hint="eastAsia"/>
          <w:sz w:val="24"/>
        </w:rPr>
        <w:t>中</w:t>
      </w:r>
      <w:r>
        <w:rPr>
          <w:rFonts w:ascii="宋体" w:eastAsia="宋体" w:hAnsi="宋体" w:hint="eastAsia"/>
          <w:sz w:val="24"/>
        </w:rPr>
        <w:t>包含了例如</w:t>
      </w:r>
      <w:r w:rsidR="001F3B8E">
        <w:rPr>
          <w:rFonts w:ascii="宋体" w:eastAsia="宋体" w:hAnsi="宋体" w:hint="eastAsia"/>
          <w:sz w:val="24"/>
        </w:rPr>
        <w:t>体素维度、体素偏移量、切片信息等图像基本信息；文件信息中一共有7个维度，前三维存储空间维度</w:t>
      </w:r>
      <m:oMath>
        <m:r>
          <w:rPr>
            <w:rFonts w:ascii="Cambria Math" w:eastAsia="宋体" w:hAnsi="Cambria Math"/>
            <w:sz w:val="24"/>
          </w:rPr>
          <m:t>x</m:t>
        </m:r>
        <m:r>
          <m:rPr>
            <m:sty m:val="p"/>
          </m:rPr>
          <w:rPr>
            <w:rFonts w:ascii="Cambria Math" w:eastAsia="宋体" w:hAnsi="Cambria Math"/>
            <w:sz w:val="24"/>
          </w:rPr>
          <m:t>,</m:t>
        </m:r>
        <m:r>
          <w:rPr>
            <w:rFonts w:ascii="Cambria Math" w:eastAsia="宋体" w:hAnsi="Cambria Math"/>
            <w:sz w:val="24"/>
          </w:rPr>
          <m:t>y</m:t>
        </m:r>
        <m:r>
          <m:rPr>
            <m:sty m:val="p"/>
          </m:rPr>
          <w:rPr>
            <w:rFonts w:ascii="Cambria Math" w:eastAsia="宋体" w:hAnsi="Cambria Math"/>
            <w:sz w:val="24"/>
          </w:rPr>
          <m:t>,</m:t>
        </m:r>
        <m:r>
          <w:rPr>
            <w:rFonts w:ascii="Cambria Math" w:eastAsia="宋体" w:hAnsi="Cambria Math"/>
            <w:sz w:val="24"/>
          </w:rPr>
          <m:t>z</m:t>
        </m:r>
      </m:oMath>
      <w:r w:rsidR="001F3B8E">
        <w:rPr>
          <w:rFonts w:ascii="宋体" w:eastAsia="宋体" w:hAnsi="宋体" w:hint="eastAsia"/>
          <w:sz w:val="24"/>
        </w:rPr>
        <w:t>的信息，第四个维度留给时间维度</w:t>
      </w:r>
      <m:oMath>
        <m:r>
          <w:rPr>
            <w:rFonts w:ascii="Cambria Math" w:eastAsia="宋体" w:hAnsi="Cambria Math" w:hint="eastAsia"/>
            <w:sz w:val="24"/>
          </w:rPr>
          <m:t>t</m:t>
        </m:r>
      </m:oMath>
      <w:r w:rsidR="001F3B8E">
        <w:rPr>
          <w:rFonts w:ascii="宋体" w:eastAsia="宋体" w:hAnsi="宋体" w:hint="eastAsia"/>
          <w:sz w:val="24"/>
        </w:rPr>
        <w:t>，第五、六、七维度</w:t>
      </w:r>
      <w:r w:rsidR="004E0822">
        <w:rPr>
          <w:rFonts w:ascii="宋体" w:eastAsia="宋体" w:hAnsi="宋体" w:hint="eastAsia"/>
          <w:sz w:val="24"/>
        </w:rPr>
        <w:t>预留。</w:t>
      </w:r>
    </w:p>
    <w:p w14:paraId="383E8D98" w14:textId="269EAC1F" w:rsidR="001F3B8E" w:rsidRDefault="001F3B8E" w:rsidP="001F3B8E">
      <w:pPr>
        <w:spacing w:line="400" w:lineRule="exact"/>
        <w:ind w:firstLineChars="200" w:firstLine="480"/>
        <w:rPr>
          <w:rFonts w:ascii="宋体" w:eastAsia="宋体" w:hAnsi="宋体"/>
          <w:sz w:val="24"/>
        </w:rPr>
      </w:pPr>
      <w:r>
        <w:rPr>
          <w:rFonts w:ascii="宋体" w:eastAsia="宋体" w:hAnsi="宋体" w:hint="eastAsia"/>
          <w:sz w:val="24"/>
        </w:rPr>
        <w:t>本平台所能处理的NI</w:t>
      </w:r>
      <w:r>
        <w:rPr>
          <w:rFonts w:ascii="宋体" w:eastAsia="宋体" w:hAnsi="宋体"/>
          <w:sz w:val="24"/>
        </w:rPr>
        <w:t>FIT</w:t>
      </w:r>
      <w:r>
        <w:rPr>
          <w:rFonts w:ascii="宋体" w:eastAsia="宋体" w:hAnsi="宋体" w:hint="eastAsia"/>
          <w:sz w:val="24"/>
        </w:rPr>
        <w:t>格式</w:t>
      </w:r>
      <w:r w:rsidR="00D8650C">
        <w:rPr>
          <w:rFonts w:ascii="宋体" w:eastAsia="宋体" w:hAnsi="宋体" w:hint="eastAsia"/>
          <w:sz w:val="24"/>
        </w:rPr>
        <w:t>文件基于</w:t>
      </w:r>
      <w:r w:rsidR="00D8650C" w:rsidRPr="00D8650C">
        <w:rPr>
          <w:rFonts w:ascii="宋体" w:eastAsia="宋体" w:hAnsi="宋体"/>
          <w:sz w:val="24"/>
        </w:rPr>
        <w:t>NIFIT</w:t>
      </w:r>
      <w:r w:rsidR="00D8650C">
        <w:rPr>
          <w:rFonts w:ascii="宋体" w:eastAsia="宋体" w:hAnsi="宋体" w:hint="eastAsia"/>
          <w:sz w:val="24"/>
        </w:rPr>
        <w:t>-1.1标准，文件后缀为.</w:t>
      </w:r>
      <w:r w:rsidR="00D8650C">
        <w:rPr>
          <w:rFonts w:ascii="宋体" w:eastAsia="宋体" w:hAnsi="宋体"/>
          <w:sz w:val="24"/>
        </w:rPr>
        <w:t>nii</w:t>
      </w:r>
      <w:r w:rsidR="00D8650C">
        <w:rPr>
          <w:rFonts w:ascii="宋体" w:eastAsia="宋体" w:hAnsi="宋体" w:hint="eastAsia"/>
          <w:sz w:val="24"/>
        </w:rPr>
        <w:t>。</w:t>
      </w:r>
    </w:p>
    <w:p w14:paraId="303DD770" w14:textId="794D5338" w:rsidR="00D8650C" w:rsidRPr="00FE347E" w:rsidRDefault="00D8650C" w:rsidP="00D8650C">
      <w:pPr>
        <w:spacing w:line="400" w:lineRule="exact"/>
        <w:rPr>
          <w:rFonts w:ascii="宋体" w:eastAsia="宋体" w:hAnsi="宋体"/>
          <w:sz w:val="24"/>
        </w:rPr>
      </w:pPr>
      <w:r>
        <w:rPr>
          <w:rFonts w:ascii="宋体" w:eastAsia="宋体" w:hAnsi="宋体" w:hint="eastAsia"/>
          <w:sz w:val="24"/>
        </w:rPr>
        <w:t>输入数据时，用户输入一个.</w:t>
      </w:r>
      <w:r>
        <w:rPr>
          <w:rFonts w:ascii="宋体" w:eastAsia="宋体" w:hAnsi="宋体"/>
          <w:sz w:val="24"/>
        </w:rPr>
        <w:t>nii</w:t>
      </w:r>
      <w:r>
        <w:rPr>
          <w:rFonts w:ascii="宋体" w:eastAsia="宋体" w:hAnsi="宋体" w:hint="eastAsia"/>
          <w:sz w:val="24"/>
        </w:rPr>
        <w:t>文件。平台通过</w:t>
      </w:r>
      <w:r w:rsidRPr="00D8650C">
        <w:rPr>
          <w:rFonts w:ascii="宋体" w:eastAsia="宋体" w:hAnsi="宋体"/>
          <w:sz w:val="24"/>
        </w:rPr>
        <w:t>vtkNIFTIImageReader</w:t>
      </w:r>
      <w:r>
        <w:rPr>
          <w:rFonts w:ascii="宋体" w:eastAsia="宋体" w:hAnsi="宋体" w:hint="eastAsia"/>
          <w:sz w:val="24"/>
        </w:rPr>
        <w:t>读取并解析该文件，构建起三维体数据场，类型为vtk</w:t>
      </w:r>
      <w:r>
        <w:rPr>
          <w:rFonts w:ascii="宋体" w:eastAsia="宋体" w:hAnsi="宋体"/>
          <w:sz w:val="24"/>
        </w:rPr>
        <w:t>ImageData</w:t>
      </w:r>
      <w:r>
        <w:rPr>
          <w:rFonts w:ascii="宋体" w:eastAsia="宋体" w:hAnsi="宋体" w:hint="eastAsia"/>
          <w:sz w:val="24"/>
        </w:rPr>
        <w:t>。</w:t>
      </w:r>
    </w:p>
    <w:p w14:paraId="46294A6C" w14:textId="30A796A1" w:rsidR="00A929BC" w:rsidRDefault="00A929BC" w:rsidP="00A929BC">
      <w:pPr>
        <w:pStyle w:val="2"/>
        <w:rPr>
          <w:rFonts w:ascii="黑体" w:eastAsia="黑体" w:hAnsi="黑体"/>
          <w:b w:val="0"/>
          <w:sz w:val="28"/>
          <w:szCs w:val="28"/>
        </w:rPr>
      </w:pPr>
      <w:bookmarkStart w:id="1472" w:name="_Toc9243819"/>
      <w:r>
        <w:rPr>
          <w:rFonts w:ascii="黑体" w:eastAsia="黑体" w:hAnsi="黑体" w:hint="eastAsia"/>
          <w:b w:val="0"/>
          <w:sz w:val="28"/>
          <w:szCs w:val="28"/>
        </w:rPr>
        <w:t>4</w:t>
      </w:r>
      <w:r w:rsidRPr="00F74DAC">
        <w:rPr>
          <w:rFonts w:ascii="黑体" w:eastAsia="黑体" w:hAnsi="黑体" w:hint="eastAsia"/>
          <w:b w:val="0"/>
          <w:sz w:val="28"/>
          <w:szCs w:val="28"/>
        </w:rPr>
        <w:t>.</w:t>
      </w:r>
      <w:r>
        <w:rPr>
          <w:rFonts w:ascii="黑体" w:eastAsia="黑体" w:hAnsi="黑体" w:hint="eastAsia"/>
          <w:b w:val="0"/>
          <w:sz w:val="28"/>
          <w:szCs w:val="28"/>
        </w:rPr>
        <w:t>2</w:t>
      </w:r>
      <w:del w:id="1473" w:author="He Jianan" w:date="2019-05-20T11:39:00Z">
        <w:r w:rsidRPr="00F74DAC" w:rsidDel="00F22BFE">
          <w:rPr>
            <w:rFonts w:ascii="黑体" w:eastAsia="黑体" w:hAnsi="黑体"/>
            <w:b w:val="0"/>
            <w:sz w:val="28"/>
            <w:szCs w:val="28"/>
          </w:rPr>
          <w:delText xml:space="preserve"> </w:delText>
        </w:r>
      </w:del>
      <w:r w:rsidRPr="00A929BC">
        <w:rPr>
          <w:rFonts w:ascii="黑体" w:eastAsia="黑体" w:hAnsi="黑体" w:hint="eastAsia"/>
          <w:b w:val="0"/>
          <w:sz w:val="28"/>
          <w:szCs w:val="28"/>
        </w:rPr>
        <w:t>三维体绘制</w:t>
      </w:r>
      <w:bookmarkEnd w:id="1472"/>
    </w:p>
    <w:p w14:paraId="42EBD36F" w14:textId="42FDB465" w:rsidR="00D8650C" w:rsidRDefault="00D8650C" w:rsidP="00D8650C">
      <w:pPr>
        <w:pStyle w:val="3"/>
        <w:rPr>
          <w:rFonts w:ascii="宋体" w:eastAsia="宋体" w:hAnsi="宋体"/>
          <w:sz w:val="24"/>
          <w:szCs w:val="24"/>
        </w:rPr>
      </w:pPr>
      <w:bookmarkStart w:id="1474" w:name="OLE_LINK20"/>
      <w:bookmarkStart w:id="1475" w:name="_Toc9243820"/>
      <w:r w:rsidRPr="007D4F5A">
        <w:rPr>
          <w:rFonts w:ascii="宋体" w:eastAsia="宋体" w:hAnsi="宋体" w:hint="eastAsia"/>
          <w:bCs w:val="0"/>
          <w:sz w:val="24"/>
          <w:szCs w:val="24"/>
        </w:rPr>
        <w:t>4.</w:t>
      </w:r>
      <w:r>
        <w:rPr>
          <w:rFonts w:ascii="宋体" w:eastAsia="宋体" w:hAnsi="宋体" w:hint="eastAsia"/>
          <w:sz w:val="24"/>
          <w:szCs w:val="24"/>
        </w:rPr>
        <w:t>2</w:t>
      </w:r>
      <w:r w:rsidRPr="007D4F5A">
        <w:rPr>
          <w:rFonts w:ascii="宋体" w:eastAsia="宋体" w:hAnsi="宋体" w:hint="eastAsia"/>
          <w:sz w:val="24"/>
          <w:szCs w:val="24"/>
        </w:rPr>
        <w:t>.</w:t>
      </w:r>
      <w:r w:rsidR="00056A15">
        <w:rPr>
          <w:rFonts w:ascii="宋体" w:eastAsia="宋体" w:hAnsi="宋体" w:hint="eastAsia"/>
          <w:sz w:val="24"/>
          <w:szCs w:val="24"/>
        </w:rPr>
        <w:t>1</w:t>
      </w:r>
      <w:del w:id="1476" w:author="He Jianan" w:date="2019-05-20T11:39:00Z">
        <w:r w:rsidRPr="007D4F5A" w:rsidDel="00F22BFE">
          <w:rPr>
            <w:rFonts w:ascii="宋体" w:eastAsia="宋体" w:hAnsi="宋体" w:hint="eastAsia"/>
            <w:sz w:val="24"/>
            <w:szCs w:val="24"/>
          </w:rPr>
          <w:delText xml:space="preserve"> </w:delText>
        </w:r>
      </w:del>
      <w:r w:rsidR="00D4065C">
        <w:rPr>
          <w:rFonts w:ascii="宋体" w:eastAsia="宋体" w:hAnsi="宋体" w:hint="eastAsia"/>
          <w:sz w:val="24"/>
          <w:szCs w:val="24"/>
        </w:rPr>
        <w:t>绘制</w:t>
      </w:r>
      <w:r>
        <w:rPr>
          <w:rFonts w:ascii="宋体" w:eastAsia="宋体" w:hAnsi="宋体" w:hint="eastAsia"/>
          <w:sz w:val="24"/>
          <w:szCs w:val="24"/>
        </w:rPr>
        <w:t>流程</w:t>
      </w:r>
      <w:bookmarkEnd w:id="1475"/>
    </w:p>
    <w:bookmarkEnd w:id="1474"/>
    <w:p w14:paraId="6E95D36B" w14:textId="6E671919" w:rsidR="009F653B" w:rsidRDefault="009A6C81" w:rsidP="00D47254">
      <w:pPr>
        <w:spacing w:line="400" w:lineRule="exact"/>
        <w:ind w:firstLineChars="200" w:firstLine="480"/>
        <w:rPr>
          <w:rFonts w:ascii="宋体" w:eastAsia="宋体" w:hAnsi="宋体"/>
          <w:sz w:val="24"/>
        </w:rPr>
      </w:pPr>
      <w:r w:rsidRPr="00DD62CB">
        <w:rPr>
          <w:rFonts w:ascii="宋体" w:eastAsia="宋体" w:hAnsi="宋体" w:hint="eastAsia"/>
          <w:sz w:val="24"/>
        </w:rPr>
        <w:t>本平台的三维体绘制模块</w:t>
      </w:r>
      <w:r>
        <w:rPr>
          <w:rFonts w:ascii="宋体" w:eastAsia="宋体" w:hAnsi="宋体" w:hint="eastAsia"/>
          <w:sz w:val="24"/>
        </w:rPr>
        <w:t>负责将数据读取模块传来的vtk</w:t>
      </w:r>
      <w:r>
        <w:rPr>
          <w:rFonts w:ascii="宋体" w:eastAsia="宋体" w:hAnsi="宋体"/>
          <w:sz w:val="24"/>
        </w:rPr>
        <w:t>ImageData</w:t>
      </w:r>
      <w:r>
        <w:rPr>
          <w:rFonts w:ascii="宋体" w:eastAsia="宋体" w:hAnsi="宋体" w:hint="eastAsia"/>
          <w:sz w:val="24"/>
        </w:rPr>
        <w:t>类型的三维体数据场进行可视化，通过VTK的可视化管道与绘制引擎来构建可视化的流程</w:t>
      </w:r>
      <w:r w:rsidR="009038C6">
        <w:rPr>
          <w:rFonts w:ascii="宋体" w:eastAsia="宋体" w:hAnsi="宋体" w:hint="eastAsia"/>
          <w:sz w:val="24"/>
        </w:rPr>
        <w:t>，如图4.</w:t>
      </w:r>
      <w:r w:rsidR="00056A15">
        <w:rPr>
          <w:rFonts w:ascii="宋体" w:eastAsia="宋体" w:hAnsi="宋体" w:hint="eastAsia"/>
          <w:sz w:val="24"/>
        </w:rPr>
        <w:t>2</w:t>
      </w:r>
      <w:r w:rsidR="009038C6">
        <w:rPr>
          <w:rFonts w:ascii="宋体" w:eastAsia="宋体" w:hAnsi="宋体" w:hint="eastAsia"/>
          <w:sz w:val="24"/>
        </w:rPr>
        <w:t>所示</w:t>
      </w:r>
      <w:r>
        <w:rPr>
          <w:rFonts w:ascii="宋体" w:eastAsia="宋体" w:hAnsi="宋体" w:hint="eastAsia"/>
          <w:sz w:val="24"/>
        </w:rPr>
        <w:t>。</w:t>
      </w:r>
      <w:r w:rsidR="00331EAC">
        <w:rPr>
          <w:rFonts w:ascii="宋体" w:eastAsia="宋体" w:hAnsi="宋体" w:hint="eastAsia"/>
          <w:sz w:val="24"/>
        </w:rPr>
        <w:t>该可视化流程有五个重要的部分</w:t>
      </w:r>
      <w:r w:rsidR="009F653B">
        <w:rPr>
          <w:rFonts w:ascii="宋体" w:eastAsia="宋体" w:hAnsi="宋体" w:hint="eastAsia"/>
          <w:sz w:val="24"/>
        </w:rPr>
        <w:t>：</w:t>
      </w:r>
    </w:p>
    <w:p w14:paraId="4D945D31" w14:textId="10AF7637" w:rsidR="009F653B" w:rsidRDefault="009F653B" w:rsidP="00D47254">
      <w:pPr>
        <w:spacing w:line="400" w:lineRule="exact"/>
        <w:ind w:firstLineChars="200" w:firstLine="480"/>
        <w:rPr>
          <w:rFonts w:ascii="宋体" w:eastAsia="宋体" w:hAnsi="宋体"/>
          <w:sz w:val="24"/>
        </w:rPr>
      </w:pPr>
      <w:r>
        <w:rPr>
          <w:rFonts w:ascii="宋体" w:eastAsia="宋体" w:hAnsi="宋体"/>
          <w:sz w:val="24"/>
        </w:rPr>
        <w:t>(1) Reader</w:t>
      </w:r>
    </w:p>
    <w:p w14:paraId="540F7B60" w14:textId="77777777" w:rsidR="009F653B" w:rsidRDefault="009038C6" w:rsidP="00D47254">
      <w:pPr>
        <w:spacing w:line="400" w:lineRule="exact"/>
        <w:ind w:firstLineChars="200" w:firstLine="480"/>
        <w:rPr>
          <w:rFonts w:ascii="宋体" w:eastAsia="宋体" w:hAnsi="宋体"/>
          <w:sz w:val="24"/>
        </w:rPr>
      </w:pPr>
      <w:r>
        <w:rPr>
          <w:rFonts w:ascii="宋体" w:eastAsia="宋体" w:hAnsi="宋体" w:hint="eastAsia"/>
          <w:sz w:val="24"/>
        </w:rPr>
        <w:t>通过</w:t>
      </w:r>
      <w:r w:rsidRPr="00D8650C">
        <w:rPr>
          <w:rFonts w:ascii="宋体" w:eastAsia="宋体" w:hAnsi="宋体"/>
          <w:sz w:val="24"/>
        </w:rPr>
        <w:t>vtkDICOMImageReader</w:t>
      </w:r>
      <w:r>
        <w:rPr>
          <w:rFonts w:ascii="宋体" w:eastAsia="宋体" w:hAnsi="宋体" w:hint="eastAsia"/>
          <w:sz w:val="24"/>
        </w:rPr>
        <w:t>或者</w:t>
      </w:r>
      <w:r w:rsidRPr="00D8650C">
        <w:rPr>
          <w:rFonts w:ascii="宋体" w:eastAsia="宋体" w:hAnsi="宋体"/>
          <w:sz w:val="24"/>
        </w:rPr>
        <w:t>vtkNIFTIImageReader</w:t>
      </w:r>
      <w:r>
        <w:rPr>
          <w:rFonts w:ascii="宋体" w:eastAsia="宋体" w:hAnsi="宋体" w:hint="eastAsia"/>
          <w:sz w:val="24"/>
        </w:rPr>
        <w:t>读入</w:t>
      </w:r>
      <w:r w:rsidR="009F653B">
        <w:rPr>
          <w:rFonts w:ascii="宋体" w:eastAsia="宋体" w:hAnsi="宋体" w:hint="eastAsia"/>
          <w:sz w:val="24"/>
        </w:rPr>
        <w:t>用户输入的DICOM图像序列或者NI</w:t>
      </w:r>
      <w:r w:rsidR="009F653B">
        <w:rPr>
          <w:rFonts w:ascii="宋体" w:eastAsia="宋体" w:hAnsi="宋体"/>
          <w:sz w:val="24"/>
        </w:rPr>
        <w:t>FIT</w:t>
      </w:r>
      <w:r w:rsidR="009F653B">
        <w:rPr>
          <w:rFonts w:ascii="宋体" w:eastAsia="宋体" w:hAnsi="宋体" w:hint="eastAsia"/>
          <w:sz w:val="24"/>
        </w:rPr>
        <w:t>格式数据，建立vtk</w:t>
      </w:r>
      <w:r w:rsidR="009F653B">
        <w:rPr>
          <w:rFonts w:ascii="宋体" w:eastAsia="宋体" w:hAnsi="宋体"/>
          <w:sz w:val="24"/>
        </w:rPr>
        <w:t>ImageData</w:t>
      </w:r>
      <w:r w:rsidR="009F653B">
        <w:rPr>
          <w:rFonts w:ascii="宋体" w:eastAsia="宋体" w:hAnsi="宋体" w:hint="eastAsia"/>
          <w:sz w:val="24"/>
        </w:rPr>
        <w:t>格式的三维体数据</w:t>
      </w:r>
      <w:r>
        <w:rPr>
          <w:rFonts w:ascii="宋体" w:eastAsia="宋体" w:hAnsi="宋体" w:hint="eastAsia"/>
          <w:sz w:val="24"/>
        </w:rPr>
        <w:t>；</w:t>
      </w:r>
      <w:r w:rsidRPr="009038C6">
        <w:rPr>
          <w:rFonts w:ascii="宋体" w:eastAsia="宋体" w:hAnsi="宋体"/>
          <w:sz w:val="24"/>
        </w:rPr>
        <w:t xml:space="preserve"> </w:t>
      </w:r>
    </w:p>
    <w:p w14:paraId="667FD6E5" w14:textId="77777777" w:rsidR="009F653B" w:rsidRDefault="009F653B" w:rsidP="00D47254">
      <w:pPr>
        <w:spacing w:line="400" w:lineRule="exact"/>
        <w:ind w:firstLineChars="200" w:firstLine="480"/>
        <w:rPr>
          <w:rFonts w:ascii="宋体" w:eastAsia="宋体" w:hAnsi="宋体"/>
          <w:sz w:val="24"/>
        </w:rPr>
      </w:pPr>
      <w:r>
        <w:rPr>
          <w:rFonts w:ascii="宋体" w:eastAsia="宋体" w:hAnsi="宋体"/>
          <w:sz w:val="24"/>
        </w:rPr>
        <w:t>(2) Mapper</w:t>
      </w:r>
    </w:p>
    <w:p w14:paraId="25A5F746" w14:textId="521C49AE" w:rsidR="009F653B" w:rsidRDefault="009F653B" w:rsidP="00D47254">
      <w:pPr>
        <w:spacing w:line="400" w:lineRule="exact"/>
        <w:ind w:firstLineChars="200" w:firstLine="480"/>
        <w:rPr>
          <w:rFonts w:ascii="宋体" w:eastAsia="宋体" w:hAnsi="宋体"/>
          <w:sz w:val="24"/>
        </w:rPr>
      </w:pPr>
      <w:r>
        <w:rPr>
          <w:rFonts w:ascii="宋体" w:eastAsia="宋体" w:hAnsi="宋体" w:hint="eastAsia"/>
          <w:sz w:val="24"/>
        </w:rPr>
        <w:t>本平台基于</w:t>
      </w:r>
      <w:r w:rsidR="009038C6" w:rsidRPr="009038C6">
        <w:rPr>
          <w:rFonts w:ascii="宋体" w:eastAsia="宋体" w:hAnsi="宋体"/>
          <w:sz w:val="24"/>
        </w:rPr>
        <w:t>vtkGPUVolumeRayCastMapper</w:t>
      </w:r>
      <w:r w:rsidR="009038C6">
        <w:rPr>
          <w:rFonts w:ascii="宋体" w:eastAsia="宋体" w:hAnsi="宋体" w:hint="eastAsia"/>
          <w:sz w:val="24"/>
        </w:rPr>
        <w:t>实现基于GPU</w:t>
      </w:r>
      <w:r>
        <w:rPr>
          <w:rFonts w:ascii="宋体" w:eastAsia="宋体" w:hAnsi="宋体" w:hint="eastAsia"/>
          <w:sz w:val="24"/>
        </w:rPr>
        <w:t>的并行</w:t>
      </w:r>
      <w:r w:rsidR="009038C6">
        <w:rPr>
          <w:rFonts w:ascii="宋体" w:eastAsia="宋体" w:hAnsi="宋体" w:hint="eastAsia"/>
          <w:sz w:val="24"/>
        </w:rPr>
        <w:t>光线投射算法</w:t>
      </w:r>
      <w:r>
        <w:rPr>
          <w:rFonts w:ascii="宋体" w:eastAsia="宋体" w:hAnsi="宋体" w:hint="eastAsia"/>
          <w:sz w:val="24"/>
        </w:rPr>
        <w:t>，算法的执行会延迟到真正的体绘制开始，即render</w:t>
      </w:r>
      <w:r>
        <w:rPr>
          <w:rFonts w:ascii="宋体" w:eastAsia="宋体" w:hAnsi="宋体"/>
          <w:sz w:val="24"/>
        </w:rPr>
        <w:t>()</w:t>
      </w:r>
      <w:r>
        <w:rPr>
          <w:rFonts w:ascii="宋体" w:eastAsia="宋体" w:hAnsi="宋体" w:hint="eastAsia"/>
          <w:sz w:val="24"/>
        </w:rPr>
        <w:t>函数被执行。</w:t>
      </w:r>
    </w:p>
    <w:p w14:paraId="6DBC8550" w14:textId="77777777" w:rsidR="009F653B" w:rsidRDefault="009F653B" w:rsidP="009F653B">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3)</w:t>
      </w:r>
      <w:r>
        <w:rPr>
          <w:rFonts w:ascii="宋体" w:eastAsia="宋体" w:hAnsi="宋体" w:hint="eastAsia"/>
          <w:sz w:val="24"/>
        </w:rPr>
        <w:t xml:space="preserve"> </w:t>
      </w:r>
      <w:r w:rsidR="009038C6">
        <w:rPr>
          <w:rFonts w:ascii="宋体" w:eastAsia="宋体" w:hAnsi="宋体" w:hint="eastAsia"/>
          <w:sz w:val="24"/>
        </w:rPr>
        <w:t>Volume</w:t>
      </w:r>
    </w:p>
    <w:p w14:paraId="6C323367" w14:textId="5C7A5F8D" w:rsidR="00A32FDD" w:rsidRDefault="00A32FDD" w:rsidP="009F653B">
      <w:pPr>
        <w:spacing w:line="400" w:lineRule="exact"/>
        <w:ind w:firstLineChars="200" w:firstLine="480"/>
        <w:rPr>
          <w:rFonts w:ascii="宋体" w:eastAsia="宋体" w:hAnsi="宋体"/>
          <w:sz w:val="24"/>
        </w:rPr>
      </w:pPr>
      <w:r>
        <w:rPr>
          <w:rFonts w:ascii="宋体" w:eastAsia="宋体" w:hAnsi="宋体" w:hint="eastAsia"/>
          <w:sz w:val="24"/>
        </w:rPr>
        <w:t>Volume</w:t>
      </w:r>
      <w:r w:rsidR="009038C6">
        <w:rPr>
          <w:rFonts w:ascii="宋体" w:eastAsia="宋体" w:hAnsi="宋体" w:hint="eastAsia"/>
          <w:sz w:val="24"/>
        </w:rPr>
        <w:t>中的</w:t>
      </w:r>
      <w:r w:rsidR="009038C6">
        <w:rPr>
          <w:rFonts w:ascii="宋体" w:eastAsia="宋体" w:hAnsi="宋体"/>
          <w:sz w:val="24"/>
        </w:rPr>
        <w:t>V</w:t>
      </w:r>
      <w:r w:rsidR="009038C6">
        <w:rPr>
          <w:rFonts w:ascii="宋体" w:eastAsia="宋体" w:hAnsi="宋体" w:hint="eastAsia"/>
          <w:sz w:val="24"/>
        </w:rPr>
        <w:t>ol</w:t>
      </w:r>
      <w:r w:rsidR="009038C6">
        <w:rPr>
          <w:rFonts w:ascii="宋体" w:eastAsia="宋体" w:hAnsi="宋体"/>
          <w:sz w:val="24"/>
        </w:rPr>
        <w:t>umeProperty</w:t>
      </w:r>
      <w:r>
        <w:rPr>
          <w:rFonts w:ascii="宋体" w:eastAsia="宋体" w:hAnsi="宋体" w:hint="eastAsia"/>
          <w:sz w:val="24"/>
        </w:rPr>
        <w:t>用来设置立体的各种可视化属性，</w:t>
      </w:r>
      <w:r w:rsidR="009038C6">
        <w:rPr>
          <w:rFonts w:ascii="宋体" w:eastAsia="宋体" w:hAnsi="宋体" w:hint="eastAsia"/>
          <w:sz w:val="24"/>
        </w:rPr>
        <w:t>决定</w:t>
      </w:r>
      <w:r>
        <w:rPr>
          <w:rFonts w:ascii="宋体" w:eastAsia="宋体" w:hAnsi="宋体" w:hint="eastAsia"/>
          <w:sz w:val="24"/>
        </w:rPr>
        <w:t>最终</w:t>
      </w:r>
      <w:r w:rsidR="009038C6">
        <w:rPr>
          <w:rFonts w:ascii="宋体" w:eastAsia="宋体" w:hAnsi="宋体" w:hint="eastAsia"/>
          <w:sz w:val="24"/>
        </w:rPr>
        <w:t>可视化的效果，主要包括</w:t>
      </w:r>
      <w:r>
        <w:rPr>
          <w:rFonts w:ascii="宋体" w:eastAsia="宋体" w:hAnsi="宋体" w:hint="eastAsia"/>
          <w:sz w:val="24"/>
        </w:rPr>
        <w:t>颜色传递函数、标量</w:t>
      </w:r>
      <w:r w:rsidR="00A538B7">
        <w:rPr>
          <w:rFonts w:ascii="宋体" w:eastAsia="宋体" w:hAnsi="宋体" w:hint="eastAsia"/>
          <w:sz w:val="24"/>
        </w:rPr>
        <w:t>-</w:t>
      </w:r>
      <w:r>
        <w:rPr>
          <w:rFonts w:ascii="宋体" w:eastAsia="宋体" w:hAnsi="宋体" w:hint="eastAsia"/>
          <w:sz w:val="24"/>
        </w:rPr>
        <w:t>不透明度传递函数以及梯度</w:t>
      </w:r>
      <w:r w:rsidR="00A538B7">
        <w:rPr>
          <w:rFonts w:ascii="宋体" w:eastAsia="宋体" w:hAnsi="宋体" w:hint="eastAsia"/>
          <w:sz w:val="24"/>
        </w:rPr>
        <w:t>-</w:t>
      </w:r>
      <w:r>
        <w:rPr>
          <w:rFonts w:ascii="宋体" w:eastAsia="宋体" w:hAnsi="宋体" w:hint="eastAsia"/>
          <w:sz w:val="24"/>
        </w:rPr>
        <w:t>不透明度传递函数</w:t>
      </w:r>
      <w:r w:rsidR="009038C6">
        <w:rPr>
          <w:rFonts w:ascii="宋体" w:eastAsia="宋体" w:hAnsi="宋体" w:hint="eastAsia"/>
          <w:sz w:val="24"/>
        </w:rPr>
        <w:t>的设置</w:t>
      </w:r>
      <w:r>
        <w:rPr>
          <w:rFonts w:ascii="宋体" w:eastAsia="宋体" w:hAnsi="宋体" w:hint="eastAsia"/>
          <w:sz w:val="24"/>
        </w:rPr>
        <w:t>，由传递函数设计模块控制；也包括阴影、环境光照(</w:t>
      </w:r>
      <w:r w:rsidRPr="00A32FDD">
        <w:rPr>
          <w:rFonts w:ascii="宋体" w:eastAsia="宋体" w:hAnsi="宋体"/>
          <w:sz w:val="24"/>
        </w:rPr>
        <w:t>ambient</w:t>
      </w:r>
      <w:r>
        <w:rPr>
          <w:rFonts w:ascii="宋体" w:eastAsia="宋体" w:hAnsi="宋体"/>
          <w:sz w:val="24"/>
        </w:rPr>
        <w:t>)</w:t>
      </w:r>
      <w:r>
        <w:rPr>
          <w:rFonts w:ascii="宋体" w:eastAsia="宋体" w:hAnsi="宋体" w:hint="eastAsia"/>
          <w:sz w:val="24"/>
        </w:rPr>
        <w:t>、漫反射光照(</w:t>
      </w:r>
      <w:r>
        <w:rPr>
          <w:rFonts w:ascii="宋体" w:eastAsia="宋体" w:hAnsi="宋体"/>
          <w:sz w:val="24"/>
        </w:rPr>
        <w:t>diffuse)</w:t>
      </w:r>
      <w:r>
        <w:rPr>
          <w:rFonts w:ascii="宋体" w:eastAsia="宋体" w:hAnsi="宋体" w:hint="eastAsia"/>
          <w:sz w:val="24"/>
        </w:rPr>
        <w:t>以及镜面光照(</w:t>
      </w:r>
      <w:r>
        <w:rPr>
          <w:rFonts w:ascii="宋体" w:eastAsia="宋体" w:hAnsi="宋体"/>
          <w:sz w:val="24"/>
        </w:rPr>
        <w:t>s</w:t>
      </w:r>
      <w:r w:rsidRPr="00A32FDD">
        <w:rPr>
          <w:rFonts w:ascii="宋体" w:eastAsia="宋体" w:hAnsi="宋体"/>
          <w:sz w:val="24"/>
        </w:rPr>
        <w:t>pecular</w:t>
      </w:r>
      <w:r>
        <w:rPr>
          <w:rFonts w:ascii="宋体" w:eastAsia="宋体" w:hAnsi="宋体"/>
          <w:sz w:val="24"/>
        </w:rPr>
        <w:t>)</w:t>
      </w:r>
      <w:r>
        <w:rPr>
          <w:rFonts w:ascii="宋体" w:eastAsia="宋体" w:hAnsi="宋体" w:hint="eastAsia"/>
          <w:sz w:val="24"/>
        </w:rPr>
        <w:t>的设置</w:t>
      </w:r>
      <w:r w:rsidR="009038C6">
        <w:rPr>
          <w:rFonts w:ascii="宋体" w:eastAsia="宋体" w:hAnsi="宋体" w:hint="eastAsia"/>
          <w:sz w:val="24"/>
        </w:rPr>
        <w:t>；</w:t>
      </w:r>
    </w:p>
    <w:p w14:paraId="2C9628E8" w14:textId="77777777" w:rsidR="00A32FDD" w:rsidRDefault="00A32FDD" w:rsidP="00A32FDD">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4) </w:t>
      </w:r>
      <w:r>
        <w:rPr>
          <w:rFonts w:ascii="宋体" w:eastAsia="宋体" w:hAnsi="宋体" w:hint="eastAsia"/>
          <w:sz w:val="24"/>
        </w:rPr>
        <w:t>Render</w:t>
      </w:r>
    </w:p>
    <w:p w14:paraId="36FD041E" w14:textId="77777777" w:rsidR="00F645BB" w:rsidRDefault="00A32FDD" w:rsidP="00A32FDD">
      <w:pPr>
        <w:spacing w:line="400" w:lineRule="exact"/>
        <w:ind w:firstLineChars="200" w:firstLine="480"/>
        <w:rPr>
          <w:rFonts w:ascii="宋体" w:eastAsia="宋体" w:hAnsi="宋体"/>
          <w:sz w:val="24"/>
        </w:rPr>
      </w:pPr>
      <w:r>
        <w:rPr>
          <w:rFonts w:ascii="宋体" w:eastAsia="宋体" w:hAnsi="宋体" w:hint="eastAsia"/>
          <w:sz w:val="24"/>
        </w:rPr>
        <w:lastRenderedPageBreak/>
        <w:t>Render接收Volume的输出</w:t>
      </w:r>
      <w:r w:rsidR="009038C6">
        <w:rPr>
          <w:rFonts w:ascii="宋体" w:eastAsia="宋体" w:hAnsi="宋体" w:hint="eastAsia"/>
          <w:sz w:val="24"/>
        </w:rPr>
        <w:t>，开始可视化过程</w:t>
      </w:r>
      <w:r>
        <w:rPr>
          <w:rFonts w:ascii="宋体" w:eastAsia="宋体" w:hAnsi="宋体" w:hint="eastAsia"/>
          <w:sz w:val="24"/>
        </w:rPr>
        <w:t>，</w:t>
      </w:r>
      <w:r w:rsidR="009038C6">
        <w:rPr>
          <w:rFonts w:ascii="宋体" w:eastAsia="宋体" w:hAnsi="宋体" w:hint="eastAsia"/>
          <w:sz w:val="24"/>
        </w:rPr>
        <w:t>可以调节相机与光线属性；</w:t>
      </w:r>
      <w:r>
        <w:rPr>
          <w:rFonts w:ascii="宋体" w:eastAsia="宋体" w:hAnsi="宋体" w:hint="eastAsia"/>
          <w:sz w:val="24"/>
        </w:rPr>
        <w:t>render</w:t>
      </w:r>
      <w:r>
        <w:rPr>
          <w:rFonts w:ascii="宋体" w:eastAsia="宋体" w:hAnsi="宋体"/>
          <w:sz w:val="24"/>
        </w:rPr>
        <w:t>()</w:t>
      </w:r>
      <w:r>
        <w:rPr>
          <w:rFonts w:ascii="宋体" w:eastAsia="宋体" w:hAnsi="宋体" w:hint="eastAsia"/>
          <w:sz w:val="24"/>
        </w:rPr>
        <w:t>函数在这一步执行</w:t>
      </w:r>
      <w:r w:rsidR="00F645BB">
        <w:rPr>
          <w:rFonts w:ascii="宋体" w:eastAsia="宋体" w:hAnsi="宋体" w:hint="eastAsia"/>
          <w:sz w:val="24"/>
        </w:rPr>
        <w:t>，开始数据的计算过程。</w:t>
      </w:r>
    </w:p>
    <w:p w14:paraId="76CC55B4" w14:textId="77777777" w:rsidR="00F645BB" w:rsidRDefault="00F645BB" w:rsidP="00A32FDD">
      <w:pPr>
        <w:spacing w:line="400" w:lineRule="exact"/>
        <w:ind w:firstLineChars="200" w:firstLine="480"/>
        <w:rPr>
          <w:rFonts w:ascii="宋体" w:eastAsia="宋体" w:hAnsi="宋体"/>
          <w:sz w:val="24"/>
        </w:rPr>
      </w:pPr>
      <w:r>
        <w:rPr>
          <w:rFonts w:ascii="宋体" w:eastAsia="宋体" w:hAnsi="宋体"/>
          <w:sz w:val="24"/>
        </w:rPr>
        <w:t xml:space="preserve">(5) </w:t>
      </w:r>
      <w:r w:rsidR="009038C6">
        <w:rPr>
          <w:rFonts w:ascii="宋体" w:eastAsia="宋体" w:hAnsi="宋体" w:hint="eastAsia"/>
          <w:sz w:val="24"/>
        </w:rPr>
        <w:t>Render</w:t>
      </w:r>
      <w:r w:rsidR="009038C6">
        <w:rPr>
          <w:rFonts w:ascii="宋体" w:eastAsia="宋体" w:hAnsi="宋体"/>
          <w:sz w:val="24"/>
        </w:rPr>
        <w:t>Window</w:t>
      </w:r>
    </w:p>
    <w:p w14:paraId="2D2744B1" w14:textId="0CF26B45" w:rsidR="00D47254" w:rsidRDefault="00F645BB" w:rsidP="00A32FDD">
      <w:pPr>
        <w:spacing w:line="400" w:lineRule="exact"/>
        <w:ind w:firstLineChars="200" w:firstLine="480"/>
        <w:rPr>
          <w:rFonts w:ascii="宋体" w:eastAsia="宋体" w:hAnsi="宋体"/>
          <w:sz w:val="24"/>
        </w:rPr>
      </w:pPr>
      <w:bookmarkStart w:id="1477" w:name="OLE_LINK19"/>
      <w:r>
        <w:rPr>
          <w:rFonts w:ascii="宋体" w:eastAsia="宋体" w:hAnsi="宋体" w:hint="eastAsia"/>
          <w:sz w:val="24"/>
        </w:rPr>
        <w:t>Render</w:t>
      </w:r>
      <w:r>
        <w:rPr>
          <w:rFonts w:ascii="宋体" w:eastAsia="宋体" w:hAnsi="宋体"/>
          <w:sz w:val="24"/>
        </w:rPr>
        <w:t>Window</w:t>
      </w:r>
      <w:bookmarkEnd w:id="1477"/>
      <w:r>
        <w:rPr>
          <w:rFonts w:ascii="宋体" w:eastAsia="宋体" w:hAnsi="宋体" w:hint="eastAsia"/>
          <w:sz w:val="24"/>
        </w:rPr>
        <w:t>定义绘制窗口，</w:t>
      </w:r>
      <w:r w:rsidR="009038C6">
        <w:rPr>
          <w:rFonts w:ascii="宋体" w:eastAsia="宋体" w:hAnsi="宋体" w:hint="eastAsia"/>
          <w:sz w:val="24"/>
        </w:rPr>
        <w:t>显示最终的绘制图像，本平台使用Q</w:t>
      </w:r>
      <w:r w:rsidR="009038C6">
        <w:rPr>
          <w:rFonts w:ascii="宋体" w:eastAsia="宋体" w:hAnsi="宋体"/>
          <w:sz w:val="24"/>
        </w:rPr>
        <w:t>VTK</w:t>
      </w:r>
      <w:r w:rsidR="009038C6">
        <w:rPr>
          <w:rFonts w:ascii="宋体" w:eastAsia="宋体" w:hAnsi="宋体" w:hint="eastAsia"/>
          <w:sz w:val="24"/>
        </w:rPr>
        <w:t>W</w:t>
      </w:r>
      <w:r w:rsidR="009038C6">
        <w:rPr>
          <w:rFonts w:ascii="宋体" w:eastAsia="宋体" w:hAnsi="宋体"/>
          <w:sz w:val="24"/>
        </w:rPr>
        <w:t>idget</w:t>
      </w:r>
      <w:r w:rsidR="009038C6">
        <w:rPr>
          <w:rFonts w:ascii="宋体" w:eastAsia="宋体" w:hAnsi="宋体" w:hint="eastAsia"/>
          <w:sz w:val="24"/>
        </w:rPr>
        <w:t>作为绘制窗口</w:t>
      </w:r>
      <w:r>
        <w:rPr>
          <w:rFonts w:ascii="宋体" w:eastAsia="宋体" w:hAnsi="宋体" w:hint="eastAsia"/>
          <w:sz w:val="24"/>
        </w:rPr>
        <w:t>；Render</w:t>
      </w:r>
      <w:r>
        <w:rPr>
          <w:rFonts w:ascii="宋体" w:eastAsia="宋体" w:hAnsi="宋体"/>
          <w:sz w:val="24"/>
        </w:rPr>
        <w:t>Window</w:t>
      </w:r>
      <w:r>
        <w:rPr>
          <w:rFonts w:ascii="宋体" w:eastAsia="宋体" w:hAnsi="宋体" w:hint="eastAsia"/>
          <w:sz w:val="24"/>
        </w:rPr>
        <w:t>也控制着用户对绘制图的交互行为，本平台提供的体绘制图交互包括：鼠标</w:t>
      </w:r>
      <w:r w:rsidR="00EA6A21">
        <w:rPr>
          <w:rFonts w:ascii="宋体" w:eastAsia="宋体" w:hAnsi="宋体" w:hint="eastAsia"/>
          <w:sz w:val="24"/>
        </w:rPr>
        <w:t>左</w:t>
      </w:r>
      <w:r>
        <w:rPr>
          <w:rFonts w:ascii="宋体" w:eastAsia="宋体" w:hAnsi="宋体" w:hint="eastAsia"/>
          <w:sz w:val="24"/>
        </w:rPr>
        <w:t>键进行旋转以及鼠标</w:t>
      </w:r>
      <w:r w:rsidR="00EA6A21">
        <w:rPr>
          <w:rFonts w:ascii="宋体" w:eastAsia="宋体" w:hAnsi="宋体" w:hint="eastAsia"/>
          <w:sz w:val="24"/>
        </w:rPr>
        <w:t>右</w:t>
      </w:r>
      <w:r>
        <w:rPr>
          <w:rFonts w:ascii="宋体" w:eastAsia="宋体" w:hAnsi="宋体" w:hint="eastAsia"/>
          <w:sz w:val="24"/>
        </w:rPr>
        <w:t>键进行缩放。</w:t>
      </w:r>
    </w:p>
    <w:p w14:paraId="45D2718E" w14:textId="77777777" w:rsidR="00F645BB" w:rsidRPr="00D47254" w:rsidRDefault="00F645BB" w:rsidP="00F645BB">
      <w:pPr>
        <w:spacing w:line="400" w:lineRule="exact"/>
        <w:rPr>
          <w:rFonts w:ascii="宋体" w:eastAsia="宋体" w:hAnsi="宋体"/>
          <w:sz w:val="24"/>
        </w:rPr>
      </w:pPr>
    </w:p>
    <w:p w14:paraId="42C4AC12" w14:textId="2E0564AC" w:rsidR="009038C6" w:rsidRPr="005F26D5" w:rsidRDefault="00332AB3" w:rsidP="009038C6">
      <w:pPr>
        <w:jc w:val="center"/>
      </w:pPr>
      <w:r>
        <w:rPr>
          <w:noProof/>
        </w:rPr>
        <w:drawing>
          <wp:inline distT="0" distB="0" distL="0" distR="0" wp14:anchorId="1FF3E052" wp14:editId="5BFB2ADF">
            <wp:extent cx="4182622" cy="4478216"/>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03098" cy="4500139"/>
                    </a:xfrm>
                    <a:prstGeom prst="rect">
                      <a:avLst/>
                    </a:prstGeom>
                  </pic:spPr>
                </pic:pic>
              </a:graphicData>
            </a:graphic>
          </wp:inline>
        </w:drawing>
      </w:r>
    </w:p>
    <w:p w14:paraId="5E2043E0" w14:textId="36D0A8A3" w:rsidR="00D47254" w:rsidRDefault="005F26D5" w:rsidP="00D47254">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sidR="00056A15">
        <w:rPr>
          <w:rFonts w:ascii="宋体" w:eastAsia="宋体" w:hAnsi="宋体" w:hint="eastAsia"/>
          <w:sz w:val="21"/>
          <w:szCs w:val="21"/>
        </w:rPr>
        <w:t>2</w:t>
      </w:r>
      <w:r w:rsidRPr="00C575F7">
        <w:rPr>
          <w:rFonts w:ascii="宋体" w:eastAsia="宋体" w:hAnsi="宋体"/>
          <w:sz w:val="21"/>
          <w:szCs w:val="21"/>
        </w:rPr>
        <w:t xml:space="preserve"> </w:t>
      </w:r>
      <w:r>
        <w:rPr>
          <w:rFonts w:ascii="宋体" w:eastAsia="宋体" w:hAnsi="宋体" w:hint="eastAsia"/>
          <w:sz w:val="21"/>
          <w:szCs w:val="21"/>
        </w:rPr>
        <w:t>基于VTK的</w:t>
      </w:r>
      <w:r w:rsidR="00D47254">
        <w:rPr>
          <w:rFonts w:ascii="宋体" w:eastAsia="宋体" w:hAnsi="宋体" w:hint="eastAsia"/>
          <w:sz w:val="21"/>
          <w:szCs w:val="21"/>
        </w:rPr>
        <w:t>三维</w:t>
      </w:r>
      <w:r>
        <w:rPr>
          <w:rFonts w:ascii="宋体" w:eastAsia="宋体" w:hAnsi="宋体" w:hint="eastAsia"/>
          <w:sz w:val="21"/>
          <w:szCs w:val="21"/>
        </w:rPr>
        <w:t>可视化流程</w:t>
      </w:r>
      <w:r w:rsidRPr="00C575F7">
        <w:rPr>
          <w:rFonts w:ascii="宋体" w:eastAsia="宋体" w:hAnsi="宋体" w:hint="eastAsia"/>
          <w:sz w:val="21"/>
          <w:szCs w:val="21"/>
        </w:rPr>
        <w:t>。</w:t>
      </w:r>
    </w:p>
    <w:p w14:paraId="0BD487E6" w14:textId="4EC18A1C" w:rsidR="00D47254" w:rsidRDefault="00D47254" w:rsidP="00056A15">
      <w:pPr>
        <w:spacing w:line="400" w:lineRule="exact"/>
        <w:ind w:firstLineChars="200" w:firstLine="480"/>
        <w:rPr>
          <w:rFonts w:ascii="宋体" w:eastAsia="宋体" w:hAnsi="宋体"/>
          <w:sz w:val="24"/>
        </w:rPr>
      </w:pPr>
      <w:r>
        <w:rPr>
          <w:rFonts w:ascii="宋体" w:eastAsia="宋体" w:hAnsi="宋体" w:hint="eastAsia"/>
          <w:sz w:val="24"/>
        </w:rPr>
        <w:t>通过Reader、Mapper、Volume、Render以及RenderWindo</w:t>
      </w:r>
      <w:r>
        <w:rPr>
          <w:rFonts w:ascii="宋体" w:eastAsia="宋体" w:hAnsi="宋体"/>
          <w:sz w:val="24"/>
        </w:rPr>
        <w:t>w</w:t>
      </w:r>
      <w:r>
        <w:rPr>
          <w:rFonts w:ascii="宋体" w:eastAsia="宋体" w:hAnsi="宋体" w:hint="eastAsia"/>
          <w:sz w:val="24"/>
        </w:rPr>
        <w:t>这五个Filter即可实现最基本的三维体数据的可视化。</w:t>
      </w:r>
      <w:r w:rsidR="00D2476C">
        <w:rPr>
          <w:rFonts w:ascii="宋体" w:eastAsia="宋体" w:hAnsi="宋体" w:hint="eastAsia"/>
          <w:sz w:val="24"/>
        </w:rPr>
        <w:t>该可视化流程具备VTK的</w:t>
      </w:r>
      <w:r w:rsidR="00D2476C" w:rsidRPr="00A22E52">
        <w:rPr>
          <w:rFonts w:ascii="宋体" w:eastAsia="宋体" w:hAnsi="宋体"/>
          <w:sz w:val="24"/>
        </w:rPr>
        <w:t>lazy evaluation</w:t>
      </w:r>
      <w:r w:rsidR="00D2476C">
        <w:rPr>
          <w:rFonts w:ascii="宋体" w:eastAsia="宋体" w:hAnsi="宋体" w:hint="eastAsia"/>
          <w:sz w:val="24"/>
        </w:rPr>
        <w:t>机制，因此每次体绘制只需要在搭建一次该流程，之后对流程中的某一个步骤进行修改后，只需要重新r</w:t>
      </w:r>
      <w:r w:rsidR="00D2476C">
        <w:rPr>
          <w:rFonts w:ascii="宋体" w:eastAsia="宋体" w:hAnsi="宋体"/>
          <w:sz w:val="24"/>
        </w:rPr>
        <w:t>ender</w:t>
      </w:r>
      <w:r w:rsidR="00D2476C">
        <w:rPr>
          <w:rFonts w:ascii="宋体" w:eastAsia="宋体" w:hAnsi="宋体" w:hint="eastAsia"/>
          <w:sz w:val="24"/>
        </w:rPr>
        <w:t>即可。例如，对颜色传递函数color</w:t>
      </w:r>
      <w:r w:rsidR="00D2476C">
        <w:rPr>
          <w:rFonts w:ascii="宋体" w:eastAsia="宋体" w:hAnsi="宋体"/>
          <w:sz w:val="24"/>
        </w:rPr>
        <w:t>TF</w:t>
      </w:r>
      <w:r w:rsidR="00D2476C">
        <w:rPr>
          <w:rFonts w:ascii="宋体" w:eastAsia="宋体" w:hAnsi="宋体" w:hint="eastAsia"/>
          <w:sz w:val="24"/>
        </w:rPr>
        <w:t>进行修改后，只需重新render就可以在最终的绘制图</w:t>
      </w:r>
      <w:r w:rsidR="00F645BB">
        <w:rPr>
          <w:rFonts w:ascii="宋体" w:eastAsia="宋体" w:hAnsi="宋体" w:hint="eastAsia"/>
          <w:sz w:val="24"/>
        </w:rPr>
        <w:t>上</w:t>
      </w:r>
      <w:r w:rsidR="00D2476C">
        <w:rPr>
          <w:rFonts w:ascii="宋体" w:eastAsia="宋体" w:hAnsi="宋体" w:hint="eastAsia"/>
          <w:sz w:val="24"/>
        </w:rPr>
        <w:t>观察到相应的颜色变化。这种机制为传递函数的实时交互设计提供了可能，即用户对Volume</w:t>
      </w:r>
      <w:r w:rsidR="00D2476C">
        <w:rPr>
          <w:rFonts w:ascii="宋体" w:eastAsia="宋体" w:hAnsi="宋体"/>
          <w:sz w:val="24"/>
        </w:rPr>
        <w:t>Property</w:t>
      </w:r>
      <w:r w:rsidR="00D2476C">
        <w:rPr>
          <w:rFonts w:ascii="宋体" w:eastAsia="宋体" w:hAnsi="宋体" w:hint="eastAsia"/>
          <w:sz w:val="24"/>
        </w:rPr>
        <w:t>做的任何更改，都可以实时地在绘制图上观察到相应的变化</w:t>
      </w:r>
      <w:r w:rsidR="001A5AD8">
        <w:rPr>
          <w:rFonts w:ascii="宋体" w:eastAsia="宋体" w:hAnsi="宋体" w:hint="eastAsia"/>
          <w:sz w:val="24"/>
        </w:rPr>
        <w:t>。</w:t>
      </w:r>
    </w:p>
    <w:p w14:paraId="2A87109A" w14:textId="07CDC863" w:rsidR="00056A15" w:rsidRDefault="00056A15" w:rsidP="00056A15">
      <w:pPr>
        <w:pStyle w:val="3"/>
        <w:rPr>
          <w:rFonts w:ascii="宋体" w:eastAsia="宋体" w:hAnsi="宋体"/>
          <w:sz w:val="24"/>
          <w:szCs w:val="24"/>
        </w:rPr>
      </w:pPr>
      <w:bookmarkStart w:id="1478" w:name="_Toc9243821"/>
      <w:r w:rsidRPr="007D4F5A">
        <w:rPr>
          <w:rFonts w:ascii="宋体" w:eastAsia="宋体" w:hAnsi="宋体" w:hint="eastAsia"/>
          <w:bCs w:val="0"/>
          <w:sz w:val="24"/>
          <w:szCs w:val="24"/>
        </w:rPr>
        <w:t>4.</w:t>
      </w:r>
      <w:r>
        <w:rPr>
          <w:rFonts w:ascii="宋体" w:eastAsia="宋体" w:hAnsi="宋体" w:hint="eastAsia"/>
          <w:sz w:val="24"/>
          <w:szCs w:val="24"/>
        </w:rPr>
        <w:t>2</w:t>
      </w:r>
      <w:r w:rsidRPr="007D4F5A">
        <w:rPr>
          <w:rFonts w:ascii="宋体" w:eastAsia="宋体" w:hAnsi="宋体" w:hint="eastAsia"/>
          <w:sz w:val="24"/>
          <w:szCs w:val="24"/>
        </w:rPr>
        <w:t>.</w:t>
      </w:r>
      <w:r>
        <w:rPr>
          <w:rFonts w:ascii="宋体" w:eastAsia="宋体" w:hAnsi="宋体" w:hint="eastAsia"/>
          <w:sz w:val="24"/>
          <w:szCs w:val="24"/>
        </w:rPr>
        <w:t>2</w:t>
      </w:r>
      <w:del w:id="1479" w:author="He Jianan" w:date="2019-05-20T11:39:00Z">
        <w:r w:rsidRPr="007D4F5A" w:rsidDel="00F22BFE">
          <w:rPr>
            <w:rFonts w:ascii="宋体" w:eastAsia="宋体" w:hAnsi="宋体" w:hint="eastAsia"/>
            <w:sz w:val="24"/>
            <w:szCs w:val="24"/>
          </w:rPr>
          <w:delText xml:space="preserve"> </w:delText>
        </w:r>
      </w:del>
      <w:r>
        <w:rPr>
          <w:rFonts w:ascii="宋体" w:eastAsia="宋体" w:hAnsi="宋体" w:hint="eastAsia"/>
          <w:sz w:val="24"/>
          <w:szCs w:val="24"/>
        </w:rPr>
        <w:t>增量绘制</w:t>
      </w:r>
      <w:bookmarkEnd w:id="1478"/>
    </w:p>
    <w:p w14:paraId="57139BC2"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对于复杂的三维体数据场，若想要将多个感兴趣区域以不同的样式同时绘制出来，只</w:t>
      </w:r>
      <w:r>
        <w:rPr>
          <w:rFonts w:ascii="宋体" w:eastAsia="宋体" w:hAnsi="宋体" w:hint="eastAsia"/>
          <w:sz w:val="24"/>
        </w:rPr>
        <w:lastRenderedPageBreak/>
        <w:t>通过一次传递函数设计往往很难实现。例如，对于一个人体头部体数据，需要同时绘制出头骨以及皮肤，那么</w:t>
      </w:r>
      <w:bookmarkStart w:id="1480" w:name="OLE_LINK21"/>
      <w:r>
        <w:rPr>
          <w:rFonts w:ascii="宋体" w:eastAsia="宋体" w:hAnsi="宋体" w:hint="eastAsia"/>
          <w:sz w:val="24"/>
        </w:rPr>
        <w:t>用户基于标量值选择感兴趣区域</w:t>
      </w:r>
      <w:bookmarkEnd w:id="1480"/>
      <w:r>
        <w:rPr>
          <w:rFonts w:ascii="宋体" w:eastAsia="宋体" w:hAnsi="宋体" w:hint="eastAsia"/>
          <w:sz w:val="24"/>
        </w:rPr>
        <w:t>时，区域范围会包含骨头与皮肤，也会包含其他标量值属于该范围之间的组织，如肌肉。传递函数设计时，首先需要在用户选定的范围内中定位到骨头与皮肤，然后用不同的颜色以及不透明度表示。</w:t>
      </w:r>
    </w:p>
    <w:p w14:paraId="264B5671"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而具备增量绘制的功能后，用户可以先选择骨头作为感兴趣区域，赋予某一颜色与不透明度进行绘制，然后再选择皮肤作为感兴趣区域，赋予另一颜色与不透明度进行绘制，然后将两次的绘制图进行叠加，如图4.3所示。与前一种传统设计方法相比，分割与叠加设计方法有以下三个优势：</w:t>
      </w:r>
    </w:p>
    <w:p w14:paraId="333FF548" w14:textId="77777777" w:rsidR="00056A15" w:rsidRDefault="00056A15" w:rsidP="00056A15">
      <w:pPr>
        <w:spacing w:line="400" w:lineRule="exact"/>
        <w:ind w:firstLine="420"/>
        <w:rPr>
          <w:rFonts w:ascii="宋体" w:eastAsia="宋体" w:hAnsi="宋体"/>
          <w:sz w:val="24"/>
        </w:rPr>
      </w:pPr>
      <w:r>
        <w:rPr>
          <w:rFonts w:ascii="宋体" w:eastAsia="宋体" w:hAnsi="宋体"/>
          <w:sz w:val="24"/>
        </w:rPr>
        <w:t>(1)</w:t>
      </w:r>
      <w:r>
        <w:rPr>
          <w:rFonts w:ascii="宋体" w:eastAsia="宋体" w:hAnsi="宋体" w:hint="eastAsia"/>
          <w:sz w:val="24"/>
        </w:rPr>
        <w:t>用户所选区域即可视区域</w:t>
      </w:r>
    </w:p>
    <w:p w14:paraId="37B1A8E4" w14:textId="40793682" w:rsidR="00056A15" w:rsidRDefault="0080255F" w:rsidP="00056A15">
      <w:pPr>
        <w:spacing w:line="400" w:lineRule="exact"/>
        <w:ind w:firstLine="420"/>
        <w:rPr>
          <w:rFonts w:ascii="宋体" w:eastAsia="宋体" w:hAnsi="宋体"/>
          <w:sz w:val="24"/>
        </w:rPr>
      </w:pPr>
      <w:r>
        <w:rPr>
          <w:rFonts w:ascii="宋体" w:eastAsia="宋体" w:hAnsi="宋体" w:hint="eastAsia"/>
          <w:sz w:val="24"/>
        </w:rPr>
        <w:t>即使</w:t>
      </w:r>
      <w:r w:rsidR="00056A15">
        <w:rPr>
          <w:rFonts w:ascii="宋体" w:eastAsia="宋体" w:hAnsi="宋体" w:hint="eastAsia"/>
          <w:sz w:val="24"/>
        </w:rPr>
        <w:t>需要绘制多个感兴趣区域，用户每次也只需要选择其中一个区域，因此传递函数设计时所关注的对象就是用户</w:t>
      </w:r>
      <w:r>
        <w:rPr>
          <w:rFonts w:ascii="宋体" w:eastAsia="宋体" w:hAnsi="宋体" w:hint="eastAsia"/>
          <w:sz w:val="24"/>
        </w:rPr>
        <w:t>当前</w:t>
      </w:r>
      <w:r w:rsidR="00056A15">
        <w:rPr>
          <w:rFonts w:ascii="宋体" w:eastAsia="宋体" w:hAnsi="宋体" w:hint="eastAsia"/>
          <w:sz w:val="24"/>
        </w:rPr>
        <w:t>所选的区域，不需要额外地进行区域分割，减少了交互式传递函数设计的交互复杂度，也减少了数据分析时的计算量。</w:t>
      </w:r>
    </w:p>
    <w:p w14:paraId="35A91596"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w:t>
      </w:r>
      <w:r>
        <w:rPr>
          <w:rFonts w:ascii="宋体" w:eastAsia="宋体" w:hAnsi="宋体"/>
          <w:sz w:val="24"/>
        </w:rPr>
        <w:t>2)</w:t>
      </w:r>
      <w:r>
        <w:rPr>
          <w:rFonts w:ascii="宋体" w:eastAsia="宋体" w:hAnsi="宋体" w:hint="eastAsia"/>
          <w:sz w:val="24"/>
        </w:rPr>
        <w:t>可实现对每个感兴趣区域的独立控制</w:t>
      </w:r>
    </w:p>
    <w:p w14:paraId="32ADDE67"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由图4.2可知，一个可视化流程中，确定了体数据与传递函数，即确定了体绘制图。每个区域的原始体数据相同；每次传递函数设计只针对多个感兴趣区域中的一个区域，因此可以保证每个区域都有对应的一组传递函数。将这些传递函数保存，就能对多个区域的可视化实现隔离。叠加绘制后可以再对其中某一个区域进行调整，而不影响其他区域的可视化效果。</w:t>
      </w:r>
    </w:p>
    <w:p w14:paraId="5339F720"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w:t>
      </w:r>
      <w:r>
        <w:rPr>
          <w:rFonts w:ascii="宋体" w:eastAsia="宋体" w:hAnsi="宋体"/>
          <w:sz w:val="24"/>
        </w:rPr>
        <w:t>3)</w:t>
      </w:r>
      <w:r>
        <w:rPr>
          <w:rFonts w:ascii="宋体" w:eastAsia="宋体" w:hAnsi="宋体" w:hint="eastAsia"/>
          <w:sz w:val="24"/>
        </w:rPr>
        <w:t>可实现多个体数据的增量绘制</w:t>
      </w:r>
    </w:p>
    <w:p w14:paraId="442D5ED3" w14:textId="1A82CF3E" w:rsidR="007D72B5" w:rsidRDefault="00056A15" w:rsidP="0069592E">
      <w:pPr>
        <w:spacing w:line="400" w:lineRule="exact"/>
        <w:ind w:firstLine="420"/>
        <w:rPr>
          <w:rFonts w:ascii="宋体" w:eastAsia="宋体" w:hAnsi="宋体"/>
          <w:sz w:val="24"/>
        </w:rPr>
      </w:pPr>
      <w:bookmarkStart w:id="1481" w:name="_Hlk8584321"/>
      <w:r>
        <w:rPr>
          <w:rFonts w:ascii="宋体" w:eastAsia="宋体" w:hAnsi="宋体" w:hint="eastAsia"/>
          <w:sz w:val="24"/>
        </w:rPr>
        <w:t>与多个感兴趣区域的增量绘制类似，多个体数据增量绘制也是每次绘制一个体数据或者一个体数据</w:t>
      </w:r>
      <w:r w:rsidR="0080255F">
        <w:rPr>
          <w:rFonts w:ascii="宋体" w:eastAsia="宋体" w:hAnsi="宋体" w:hint="eastAsia"/>
          <w:sz w:val="24"/>
        </w:rPr>
        <w:t>中</w:t>
      </w:r>
      <w:r>
        <w:rPr>
          <w:rFonts w:ascii="宋体" w:eastAsia="宋体" w:hAnsi="宋体" w:hint="eastAsia"/>
          <w:sz w:val="24"/>
        </w:rPr>
        <w:t>的一个感兴趣区域</w:t>
      </w:r>
      <w:r w:rsidR="0080255F">
        <w:rPr>
          <w:rFonts w:ascii="宋体" w:eastAsia="宋体" w:hAnsi="宋体" w:hint="eastAsia"/>
          <w:sz w:val="24"/>
        </w:rPr>
        <w:t>。</w:t>
      </w:r>
      <w:r>
        <w:rPr>
          <w:rFonts w:ascii="宋体" w:eastAsia="宋体" w:hAnsi="宋体" w:hint="eastAsia"/>
          <w:sz w:val="24"/>
        </w:rPr>
        <w:t>将</w:t>
      </w:r>
      <w:r w:rsidR="0080255F">
        <w:rPr>
          <w:rFonts w:ascii="宋体" w:eastAsia="宋体" w:hAnsi="宋体" w:hint="eastAsia"/>
          <w:sz w:val="24"/>
        </w:rPr>
        <w:t>每</w:t>
      </w:r>
      <w:r>
        <w:rPr>
          <w:rFonts w:ascii="宋体" w:eastAsia="宋体" w:hAnsi="宋体" w:hint="eastAsia"/>
          <w:sz w:val="24"/>
        </w:rPr>
        <w:t>此绘制的原始体数据以及传递函数保存，最后</w:t>
      </w:r>
      <w:r w:rsidR="0080255F">
        <w:rPr>
          <w:rFonts w:ascii="宋体" w:eastAsia="宋体" w:hAnsi="宋体" w:hint="eastAsia"/>
          <w:sz w:val="24"/>
        </w:rPr>
        <w:t>就能</w:t>
      </w:r>
      <w:r>
        <w:rPr>
          <w:rFonts w:ascii="宋体" w:eastAsia="宋体" w:hAnsi="宋体" w:hint="eastAsia"/>
          <w:sz w:val="24"/>
        </w:rPr>
        <w:t>实现</w:t>
      </w:r>
      <w:r w:rsidR="0080255F">
        <w:rPr>
          <w:rFonts w:ascii="宋体" w:eastAsia="宋体" w:hAnsi="宋体" w:hint="eastAsia"/>
          <w:sz w:val="24"/>
        </w:rPr>
        <w:t>多个体数据中的</w:t>
      </w:r>
      <w:r>
        <w:rPr>
          <w:rFonts w:ascii="宋体" w:eastAsia="宋体" w:hAnsi="宋体" w:hint="eastAsia"/>
          <w:sz w:val="24"/>
        </w:rPr>
        <w:t>多个</w:t>
      </w:r>
      <w:bookmarkEnd w:id="1481"/>
      <w:r>
        <w:rPr>
          <w:rFonts w:ascii="宋体" w:eastAsia="宋体" w:hAnsi="宋体" w:hint="eastAsia"/>
          <w:sz w:val="24"/>
        </w:rPr>
        <w:t>区域的叠加绘制，并对每个区域实现独立控制。多个体数据增量绘制如图4.4所示。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2866"/>
        <w:gridCol w:w="2866"/>
      </w:tblGrid>
      <w:tr w:rsidR="007D72B5" w14:paraId="651011EF" w14:textId="77777777" w:rsidTr="007D72B5">
        <w:tc>
          <w:tcPr>
            <w:tcW w:w="2778" w:type="dxa"/>
          </w:tcPr>
          <w:p w14:paraId="6D2DAD36" w14:textId="77777777" w:rsidR="007D72B5" w:rsidRDefault="00056A15" w:rsidP="007D72B5">
            <w:pPr>
              <w:keepNext/>
              <w:jc w:val="center"/>
            </w:pPr>
            <w:r>
              <w:rPr>
                <w:noProof/>
              </w:rPr>
              <w:lastRenderedPageBreak/>
              <w:drawing>
                <wp:inline distT="0" distB="0" distL="0" distR="0" wp14:anchorId="15382A7C" wp14:editId="26C28A73">
                  <wp:extent cx="1689100" cy="1689100"/>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89234" cy="1689234"/>
                          </a:xfrm>
                          <a:prstGeom prst="rect">
                            <a:avLst/>
                          </a:prstGeom>
                        </pic:spPr>
                      </pic:pic>
                    </a:graphicData>
                  </a:graphic>
                </wp:inline>
              </w:drawing>
            </w:r>
          </w:p>
          <w:p w14:paraId="7B149036" w14:textId="6BE946EF" w:rsidR="00056A15" w:rsidRDefault="007D72B5" w:rsidP="007D72B5">
            <w:pPr>
              <w:pStyle w:val="af3"/>
              <w:jc w:val="center"/>
            </w:pPr>
            <w:r w:rsidRPr="007D72B5">
              <w:rPr>
                <w:rFonts w:ascii="宋体" w:eastAsia="宋体" w:hAnsi="宋体" w:hint="eastAsia"/>
                <w:noProof/>
                <w:sz w:val="21"/>
              </w:rPr>
              <w:t>(</w:t>
            </w:r>
            <w:r w:rsidRPr="007D72B5">
              <w:rPr>
                <w:rFonts w:ascii="宋体" w:eastAsia="宋体" w:hAnsi="宋体"/>
                <w:noProof/>
                <w:sz w:val="21"/>
              </w:rPr>
              <w:t xml:space="preserve">a) </w:t>
            </w:r>
            <w:r w:rsidRPr="007D72B5">
              <w:rPr>
                <w:rFonts w:ascii="宋体" w:eastAsia="宋体" w:hAnsi="宋体" w:hint="eastAsia"/>
                <w:noProof/>
                <w:sz w:val="21"/>
              </w:rPr>
              <w:t>头骨绘制图</w:t>
            </w:r>
          </w:p>
        </w:tc>
        <w:tc>
          <w:tcPr>
            <w:tcW w:w="2759" w:type="dxa"/>
          </w:tcPr>
          <w:p w14:paraId="7BF6808F" w14:textId="77777777" w:rsidR="00056A15" w:rsidRDefault="00056A15" w:rsidP="00663A00">
            <w:pPr>
              <w:jc w:val="center"/>
            </w:pPr>
            <w:r>
              <w:rPr>
                <w:noProof/>
              </w:rPr>
              <w:drawing>
                <wp:inline distT="0" distB="0" distL="0" distR="0" wp14:anchorId="1046287C" wp14:editId="6E8BD431">
                  <wp:extent cx="1682750" cy="1682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82892" cy="1682892"/>
                          </a:xfrm>
                          <a:prstGeom prst="rect">
                            <a:avLst/>
                          </a:prstGeom>
                        </pic:spPr>
                      </pic:pic>
                    </a:graphicData>
                  </a:graphic>
                </wp:inline>
              </w:drawing>
            </w:r>
          </w:p>
          <w:p w14:paraId="5EED5D54" w14:textId="3AAEDBCB" w:rsidR="007D72B5" w:rsidRDefault="007D72B5" w:rsidP="00663A00">
            <w:pPr>
              <w:jc w:val="center"/>
            </w:pPr>
            <w:r w:rsidRPr="002860FB">
              <w:rPr>
                <w:rFonts w:ascii="宋体" w:eastAsia="宋体" w:hAnsi="宋体" w:hint="eastAsia"/>
                <w:noProof/>
              </w:rPr>
              <w:t>(b</w:t>
            </w:r>
            <w:r w:rsidRPr="002860FB">
              <w:rPr>
                <w:rFonts w:ascii="宋体" w:eastAsia="宋体" w:hAnsi="宋体"/>
                <w:noProof/>
              </w:rPr>
              <w:t xml:space="preserve">) </w:t>
            </w:r>
            <w:r w:rsidRPr="002860FB">
              <w:rPr>
                <w:rFonts w:ascii="宋体" w:eastAsia="宋体" w:hAnsi="宋体" w:hint="eastAsia"/>
                <w:noProof/>
              </w:rPr>
              <w:t>皮肤绘制图</w:t>
            </w:r>
          </w:p>
        </w:tc>
        <w:tc>
          <w:tcPr>
            <w:tcW w:w="2759" w:type="dxa"/>
          </w:tcPr>
          <w:p w14:paraId="311B99B8" w14:textId="77777777" w:rsidR="00056A15" w:rsidRDefault="00056A15" w:rsidP="00663A00">
            <w:pPr>
              <w:jc w:val="center"/>
            </w:pPr>
            <w:r>
              <w:rPr>
                <w:noProof/>
              </w:rPr>
              <w:drawing>
                <wp:inline distT="0" distB="0" distL="0" distR="0" wp14:anchorId="05585005" wp14:editId="280278CE">
                  <wp:extent cx="1682750" cy="1682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2750" cy="1682750"/>
                          </a:xfrm>
                          <a:prstGeom prst="rect">
                            <a:avLst/>
                          </a:prstGeom>
                        </pic:spPr>
                      </pic:pic>
                    </a:graphicData>
                  </a:graphic>
                </wp:inline>
              </w:drawing>
            </w:r>
          </w:p>
          <w:p w14:paraId="53224724" w14:textId="0AE4E3CA" w:rsidR="007D72B5" w:rsidRDefault="007D72B5" w:rsidP="00663A00">
            <w:pPr>
              <w:jc w:val="center"/>
            </w:pPr>
            <w:r w:rsidRPr="002860FB">
              <w:rPr>
                <w:rFonts w:ascii="宋体" w:eastAsia="宋体" w:hAnsi="宋体" w:hint="eastAsia"/>
                <w:noProof/>
              </w:rPr>
              <w:t>(c</w:t>
            </w:r>
            <w:r w:rsidRPr="002860FB">
              <w:rPr>
                <w:rFonts w:ascii="宋体" w:eastAsia="宋体" w:hAnsi="宋体"/>
                <w:noProof/>
              </w:rPr>
              <w:t xml:space="preserve">) </w:t>
            </w:r>
            <w:r w:rsidRPr="002860FB">
              <w:rPr>
                <w:rFonts w:ascii="宋体" w:eastAsia="宋体" w:hAnsi="宋体" w:hint="eastAsia"/>
                <w:noProof/>
              </w:rPr>
              <w:t>头骨与皮肤叠加绘制</w:t>
            </w:r>
          </w:p>
        </w:tc>
      </w:tr>
      <w:tr w:rsidR="007D72B5" w14:paraId="1683F90A" w14:textId="77777777" w:rsidTr="007D72B5">
        <w:tc>
          <w:tcPr>
            <w:tcW w:w="2778" w:type="dxa"/>
          </w:tcPr>
          <w:p w14:paraId="283519E8" w14:textId="77777777" w:rsidR="007D72B5" w:rsidRDefault="007D72B5" w:rsidP="007D72B5">
            <w:pPr>
              <w:keepNext/>
              <w:jc w:val="center"/>
            </w:pPr>
            <w:r>
              <w:rPr>
                <w:noProof/>
              </w:rPr>
              <w:drawing>
                <wp:inline distT="0" distB="0" distL="0" distR="0" wp14:anchorId="49A86B57" wp14:editId="31916F04">
                  <wp:extent cx="1685498" cy="168549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3787" cy="1723787"/>
                          </a:xfrm>
                          <a:prstGeom prst="rect">
                            <a:avLst/>
                          </a:prstGeom>
                          <a:noFill/>
                          <a:ln>
                            <a:noFill/>
                          </a:ln>
                        </pic:spPr>
                      </pic:pic>
                    </a:graphicData>
                  </a:graphic>
                </wp:inline>
              </w:drawing>
            </w:r>
          </w:p>
          <w:p w14:paraId="348CE035" w14:textId="2BC1127F" w:rsidR="00056A15" w:rsidRPr="007D72B5" w:rsidRDefault="007D72B5" w:rsidP="007D72B5">
            <w:pPr>
              <w:pStyle w:val="af3"/>
              <w:jc w:val="center"/>
              <w:rPr>
                <w:rFonts w:ascii="宋体" w:eastAsia="宋体" w:hAnsi="宋体"/>
                <w:noProof/>
              </w:rPr>
            </w:pPr>
            <w:r w:rsidRPr="007D72B5">
              <w:rPr>
                <w:rFonts w:ascii="宋体" w:eastAsia="宋体" w:hAnsi="宋体" w:hint="eastAsia"/>
                <w:noProof/>
                <w:sz w:val="21"/>
              </w:rPr>
              <w:t>(</w:t>
            </w:r>
            <w:r>
              <w:rPr>
                <w:rFonts w:ascii="宋体" w:eastAsia="宋体" w:hAnsi="宋体"/>
                <w:noProof/>
                <w:sz w:val="21"/>
              </w:rPr>
              <w:t>d</w:t>
            </w:r>
            <w:r w:rsidRPr="007D72B5">
              <w:rPr>
                <w:rFonts w:ascii="宋体" w:eastAsia="宋体" w:hAnsi="宋体"/>
                <w:noProof/>
                <w:sz w:val="21"/>
              </w:rPr>
              <w:t xml:space="preserve">) </w:t>
            </w:r>
            <w:r w:rsidRPr="007D72B5">
              <w:rPr>
                <w:rFonts w:ascii="宋体" w:eastAsia="宋体" w:hAnsi="宋体" w:hint="eastAsia"/>
                <w:noProof/>
                <w:sz w:val="21"/>
              </w:rPr>
              <w:t>胸骨绘制图</w:t>
            </w:r>
          </w:p>
        </w:tc>
        <w:tc>
          <w:tcPr>
            <w:tcW w:w="2759" w:type="dxa"/>
          </w:tcPr>
          <w:p w14:paraId="24408997" w14:textId="77777777" w:rsidR="007D72B5" w:rsidRDefault="007D72B5" w:rsidP="007D72B5">
            <w:pPr>
              <w:keepNext/>
              <w:jc w:val="center"/>
            </w:pPr>
            <w:r>
              <w:rPr>
                <w:rFonts w:ascii="宋体" w:eastAsia="宋体" w:hAnsi="宋体"/>
                <w:noProof/>
              </w:rPr>
              <w:drawing>
                <wp:inline distT="0" distB="0" distL="0" distR="0" wp14:anchorId="53B048D6" wp14:editId="46A3A989">
                  <wp:extent cx="1669255" cy="1658203"/>
                  <wp:effectExtent l="0" t="0" r="762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IM截图2019051520055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97621" cy="1686382"/>
                          </a:xfrm>
                          <a:prstGeom prst="rect">
                            <a:avLst/>
                          </a:prstGeom>
                        </pic:spPr>
                      </pic:pic>
                    </a:graphicData>
                  </a:graphic>
                </wp:inline>
              </w:drawing>
            </w:r>
          </w:p>
          <w:p w14:paraId="1B8217B0" w14:textId="005F51EA" w:rsidR="00056A15" w:rsidRPr="007D72B5" w:rsidRDefault="007D72B5" w:rsidP="007D72B5">
            <w:pPr>
              <w:pStyle w:val="af3"/>
              <w:jc w:val="center"/>
              <w:rPr>
                <w:rFonts w:ascii="宋体" w:eastAsia="宋体" w:hAnsi="宋体"/>
                <w:noProof/>
              </w:rPr>
            </w:pPr>
            <w:r w:rsidRPr="007D72B5">
              <w:rPr>
                <w:rFonts w:ascii="宋体" w:eastAsia="宋体" w:hAnsi="宋体" w:hint="eastAsia"/>
                <w:noProof/>
                <w:sz w:val="21"/>
              </w:rPr>
              <w:t>(</w:t>
            </w:r>
            <w:r>
              <w:rPr>
                <w:rFonts w:ascii="宋体" w:eastAsia="宋体" w:hAnsi="宋体"/>
                <w:noProof/>
                <w:sz w:val="21"/>
              </w:rPr>
              <w:t>e</w:t>
            </w:r>
            <w:r w:rsidRPr="007D72B5">
              <w:rPr>
                <w:rFonts w:ascii="宋体" w:eastAsia="宋体" w:hAnsi="宋体"/>
                <w:noProof/>
                <w:sz w:val="21"/>
              </w:rPr>
              <w:t xml:space="preserve">) </w:t>
            </w:r>
            <w:r w:rsidRPr="007D72B5">
              <w:rPr>
                <w:rFonts w:ascii="宋体" w:eastAsia="宋体" w:hAnsi="宋体" w:hint="eastAsia"/>
                <w:noProof/>
                <w:sz w:val="21"/>
              </w:rPr>
              <w:t>组织表皮绘制图</w:t>
            </w:r>
          </w:p>
        </w:tc>
        <w:tc>
          <w:tcPr>
            <w:tcW w:w="2759" w:type="dxa"/>
          </w:tcPr>
          <w:p w14:paraId="27C0CAC3" w14:textId="77777777" w:rsidR="007D72B5" w:rsidRPr="007D72B5" w:rsidRDefault="007D72B5" w:rsidP="007D72B5">
            <w:pPr>
              <w:keepNext/>
              <w:jc w:val="center"/>
              <w:rPr>
                <w:rFonts w:ascii="宋体" w:eastAsia="宋体" w:hAnsi="宋体"/>
              </w:rPr>
            </w:pPr>
            <w:r w:rsidRPr="007D72B5">
              <w:rPr>
                <w:rFonts w:ascii="宋体" w:eastAsia="宋体" w:hAnsi="宋体"/>
                <w:noProof/>
              </w:rPr>
              <w:drawing>
                <wp:inline distT="0" distB="0" distL="0" distR="0" wp14:anchorId="2892FAE3" wp14:editId="071C8982">
                  <wp:extent cx="1658203" cy="165820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IM截图2019051520041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80683" cy="1680683"/>
                          </a:xfrm>
                          <a:prstGeom prst="rect">
                            <a:avLst/>
                          </a:prstGeom>
                        </pic:spPr>
                      </pic:pic>
                    </a:graphicData>
                  </a:graphic>
                </wp:inline>
              </w:drawing>
            </w:r>
          </w:p>
          <w:p w14:paraId="68D38AE2" w14:textId="2C7CE4FB" w:rsidR="00056A15" w:rsidRPr="007D72B5" w:rsidRDefault="007D72B5" w:rsidP="007D72B5">
            <w:pPr>
              <w:pStyle w:val="af3"/>
              <w:jc w:val="center"/>
              <w:rPr>
                <w:rFonts w:ascii="宋体" w:eastAsia="宋体" w:hAnsi="宋体"/>
                <w:noProof/>
                <w:sz w:val="21"/>
              </w:rPr>
            </w:pPr>
            <w:r w:rsidRPr="007D72B5">
              <w:rPr>
                <w:rFonts w:ascii="宋体" w:eastAsia="宋体" w:hAnsi="宋体" w:hint="eastAsia"/>
                <w:noProof/>
                <w:sz w:val="21"/>
              </w:rPr>
              <w:t>(</w:t>
            </w:r>
            <w:r>
              <w:rPr>
                <w:rFonts w:ascii="宋体" w:eastAsia="宋体" w:hAnsi="宋体"/>
                <w:noProof/>
                <w:sz w:val="21"/>
              </w:rPr>
              <w:t>f</w:t>
            </w:r>
            <w:r w:rsidRPr="007D72B5">
              <w:rPr>
                <w:rFonts w:ascii="宋体" w:eastAsia="宋体" w:hAnsi="宋体"/>
                <w:noProof/>
                <w:sz w:val="21"/>
              </w:rPr>
              <w:t xml:space="preserve">) </w:t>
            </w:r>
            <w:r w:rsidRPr="007D72B5">
              <w:rPr>
                <w:rFonts w:ascii="宋体" w:eastAsia="宋体" w:hAnsi="宋体" w:hint="eastAsia"/>
                <w:noProof/>
                <w:sz w:val="21"/>
              </w:rPr>
              <w:t>胸骨与表皮叠加绘制</w:t>
            </w:r>
          </w:p>
        </w:tc>
      </w:tr>
    </w:tbl>
    <w:p w14:paraId="5FF5AE8D" w14:textId="487E2542" w:rsidR="00056A15" w:rsidRDefault="00056A15" w:rsidP="00056A15">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Pr>
          <w:rFonts w:ascii="宋体" w:eastAsia="宋体" w:hAnsi="宋体" w:hint="eastAsia"/>
          <w:sz w:val="21"/>
          <w:szCs w:val="21"/>
        </w:rPr>
        <w:t>3</w:t>
      </w:r>
      <w:r w:rsidRPr="00C575F7">
        <w:rPr>
          <w:rFonts w:ascii="宋体" w:eastAsia="宋体" w:hAnsi="宋体"/>
          <w:sz w:val="21"/>
          <w:szCs w:val="21"/>
        </w:rPr>
        <w:t xml:space="preserve"> </w:t>
      </w:r>
      <w:r w:rsidR="007D72B5">
        <w:rPr>
          <w:rFonts w:ascii="宋体" w:eastAsia="宋体" w:hAnsi="宋体" w:hint="eastAsia"/>
          <w:sz w:val="21"/>
          <w:szCs w:val="21"/>
        </w:rPr>
        <w:t>增量</w:t>
      </w:r>
      <w:r>
        <w:rPr>
          <w:rFonts w:ascii="宋体" w:eastAsia="宋体" w:hAnsi="宋体" w:hint="eastAsia"/>
          <w:sz w:val="21"/>
          <w:szCs w:val="21"/>
        </w:rPr>
        <w:t>绘制示意图。</w:t>
      </w:r>
    </w:p>
    <w:p w14:paraId="6F3640B8" w14:textId="00F59EDF" w:rsidR="00056A15" w:rsidRDefault="00C90D53" w:rsidP="00056A15">
      <w:pPr>
        <w:keepNext/>
        <w:jc w:val="center"/>
      </w:pPr>
      <w:r>
        <w:rPr>
          <w:noProof/>
        </w:rPr>
        <w:drawing>
          <wp:inline distT="0" distB="0" distL="0" distR="0" wp14:anchorId="69DC7EDE" wp14:editId="4AFBEAC8">
            <wp:extent cx="3154953" cy="3063505"/>
            <wp:effectExtent l="0" t="0" r="762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4953" cy="3063505"/>
                    </a:xfrm>
                    <a:prstGeom prst="rect">
                      <a:avLst/>
                    </a:prstGeom>
                  </pic:spPr>
                </pic:pic>
              </a:graphicData>
            </a:graphic>
          </wp:inline>
        </w:drawing>
      </w:r>
    </w:p>
    <w:p w14:paraId="0F5DC975" w14:textId="77777777" w:rsidR="00056A15" w:rsidRDefault="00056A15" w:rsidP="00056A15">
      <w:pPr>
        <w:pStyle w:val="af3"/>
        <w:spacing w:line="400" w:lineRule="exact"/>
        <w:jc w:val="center"/>
        <w:rPr>
          <w:rFonts w:ascii="宋体" w:eastAsia="宋体" w:hAnsi="宋体"/>
          <w:sz w:val="21"/>
          <w:szCs w:val="21"/>
        </w:rPr>
      </w:pPr>
      <w:bookmarkStart w:id="1482" w:name="OLE_LINK22"/>
      <w:bookmarkStart w:id="1483" w:name="OLE_LINK23"/>
      <w:bookmarkStart w:id="1484" w:name="_Hlk8652275"/>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Pr>
          <w:rFonts w:ascii="宋体" w:eastAsia="宋体" w:hAnsi="宋体" w:hint="eastAsia"/>
          <w:sz w:val="21"/>
          <w:szCs w:val="21"/>
        </w:rPr>
        <w:t>4</w:t>
      </w:r>
      <w:r w:rsidRPr="00C575F7">
        <w:rPr>
          <w:rFonts w:ascii="宋体" w:eastAsia="宋体" w:hAnsi="宋体"/>
          <w:sz w:val="21"/>
          <w:szCs w:val="21"/>
        </w:rPr>
        <w:t xml:space="preserve"> </w:t>
      </w:r>
      <w:r>
        <w:rPr>
          <w:rFonts w:ascii="宋体" w:eastAsia="宋体" w:hAnsi="宋体" w:hint="eastAsia"/>
          <w:sz w:val="21"/>
          <w:szCs w:val="21"/>
        </w:rPr>
        <w:t>四个体</w:t>
      </w:r>
      <w:bookmarkEnd w:id="1482"/>
      <w:bookmarkEnd w:id="1483"/>
      <w:r>
        <w:rPr>
          <w:rFonts w:ascii="宋体" w:eastAsia="宋体" w:hAnsi="宋体" w:hint="eastAsia"/>
          <w:sz w:val="21"/>
          <w:szCs w:val="21"/>
        </w:rPr>
        <w:t>数据叠加绘制示意图。淡黄色半透明的</w:t>
      </w:r>
      <w:bookmarkEnd w:id="1484"/>
      <w:r>
        <w:rPr>
          <w:rFonts w:ascii="宋体" w:eastAsia="宋体" w:hAnsi="宋体" w:hint="eastAsia"/>
          <w:sz w:val="21"/>
          <w:szCs w:val="21"/>
        </w:rPr>
        <w:t>是原数据，深黄色的是气管，蓝色半透明的是左肺，黑色的是肿瘤。</w:t>
      </w:r>
    </w:p>
    <w:p w14:paraId="1C0655AA" w14:textId="77777777" w:rsidR="00056A15" w:rsidRDefault="00056A15" w:rsidP="00056A15"/>
    <w:p w14:paraId="3A110B2A" w14:textId="4DC3918C"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增量绘制功能不仅仅只是将多个区域叠加在最终的绘制窗口上，还需要保证叠加之后每个区域的可视化效果与单独绘制时相比没有差异，同时还需要保证多个区域的</w:t>
      </w:r>
      <w:r w:rsidR="00C90D53">
        <w:rPr>
          <w:rFonts w:ascii="宋体" w:eastAsia="宋体" w:hAnsi="宋体" w:hint="eastAsia"/>
          <w:sz w:val="24"/>
        </w:rPr>
        <w:t>相对</w:t>
      </w:r>
      <w:r>
        <w:rPr>
          <w:rFonts w:ascii="宋体" w:eastAsia="宋体" w:hAnsi="宋体" w:hint="eastAsia"/>
          <w:sz w:val="24"/>
        </w:rPr>
        <w:t>空间位置在叠加后不会错乱。在增量绘制的具体实现上，VTK中并没有直接提供</w:t>
      </w:r>
      <w:r w:rsidR="00B632F3">
        <w:rPr>
          <w:rFonts w:ascii="宋体" w:eastAsia="宋体" w:hAnsi="宋体" w:hint="eastAsia"/>
          <w:sz w:val="24"/>
        </w:rPr>
        <w:t>相应</w:t>
      </w:r>
      <w:r>
        <w:rPr>
          <w:rFonts w:ascii="宋体" w:eastAsia="宋体" w:hAnsi="宋体" w:hint="eastAsia"/>
          <w:sz w:val="24"/>
        </w:rPr>
        <w:t>的功能，但有以下几种方法可以实现叠加绘制：</w:t>
      </w:r>
    </w:p>
    <w:p w14:paraId="3AE60AC6" w14:textId="7777777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lastRenderedPageBreak/>
        <w:t>(</w:t>
      </w:r>
      <w:r>
        <w:rPr>
          <w:rFonts w:ascii="宋体" w:eastAsia="宋体" w:hAnsi="宋体"/>
          <w:sz w:val="24"/>
        </w:rPr>
        <w:t xml:space="preserve">1) </w:t>
      </w:r>
      <w:r>
        <w:rPr>
          <w:rFonts w:ascii="宋体" w:eastAsia="宋体" w:hAnsi="宋体" w:hint="eastAsia"/>
          <w:sz w:val="24"/>
        </w:rPr>
        <w:t>使用多个可视化管道</w:t>
      </w:r>
    </w:p>
    <w:p w14:paraId="26381078" w14:textId="7ABBF70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一个</w:t>
      </w:r>
      <w:r>
        <w:rPr>
          <w:rFonts w:ascii="宋体" w:eastAsia="宋体" w:hAnsi="宋体"/>
          <w:sz w:val="24"/>
        </w:rPr>
        <w:t>R</w:t>
      </w:r>
      <w:r>
        <w:rPr>
          <w:rFonts w:ascii="宋体" w:eastAsia="宋体" w:hAnsi="宋体" w:hint="eastAsia"/>
          <w:sz w:val="24"/>
        </w:rPr>
        <w:t>ender可接受多个Volume，因此可以将图4.2所示的可视化流程中的可视化管道扩充为多条，每一条管理一个绘制区域的体数据与传递函数，最后通过同一个Render在同一个Render</w:t>
      </w:r>
      <w:r>
        <w:rPr>
          <w:rFonts w:ascii="宋体" w:eastAsia="宋体" w:hAnsi="宋体"/>
          <w:sz w:val="24"/>
        </w:rPr>
        <w:t>Window</w:t>
      </w:r>
      <w:r>
        <w:rPr>
          <w:rFonts w:ascii="宋体" w:eastAsia="宋体" w:hAnsi="宋体" w:hint="eastAsia"/>
          <w:sz w:val="24"/>
        </w:rPr>
        <w:t>上绘制。但使用这种方法时，每个体数据都会执行一次光线投射算法，因此在计算对屏幕像素的贡献时，后添加的体数据的贡献会覆盖掉先添加的体数据的贡献，直观表现就是后添加的体数据总是出现在先添加的体数据的前面，存在空间错位。</w:t>
      </w:r>
    </w:p>
    <w:p w14:paraId="4FDC8A75" w14:textId="7777777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(2</w:t>
      </w:r>
      <w:r>
        <w:rPr>
          <w:rFonts w:ascii="宋体" w:eastAsia="宋体" w:hAnsi="宋体"/>
          <w:sz w:val="24"/>
        </w:rPr>
        <w:t>) vtkMultiVolume</w:t>
      </w:r>
    </w:p>
    <w:p w14:paraId="5AB8938D" w14:textId="0BF7F818" w:rsidR="00056A15" w:rsidRDefault="00056A15" w:rsidP="00056A15">
      <w:pPr>
        <w:spacing w:line="400" w:lineRule="exact"/>
        <w:ind w:firstLineChars="200" w:firstLine="480"/>
        <w:rPr>
          <w:rFonts w:ascii="宋体" w:eastAsia="宋体" w:hAnsi="宋体"/>
          <w:sz w:val="24"/>
        </w:rPr>
      </w:pPr>
      <w:r>
        <w:rPr>
          <w:rFonts w:ascii="宋体" w:eastAsia="宋体" w:hAnsi="宋体"/>
          <w:sz w:val="24"/>
        </w:rPr>
        <w:t>vtkMultiVolume</w:t>
      </w:r>
      <w:r>
        <w:rPr>
          <w:rFonts w:ascii="宋体" w:eastAsia="宋体" w:hAnsi="宋体" w:hint="eastAsia"/>
          <w:sz w:val="24"/>
        </w:rPr>
        <w:t>可将多个体数据进行融合，作为一个体数据去进行绘制。但</w:t>
      </w:r>
      <w:r w:rsidR="00305395">
        <w:rPr>
          <w:rFonts w:ascii="宋体" w:eastAsia="宋体" w:hAnsi="宋体" w:hint="eastAsia"/>
          <w:sz w:val="24"/>
        </w:rPr>
        <w:t>这种方法会修改原始体数据</w:t>
      </w:r>
      <w:r>
        <w:rPr>
          <w:rFonts w:ascii="宋体" w:eastAsia="宋体" w:hAnsi="宋体" w:hint="eastAsia"/>
          <w:sz w:val="24"/>
        </w:rPr>
        <w:t>，</w:t>
      </w:r>
      <w:r w:rsidR="00305395">
        <w:rPr>
          <w:rFonts w:ascii="宋体" w:eastAsia="宋体" w:hAnsi="宋体" w:hint="eastAsia"/>
          <w:sz w:val="24"/>
        </w:rPr>
        <w:t>且基于VTK</w:t>
      </w:r>
      <w:r>
        <w:rPr>
          <w:rFonts w:ascii="宋体" w:eastAsia="宋体" w:hAnsi="宋体" w:hint="eastAsia"/>
          <w:sz w:val="24"/>
        </w:rPr>
        <w:t>对融合后的体数据</w:t>
      </w:r>
      <w:r w:rsidR="00305395">
        <w:rPr>
          <w:rFonts w:ascii="宋体" w:eastAsia="宋体" w:hAnsi="宋体" w:hint="eastAsia"/>
          <w:sz w:val="24"/>
        </w:rPr>
        <w:t>进行可视化时，无法</w:t>
      </w:r>
      <w:r>
        <w:rPr>
          <w:rFonts w:ascii="宋体" w:eastAsia="宋体" w:hAnsi="宋体" w:hint="eastAsia"/>
          <w:sz w:val="24"/>
        </w:rPr>
        <w:t>添加</w:t>
      </w:r>
      <w:del w:id="1485" w:author="慧 唐" w:date="2019-05-17T10:12:00Z">
        <w:r w:rsidDel="0077619D">
          <w:rPr>
            <w:rFonts w:ascii="宋体" w:eastAsia="宋体" w:hAnsi="宋体" w:hint="eastAsia"/>
            <w:sz w:val="24"/>
          </w:rPr>
          <w:delText>阴影</w:delText>
        </w:r>
      </w:del>
      <w:ins w:id="1486" w:author="慧 唐" w:date="2019-05-17T10:12:00Z">
        <w:r w:rsidR="0077619D">
          <w:rPr>
            <w:rFonts w:ascii="宋体" w:eastAsia="宋体" w:hAnsi="宋体" w:hint="eastAsia"/>
            <w:sz w:val="24"/>
          </w:rPr>
          <w:t>明暗</w:t>
        </w:r>
      </w:ins>
      <w:r>
        <w:rPr>
          <w:rFonts w:ascii="宋体" w:eastAsia="宋体" w:hAnsi="宋体" w:hint="eastAsia"/>
          <w:sz w:val="24"/>
        </w:rPr>
        <w:t>效果，导致叠加绘制与单独绘制的可视化效果存在差异。</w:t>
      </w:r>
    </w:p>
    <w:p w14:paraId="76017B62" w14:textId="7777777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3) </w:t>
      </w:r>
      <w:r>
        <w:rPr>
          <w:rFonts w:ascii="宋体" w:eastAsia="宋体" w:hAnsi="宋体" w:hint="eastAsia"/>
          <w:sz w:val="24"/>
        </w:rPr>
        <w:t>多通道vtk</w:t>
      </w:r>
      <w:r>
        <w:rPr>
          <w:rFonts w:ascii="宋体" w:eastAsia="宋体" w:hAnsi="宋体"/>
          <w:sz w:val="24"/>
        </w:rPr>
        <w:t>ImageData</w:t>
      </w:r>
    </w:p>
    <w:p w14:paraId="3E02F324" w14:textId="7DDFD3DA" w:rsidR="00ED4DA9" w:rsidRDefault="00056A15" w:rsidP="00056A15">
      <w:pPr>
        <w:spacing w:line="400" w:lineRule="exact"/>
        <w:ind w:firstLineChars="200" w:firstLine="480"/>
        <w:rPr>
          <w:ins w:id="1487" w:author="He Jianan" w:date="2019-05-17T10:47:00Z"/>
          <w:rFonts w:ascii="宋体" w:eastAsia="宋体" w:hAnsi="宋体"/>
          <w:sz w:val="24"/>
        </w:rPr>
      </w:pPr>
      <w:r>
        <w:rPr>
          <w:rFonts w:ascii="宋体" w:eastAsia="宋体" w:hAnsi="宋体" w:hint="eastAsia"/>
          <w:sz w:val="24"/>
        </w:rPr>
        <w:t>创建一个多通道的vtk</w:t>
      </w:r>
      <w:r>
        <w:rPr>
          <w:rFonts w:ascii="宋体" w:eastAsia="宋体" w:hAnsi="宋体"/>
          <w:sz w:val="24"/>
        </w:rPr>
        <w:t>ImageData</w:t>
      </w:r>
      <w:r>
        <w:rPr>
          <w:rFonts w:ascii="宋体" w:eastAsia="宋体" w:hAnsi="宋体" w:hint="eastAsia"/>
          <w:sz w:val="24"/>
        </w:rPr>
        <w:t>，每个区域对应的体数据作为该vtk</w:t>
      </w:r>
      <w:r>
        <w:rPr>
          <w:rFonts w:ascii="宋体" w:eastAsia="宋体" w:hAnsi="宋体"/>
          <w:sz w:val="24"/>
        </w:rPr>
        <w:t>ImageData</w:t>
      </w:r>
      <w:r>
        <w:rPr>
          <w:rFonts w:ascii="宋体" w:eastAsia="宋体" w:hAnsi="宋体" w:hint="eastAsia"/>
          <w:sz w:val="24"/>
        </w:rPr>
        <w:t>的一个通道，为Volume添加传递函数时，声明该传递函数作用的通道id。这个方法可以有效解决叠加绘制时的</w:t>
      </w:r>
      <w:ins w:id="1488" w:author="He Jianan" w:date="2019-05-17T10:48:00Z">
        <w:r w:rsidR="00ED4DA9">
          <w:rPr>
            <w:rFonts w:ascii="宋体" w:eastAsia="宋体" w:hAnsi="宋体" w:hint="eastAsia"/>
            <w:sz w:val="24"/>
          </w:rPr>
          <w:t>可视化效果改变与</w:t>
        </w:r>
      </w:ins>
      <w:r>
        <w:rPr>
          <w:rFonts w:ascii="宋体" w:eastAsia="宋体" w:hAnsi="宋体" w:hint="eastAsia"/>
          <w:sz w:val="24"/>
        </w:rPr>
        <w:t>空间错位</w:t>
      </w:r>
      <w:del w:id="1489" w:author="He Jianan" w:date="2019-05-17T10:48:00Z">
        <w:r w:rsidDel="00ED4DA9">
          <w:rPr>
            <w:rFonts w:ascii="宋体" w:eastAsia="宋体" w:hAnsi="宋体" w:hint="eastAsia"/>
            <w:sz w:val="24"/>
          </w:rPr>
          <w:delText>与可视化效果改变</w:delText>
        </w:r>
      </w:del>
      <w:r>
        <w:rPr>
          <w:rFonts w:ascii="宋体" w:eastAsia="宋体" w:hAnsi="宋体" w:hint="eastAsia"/>
          <w:sz w:val="24"/>
        </w:rPr>
        <w:t>的问题</w:t>
      </w:r>
      <w:ins w:id="1490" w:author="He Jianan" w:date="2019-05-17T10:47:00Z">
        <w:r w:rsidR="00ED4DA9">
          <w:rPr>
            <w:rFonts w:ascii="宋体" w:eastAsia="宋体" w:hAnsi="宋体" w:hint="eastAsia"/>
            <w:sz w:val="24"/>
          </w:rPr>
          <w:t>。</w:t>
        </w:r>
      </w:ins>
    </w:p>
    <w:p w14:paraId="71DC466F" w14:textId="36EA6B56" w:rsidR="00056A15" w:rsidRPr="009E141D" w:rsidRDefault="00056A15" w:rsidP="00056A15">
      <w:pPr>
        <w:spacing w:line="400" w:lineRule="exact"/>
        <w:ind w:firstLineChars="200" w:firstLine="480"/>
        <w:rPr>
          <w:rFonts w:ascii="宋体" w:eastAsia="宋体" w:hAnsi="宋体"/>
          <w:sz w:val="24"/>
        </w:rPr>
      </w:pPr>
      <w:del w:id="1491" w:author="He Jianan" w:date="2019-05-17T10:47:00Z">
        <w:r w:rsidDel="00ED4DA9">
          <w:rPr>
            <w:rFonts w:ascii="宋体" w:eastAsia="宋体" w:hAnsi="宋体" w:hint="eastAsia"/>
            <w:sz w:val="24"/>
          </w:rPr>
          <w:delText>，</w:delText>
        </w:r>
      </w:del>
      <w:r>
        <w:rPr>
          <w:rFonts w:ascii="宋体" w:eastAsia="宋体" w:hAnsi="宋体" w:hint="eastAsia"/>
          <w:sz w:val="24"/>
        </w:rPr>
        <w:t>该平台的增量绘制通过</w:t>
      </w:r>
      <w:ins w:id="1492" w:author="He Jianan" w:date="2019-05-17T17:07:00Z">
        <w:r w:rsidR="009E141D">
          <w:rPr>
            <w:rFonts w:ascii="宋体" w:eastAsia="宋体" w:hAnsi="宋体" w:hint="eastAsia"/>
            <w:sz w:val="24"/>
          </w:rPr>
          <w:t>多通道vtk</w:t>
        </w:r>
        <w:r w:rsidR="009E141D">
          <w:rPr>
            <w:rFonts w:ascii="宋体" w:eastAsia="宋体" w:hAnsi="宋体"/>
            <w:sz w:val="24"/>
          </w:rPr>
          <w:t>ImageData</w:t>
        </w:r>
      </w:ins>
      <w:del w:id="1493" w:author="He Jianan" w:date="2019-05-17T17:07:00Z">
        <w:r w:rsidDel="009E141D">
          <w:rPr>
            <w:rFonts w:ascii="宋体" w:eastAsia="宋体" w:hAnsi="宋体" w:hint="eastAsia"/>
            <w:sz w:val="24"/>
          </w:rPr>
          <w:delText>这种方法</w:delText>
        </w:r>
      </w:del>
      <w:r>
        <w:rPr>
          <w:rFonts w:ascii="宋体" w:eastAsia="宋体" w:hAnsi="宋体" w:hint="eastAsia"/>
          <w:sz w:val="24"/>
        </w:rPr>
        <w:t>来实现。</w:t>
      </w:r>
      <w:ins w:id="1494" w:author="He Jianan" w:date="2019-05-17T17:08:00Z">
        <w:r w:rsidR="009E141D">
          <w:rPr>
            <w:rFonts w:ascii="宋体" w:eastAsia="宋体" w:hAnsi="宋体" w:hint="eastAsia"/>
            <w:sz w:val="24"/>
          </w:rPr>
          <w:t>系统启动时会新建一个</w:t>
        </w:r>
      </w:ins>
      <w:ins w:id="1495" w:author="He Jianan" w:date="2019-05-17T17:09:00Z">
        <w:r w:rsidR="009E141D">
          <w:rPr>
            <w:rFonts w:ascii="宋体" w:eastAsia="宋体" w:hAnsi="宋体" w:hint="eastAsia"/>
            <w:sz w:val="24"/>
          </w:rPr>
          <w:t>多通道</w:t>
        </w:r>
      </w:ins>
      <w:ins w:id="1496" w:author="He Jianan" w:date="2019-05-17T17:08:00Z">
        <w:r w:rsidR="009E141D">
          <w:rPr>
            <w:rFonts w:ascii="宋体" w:eastAsia="宋体" w:hAnsi="宋体" w:hint="eastAsia"/>
            <w:sz w:val="24"/>
          </w:rPr>
          <w:t>vtk</w:t>
        </w:r>
        <w:r w:rsidR="009E141D">
          <w:rPr>
            <w:rFonts w:ascii="宋体" w:eastAsia="宋体" w:hAnsi="宋体"/>
            <w:sz w:val="24"/>
          </w:rPr>
          <w:t>ImageData</w:t>
        </w:r>
        <w:r w:rsidR="009E141D">
          <w:rPr>
            <w:rFonts w:ascii="宋体" w:eastAsia="宋体" w:hAnsi="宋体" w:hint="eastAsia"/>
            <w:sz w:val="24"/>
          </w:rPr>
          <w:t>，</w:t>
        </w:r>
      </w:ins>
      <w:r>
        <w:rPr>
          <w:rFonts w:ascii="宋体" w:eastAsia="宋体" w:hAnsi="宋体" w:hint="eastAsia"/>
          <w:sz w:val="24"/>
        </w:rPr>
        <w:t>当用户对某一区域的绘制效果满意后，可在菜单中点击保存当前的</w:t>
      </w:r>
      <w:r w:rsidR="00B632F3">
        <w:rPr>
          <w:rFonts w:ascii="宋体" w:eastAsia="宋体" w:hAnsi="宋体" w:hint="eastAsia"/>
          <w:sz w:val="24"/>
        </w:rPr>
        <w:t>体</w:t>
      </w:r>
      <w:r>
        <w:rPr>
          <w:rFonts w:ascii="宋体" w:eastAsia="宋体" w:hAnsi="宋体" w:hint="eastAsia"/>
          <w:sz w:val="24"/>
        </w:rPr>
        <w:t>绘制图，</w:t>
      </w:r>
      <w:ins w:id="1497" w:author="He Jianan" w:date="2019-05-17T17:07:00Z">
        <w:r w:rsidR="009E141D">
          <w:rPr>
            <w:rFonts w:ascii="宋体" w:eastAsia="宋体" w:hAnsi="宋体" w:hint="eastAsia"/>
            <w:sz w:val="24"/>
          </w:rPr>
          <w:t>系统会将</w:t>
        </w:r>
      </w:ins>
      <w:ins w:id="1498" w:author="He Jianan" w:date="2019-05-17T17:08:00Z">
        <w:r w:rsidR="009E141D">
          <w:rPr>
            <w:rFonts w:ascii="宋体" w:eastAsia="宋体" w:hAnsi="宋体" w:hint="eastAsia"/>
            <w:sz w:val="24"/>
          </w:rPr>
          <w:t>当前的</w:t>
        </w:r>
      </w:ins>
      <w:ins w:id="1499" w:author="He Jianan" w:date="2019-05-17T17:07:00Z">
        <w:r w:rsidR="009E141D">
          <w:rPr>
            <w:rFonts w:ascii="宋体" w:eastAsia="宋体" w:hAnsi="宋体" w:hint="eastAsia"/>
            <w:sz w:val="24"/>
          </w:rPr>
          <w:t>体数据</w:t>
        </w:r>
      </w:ins>
      <w:ins w:id="1500" w:author="He Jianan" w:date="2019-05-17T17:08:00Z">
        <w:r w:rsidR="009E141D">
          <w:rPr>
            <w:rFonts w:ascii="宋体" w:eastAsia="宋体" w:hAnsi="宋体" w:hint="eastAsia"/>
            <w:sz w:val="24"/>
          </w:rPr>
          <w:t>赋给</w:t>
        </w:r>
      </w:ins>
      <w:ins w:id="1501" w:author="He Jianan" w:date="2019-05-17T17:09:00Z">
        <w:r w:rsidR="009E141D">
          <w:rPr>
            <w:rFonts w:ascii="宋体" w:eastAsia="宋体" w:hAnsi="宋体" w:hint="eastAsia"/>
            <w:sz w:val="24"/>
          </w:rPr>
          <w:t>vtk</w:t>
        </w:r>
        <w:r w:rsidR="009E141D">
          <w:rPr>
            <w:rFonts w:ascii="宋体" w:eastAsia="宋体" w:hAnsi="宋体"/>
            <w:sz w:val="24"/>
          </w:rPr>
          <w:t>ImageData</w:t>
        </w:r>
        <w:r w:rsidR="009E141D">
          <w:rPr>
            <w:rFonts w:ascii="宋体" w:eastAsia="宋体" w:hAnsi="宋体" w:hint="eastAsia"/>
            <w:sz w:val="24"/>
          </w:rPr>
          <w:t>的一个通道，并将设计好的传递函数</w:t>
        </w:r>
      </w:ins>
      <w:ins w:id="1502" w:author="He Jianan" w:date="2019-05-17T17:10:00Z">
        <w:r w:rsidR="009E141D">
          <w:rPr>
            <w:rFonts w:ascii="宋体" w:eastAsia="宋体" w:hAnsi="宋体" w:hint="eastAsia"/>
            <w:sz w:val="24"/>
          </w:rPr>
          <w:t>插入VolumeProperty，插入时声明该传递函数</w:t>
        </w:r>
      </w:ins>
      <w:ins w:id="1503" w:author="He Jianan" w:date="2019-05-17T19:44:00Z">
        <w:r w:rsidR="00A9446E">
          <w:rPr>
            <w:rFonts w:ascii="宋体" w:eastAsia="宋体" w:hAnsi="宋体" w:hint="eastAsia"/>
            <w:sz w:val="24"/>
          </w:rPr>
          <w:t>所作用</w:t>
        </w:r>
      </w:ins>
      <w:ins w:id="1504" w:author="He Jianan" w:date="2019-05-17T17:10:00Z">
        <w:r w:rsidR="009E141D">
          <w:rPr>
            <w:rFonts w:ascii="宋体" w:eastAsia="宋体" w:hAnsi="宋体" w:hint="eastAsia"/>
            <w:sz w:val="24"/>
          </w:rPr>
          <w:t>的通道id</w:t>
        </w:r>
      </w:ins>
      <w:del w:id="1505" w:author="He Jianan" w:date="2019-05-17T17:10:00Z">
        <w:r w:rsidDel="009E141D">
          <w:rPr>
            <w:rFonts w:ascii="宋体" w:eastAsia="宋体" w:hAnsi="宋体" w:hint="eastAsia"/>
            <w:sz w:val="24"/>
          </w:rPr>
          <w:delText>然后开始下一个区域的传递函数设计，</w:delText>
        </w:r>
      </w:del>
      <w:ins w:id="1506" w:author="He Jianan" w:date="2019-05-17T17:10:00Z">
        <w:r w:rsidR="009E141D">
          <w:rPr>
            <w:rFonts w:ascii="宋体" w:eastAsia="宋体" w:hAnsi="宋体" w:hint="eastAsia"/>
            <w:sz w:val="24"/>
          </w:rPr>
          <w:t>。</w:t>
        </w:r>
      </w:ins>
      <w:commentRangeStart w:id="1507"/>
      <w:r>
        <w:rPr>
          <w:rFonts w:ascii="宋体" w:eastAsia="宋体" w:hAnsi="宋体" w:hint="eastAsia"/>
          <w:sz w:val="24"/>
        </w:rPr>
        <w:t>最后</w:t>
      </w:r>
      <w:r w:rsidR="00B632F3">
        <w:rPr>
          <w:rFonts w:ascii="宋体" w:eastAsia="宋体" w:hAnsi="宋体" w:hint="eastAsia"/>
          <w:sz w:val="24"/>
        </w:rPr>
        <w:t>可以</w:t>
      </w:r>
      <w:ins w:id="1508" w:author="He Jianan" w:date="2019-05-17T10:54:00Z">
        <w:r w:rsidR="00ED4DA9">
          <w:rPr>
            <w:rFonts w:ascii="宋体" w:eastAsia="宋体" w:hAnsi="宋体" w:hint="eastAsia"/>
            <w:sz w:val="24"/>
          </w:rPr>
          <w:t>在绘制窗口叠加</w:t>
        </w:r>
      </w:ins>
      <w:r>
        <w:rPr>
          <w:rFonts w:ascii="宋体" w:eastAsia="宋体" w:hAnsi="宋体" w:hint="eastAsia"/>
          <w:sz w:val="24"/>
        </w:rPr>
        <w:t>显示</w:t>
      </w:r>
      <w:ins w:id="1509" w:author="He Jianan" w:date="2019-05-17T17:11:00Z">
        <w:r w:rsidR="009E141D">
          <w:rPr>
            <w:rFonts w:ascii="宋体" w:eastAsia="宋体" w:hAnsi="宋体" w:hint="eastAsia"/>
            <w:sz w:val="24"/>
          </w:rPr>
          <w:t>vtk</w:t>
        </w:r>
        <w:r w:rsidR="009E141D">
          <w:rPr>
            <w:rFonts w:ascii="宋体" w:eastAsia="宋体" w:hAnsi="宋体"/>
            <w:sz w:val="24"/>
          </w:rPr>
          <w:t>ImageData</w:t>
        </w:r>
        <w:r w:rsidR="009E141D">
          <w:rPr>
            <w:rFonts w:ascii="宋体" w:eastAsia="宋体" w:hAnsi="宋体" w:hint="eastAsia"/>
            <w:sz w:val="24"/>
          </w:rPr>
          <w:t>所有通道的体数据，</w:t>
        </w:r>
      </w:ins>
      <w:ins w:id="1510" w:author="He Jianan" w:date="2019-05-17T17:12:00Z">
        <w:r w:rsidR="009E141D">
          <w:rPr>
            <w:rFonts w:ascii="宋体" w:eastAsia="宋体" w:hAnsi="宋体" w:hint="eastAsia"/>
            <w:sz w:val="24"/>
          </w:rPr>
          <w:t>并使用对应的传递函数控制每个通道的体数据的可视化效果</w:t>
        </w:r>
      </w:ins>
      <w:del w:id="1511" w:author="He Jianan" w:date="2019-05-17T17:11:00Z">
        <w:r w:rsidDel="009E141D">
          <w:rPr>
            <w:rFonts w:ascii="宋体" w:eastAsia="宋体" w:hAnsi="宋体" w:hint="eastAsia"/>
            <w:sz w:val="24"/>
          </w:rPr>
          <w:delText>所有已保存的</w:delText>
        </w:r>
        <w:r w:rsidR="00B632F3" w:rsidDel="009E141D">
          <w:rPr>
            <w:rFonts w:ascii="宋体" w:eastAsia="宋体" w:hAnsi="宋体" w:hint="eastAsia"/>
            <w:sz w:val="24"/>
          </w:rPr>
          <w:delText>体</w:delText>
        </w:r>
        <w:r w:rsidDel="009E141D">
          <w:rPr>
            <w:rFonts w:ascii="宋体" w:eastAsia="宋体" w:hAnsi="宋体" w:hint="eastAsia"/>
            <w:sz w:val="24"/>
          </w:rPr>
          <w:delText>绘制图</w:delText>
        </w:r>
      </w:del>
      <w:r>
        <w:rPr>
          <w:rFonts w:ascii="宋体" w:eastAsia="宋体" w:hAnsi="宋体" w:hint="eastAsia"/>
          <w:sz w:val="24"/>
        </w:rPr>
        <w:t>。</w:t>
      </w:r>
      <w:commentRangeEnd w:id="1507"/>
      <w:r w:rsidR="0077619D">
        <w:rPr>
          <w:rStyle w:val="ac"/>
        </w:rPr>
        <w:commentReference w:id="1507"/>
      </w:r>
    </w:p>
    <w:p w14:paraId="6A4B6C1C" w14:textId="380330C0" w:rsidR="00E7691A" w:rsidRDefault="007642FE" w:rsidP="00E7691A">
      <w:pPr>
        <w:pStyle w:val="2"/>
        <w:rPr>
          <w:rFonts w:ascii="黑体" w:eastAsia="黑体" w:hAnsi="黑体"/>
          <w:b w:val="0"/>
          <w:sz w:val="28"/>
          <w:szCs w:val="28"/>
        </w:rPr>
      </w:pPr>
      <w:bookmarkStart w:id="1512" w:name="_Toc9243822"/>
      <w:r>
        <w:rPr>
          <w:rFonts w:ascii="黑体" w:eastAsia="黑体" w:hAnsi="黑体" w:hint="eastAsia"/>
          <w:b w:val="0"/>
          <w:sz w:val="28"/>
          <w:szCs w:val="28"/>
        </w:rPr>
        <w:t>4</w:t>
      </w:r>
      <w:r w:rsidR="00E7691A" w:rsidRPr="00F74DAC">
        <w:rPr>
          <w:rFonts w:ascii="黑体" w:eastAsia="黑体" w:hAnsi="黑体" w:hint="eastAsia"/>
          <w:b w:val="0"/>
          <w:sz w:val="28"/>
          <w:szCs w:val="28"/>
        </w:rPr>
        <w:t>.</w:t>
      </w:r>
      <w:r>
        <w:rPr>
          <w:rFonts w:ascii="黑体" w:eastAsia="黑体" w:hAnsi="黑体" w:hint="eastAsia"/>
          <w:b w:val="0"/>
          <w:sz w:val="28"/>
          <w:szCs w:val="28"/>
        </w:rPr>
        <w:t>3</w:t>
      </w:r>
      <w:del w:id="1513" w:author="He Jianan" w:date="2019-05-20T11:39:00Z">
        <w:r w:rsidR="00E7691A" w:rsidRPr="00F74DAC" w:rsidDel="00F22BFE">
          <w:rPr>
            <w:rFonts w:ascii="黑体" w:eastAsia="黑体" w:hAnsi="黑体"/>
            <w:b w:val="0"/>
            <w:sz w:val="28"/>
            <w:szCs w:val="28"/>
          </w:rPr>
          <w:delText xml:space="preserve"> </w:delText>
        </w:r>
      </w:del>
      <w:r w:rsidR="00E7691A">
        <w:rPr>
          <w:rFonts w:ascii="黑体" w:eastAsia="黑体" w:hAnsi="黑体" w:hint="eastAsia"/>
          <w:b w:val="0"/>
          <w:sz w:val="28"/>
          <w:szCs w:val="28"/>
        </w:rPr>
        <w:t>本章小结</w:t>
      </w:r>
      <w:bookmarkEnd w:id="1512"/>
    </w:p>
    <w:p w14:paraId="1121860D" w14:textId="77777777" w:rsidR="0069592E" w:rsidRDefault="00E7691A" w:rsidP="0069592E">
      <w:pPr>
        <w:spacing w:line="400" w:lineRule="exact"/>
        <w:ind w:firstLineChars="200" w:firstLine="480"/>
        <w:rPr>
          <w:rFonts w:ascii="宋体" w:eastAsia="宋体" w:hAnsi="宋体"/>
          <w:sz w:val="24"/>
        </w:rPr>
      </w:pPr>
      <w:r>
        <w:rPr>
          <w:rFonts w:ascii="宋体" w:eastAsia="宋体" w:hAnsi="宋体" w:hint="eastAsia"/>
          <w:sz w:val="24"/>
        </w:rPr>
        <w:t>本章介绍的是本平台的数据读取模块与三维体绘制模块。</w:t>
      </w:r>
      <w:r>
        <w:rPr>
          <w:rFonts w:ascii="Times New Roman" w:eastAsia="宋体" w:hAnsi="Times New Roman" w:cs="Times New Roman" w:hint="eastAsia"/>
          <w:sz w:val="24"/>
        </w:rPr>
        <w:t>数据读取模块主要是介绍</w:t>
      </w:r>
      <w:r>
        <w:rPr>
          <w:rFonts w:ascii="Times New Roman" w:eastAsia="宋体" w:hAnsi="Times New Roman" w:cs="Times New Roman" w:hint="eastAsia"/>
          <w:sz w:val="24"/>
        </w:rPr>
        <w:t>DICOM</w:t>
      </w:r>
      <w:r>
        <w:rPr>
          <w:rFonts w:ascii="Times New Roman" w:eastAsia="宋体" w:hAnsi="Times New Roman" w:cs="Times New Roman" w:hint="eastAsia"/>
          <w:sz w:val="24"/>
        </w:rPr>
        <w:t>和</w:t>
      </w:r>
      <w:r>
        <w:rPr>
          <w:rFonts w:ascii="Times New Roman" w:eastAsia="宋体" w:hAnsi="Times New Roman" w:cs="Times New Roman" w:hint="eastAsia"/>
          <w:sz w:val="24"/>
        </w:rPr>
        <w:t>NIFIT</w:t>
      </w:r>
      <w:r>
        <w:rPr>
          <w:rFonts w:ascii="Times New Roman" w:eastAsia="宋体" w:hAnsi="Times New Roman" w:cs="Times New Roman" w:hint="eastAsia"/>
          <w:sz w:val="24"/>
        </w:rPr>
        <w:t>两种数据格式，该模块读入这两种格式的文件，构建</w:t>
      </w:r>
      <w:r>
        <w:rPr>
          <w:rFonts w:ascii="Times New Roman" w:eastAsia="宋体" w:hAnsi="Times New Roman" w:cs="Times New Roman" w:hint="eastAsia"/>
          <w:sz w:val="24"/>
        </w:rPr>
        <w:t>vtk</w:t>
      </w:r>
      <w:r>
        <w:rPr>
          <w:rFonts w:ascii="Times New Roman" w:eastAsia="宋体" w:hAnsi="Times New Roman" w:cs="Times New Roman"/>
          <w:sz w:val="24"/>
        </w:rPr>
        <w:t>ImageData</w:t>
      </w:r>
      <w:r>
        <w:rPr>
          <w:rFonts w:ascii="Times New Roman" w:eastAsia="宋体" w:hAnsi="Times New Roman" w:cs="Times New Roman" w:hint="eastAsia"/>
          <w:sz w:val="24"/>
        </w:rPr>
        <w:t>类型的三维体数据。</w:t>
      </w:r>
      <w:r>
        <w:rPr>
          <w:rFonts w:ascii="宋体" w:eastAsia="宋体" w:hAnsi="宋体" w:hint="eastAsia"/>
          <w:sz w:val="24"/>
        </w:rPr>
        <w:t>三维体绘制模块基于VTK的可视化通道与</w:t>
      </w:r>
      <w:r w:rsidR="007642FE">
        <w:rPr>
          <w:rFonts w:ascii="宋体" w:eastAsia="宋体" w:hAnsi="宋体" w:hint="eastAsia"/>
          <w:sz w:val="24"/>
        </w:rPr>
        <w:t>绘制引擎实现了三维可视化流程，在此流程的基础上，本模块还实现了增量绘制功能，即在不改变绘制效果与相对空间位置的前提下，对多个体绘制图进行叠加，对增量绘制功能的优势以及实现方法进行了介绍。</w:t>
      </w:r>
    </w:p>
    <w:p w14:paraId="49271179" w14:textId="05D6810D" w:rsidR="00E7691A" w:rsidRPr="00056A15" w:rsidRDefault="0069592E" w:rsidP="0069592E">
      <w:pPr>
        <w:spacing w:line="400" w:lineRule="exact"/>
        <w:ind w:firstLineChars="200" w:firstLine="480"/>
        <w:rPr>
          <w:rFonts w:ascii="宋体" w:eastAsia="宋体" w:hAnsi="宋体"/>
          <w:sz w:val="24"/>
        </w:rPr>
      </w:pPr>
      <w:r>
        <w:rPr>
          <w:rFonts w:ascii="宋体" w:eastAsia="宋体" w:hAnsi="宋体"/>
          <w:sz w:val="24"/>
        </w:rPr>
        <w:br w:type="page"/>
      </w:r>
    </w:p>
    <w:p w14:paraId="4F131E19" w14:textId="2EDCA1D3" w:rsidR="00FD7A76" w:rsidRPr="007C4937" w:rsidRDefault="00FD7A76" w:rsidP="00FD7A76">
      <w:pPr>
        <w:keepNext/>
        <w:keepLines/>
        <w:spacing w:before="340" w:after="330" w:line="576" w:lineRule="auto"/>
        <w:jc w:val="center"/>
        <w:outlineLvl w:val="0"/>
        <w:rPr>
          <w:rFonts w:ascii="黑体" w:eastAsia="黑体" w:hAnsi="黑体" w:cs="宋体"/>
          <w:bCs/>
          <w:kern w:val="44"/>
          <w:sz w:val="30"/>
          <w:szCs w:val="30"/>
        </w:rPr>
      </w:pPr>
      <w:bookmarkStart w:id="1514" w:name="_Toc9243823"/>
      <w:r w:rsidRPr="00C1416A">
        <w:rPr>
          <w:rFonts w:ascii="黑体" w:eastAsia="黑体" w:hAnsi="黑体" w:cs="宋体" w:hint="eastAsia"/>
          <w:bCs/>
          <w:kern w:val="44"/>
          <w:sz w:val="30"/>
          <w:szCs w:val="30"/>
        </w:rPr>
        <w:lastRenderedPageBreak/>
        <w:t>第</w:t>
      </w:r>
      <w:r w:rsidR="00A8016B">
        <w:rPr>
          <w:rFonts w:ascii="黑体" w:eastAsia="黑体" w:hAnsi="黑体" w:cs="宋体" w:hint="eastAsia"/>
          <w:bCs/>
          <w:kern w:val="44"/>
          <w:sz w:val="30"/>
          <w:szCs w:val="30"/>
        </w:rPr>
        <w:t>五</w:t>
      </w:r>
      <w:r w:rsidRPr="00C1416A">
        <w:rPr>
          <w:rFonts w:ascii="黑体" w:eastAsia="黑体" w:hAnsi="黑体" w:cs="宋体" w:hint="eastAsia"/>
          <w:bCs/>
          <w:kern w:val="44"/>
          <w:sz w:val="30"/>
          <w:szCs w:val="30"/>
        </w:rPr>
        <w:t>章</w:t>
      </w:r>
      <w:r>
        <w:rPr>
          <w:rFonts w:ascii="黑体" w:eastAsia="黑体" w:hAnsi="黑体" w:cs="宋体" w:hint="eastAsia"/>
          <w:bCs/>
          <w:kern w:val="44"/>
          <w:sz w:val="30"/>
          <w:szCs w:val="30"/>
        </w:rPr>
        <w:t xml:space="preserve"> 传递函数设计模块</w:t>
      </w:r>
      <w:bookmarkEnd w:id="1514"/>
    </w:p>
    <w:p w14:paraId="42E78D0D" w14:textId="40C38021" w:rsidR="00FD7A76" w:rsidRDefault="00A8016B" w:rsidP="00A8016B">
      <w:pPr>
        <w:spacing w:line="400" w:lineRule="exact"/>
        <w:ind w:firstLineChars="200" w:firstLine="480"/>
        <w:rPr>
          <w:rFonts w:ascii="宋体" w:eastAsia="宋体" w:hAnsi="宋体"/>
          <w:sz w:val="24"/>
        </w:rPr>
      </w:pPr>
      <w:r w:rsidRPr="00A8016B">
        <w:rPr>
          <w:rFonts w:ascii="宋体" w:eastAsia="宋体" w:hAnsi="宋体" w:hint="eastAsia"/>
          <w:sz w:val="24"/>
        </w:rPr>
        <w:t>传递函数决定着三维体绘制的效果</w:t>
      </w:r>
      <w:r w:rsidR="00E63B38">
        <w:rPr>
          <w:rFonts w:ascii="宋体" w:eastAsia="宋体" w:hAnsi="宋体" w:hint="eastAsia"/>
          <w:sz w:val="24"/>
        </w:rPr>
        <w:t>，</w:t>
      </w:r>
      <w:r w:rsidR="004222F8">
        <w:rPr>
          <w:rFonts w:ascii="宋体" w:eastAsia="宋体" w:hAnsi="宋体" w:hint="eastAsia"/>
          <w:sz w:val="24"/>
        </w:rPr>
        <w:t>如1.2节所述，传递函数的设计可以有四种方法：</w:t>
      </w:r>
      <w:r w:rsidR="004222F8">
        <w:rPr>
          <w:rFonts w:ascii="宋体" w:eastAsia="宋体" w:hAnsi="宋体" w:hint="eastAsia"/>
          <w:sz w:val="24"/>
          <w:szCs w:val="24"/>
        </w:rPr>
        <w:t>手动调节法、图像中心法、数据中心法和对象中心法</w:t>
      </w:r>
      <w:r w:rsidR="004222F8" w:rsidRPr="00BC0F07">
        <w:rPr>
          <w:rFonts w:ascii="宋体" w:eastAsia="宋体" w:hAnsi="宋体" w:hint="eastAsia"/>
          <w:sz w:val="24"/>
          <w:szCs w:val="24"/>
          <w:vertAlign w:val="superscript"/>
        </w:rPr>
        <w:t>[</w:t>
      </w:r>
      <w:r w:rsidR="004222F8" w:rsidRPr="00BC0F07">
        <w:rPr>
          <w:rFonts w:ascii="宋体" w:eastAsia="宋体" w:hAnsi="宋体"/>
          <w:sz w:val="24"/>
          <w:szCs w:val="24"/>
          <w:vertAlign w:val="superscript"/>
        </w:rPr>
        <w:t>8]</w:t>
      </w:r>
      <w:r w:rsidR="004222F8">
        <w:rPr>
          <w:rFonts w:ascii="宋体" w:eastAsia="宋体" w:hAnsi="宋体" w:hint="eastAsia"/>
          <w:sz w:val="24"/>
        </w:rPr>
        <w:t>。其中，手动调节法虽然效率很低，但一般要求可视化平台中需要具备这种调节功能，因为可视化的效果是由用户来评定的，因此需要给予用户调节传递函数的自由度；数据中心法与对象中心法是通过分析三维体数据场的数据特征，来自动或者半自动地生成传递函数。</w:t>
      </w:r>
    </w:p>
    <w:p w14:paraId="6D659FC4" w14:textId="07B6F33D" w:rsidR="004222F8" w:rsidRDefault="004222F8" w:rsidP="00A8016B">
      <w:pPr>
        <w:spacing w:line="400" w:lineRule="exact"/>
        <w:ind w:firstLineChars="200" w:firstLine="480"/>
        <w:rPr>
          <w:rFonts w:ascii="宋体" w:eastAsia="宋体" w:hAnsi="宋体"/>
          <w:sz w:val="24"/>
        </w:rPr>
      </w:pPr>
      <w:r>
        <w:rPr>
          <w:rFonts w:ascii="宋体" w:eastAsia="宋体" w:hAnsi="宋体" w:hint="eastAsia"/>
          <w:sz w:val="24"/>
        </w:rPr>
        <w:t>本平台</w:t>
      </w:r>
      <w:r w:rsidR="007642FE">
        <w:rPr>
          <w:rFonts w:ascii="宋体" w:eastAsia="宋体" w:hAnsi="宋体" w:hint="eastAsia"/>
          <w:sz w:val="24"/>
        </w:rPr>
        <w:t>所实现的增量绘制功能使得传递函数设计每次只需要针对一个感兴趣区域来进行,这大大减轻了传递函数设计的复杂度。本</w:t>
      </w:r>
      <w:r>
        <w:rPr>
          <w:rFonts w:ascii="宋体" w:eastAsia="宋体" w:hAnsi="宋体" w:hint="eastAsia"/>
          <w:sz w:val="24"/>
        </w:rPr>
        <w:t>模块</w:t>
      </w:r>
      <w:r w:rsidR="00B632F3">
        <w:rPr>
          <w:rFonts w:ascii="宋体" w:eastAsia="宋体" w:hAnsi="宋体" w:hint="eastAsia"/>
          <w:sz w:val="24"/>
        </w:rPr>
        <w:t>即</w:t>
      </w:r>
      <w:r>
        <w:rPr>
          <w:rFonts w:ascii="宋体" w:eastAsia="宋体" w:hAnsi="宋体" w:hint="eastAsia"/>
          <w:sz w:val="24"/>
        </w:rPr>
        <w:t>提供交互式</w:t>
      </w:r>
      <w:r w:rsidR="00F25955">
        <w:rPr>
          <w:rFonts w:ascii="宋体" w:eastAsia="宋体" w:hAnsi="宋体" w:hint="eastAsia"/>
          <w:sz w:val="24"/>
        </w:rPr>
        <w:t>的手动调节</w:t>
      </w:r>
      <w:r>
        <w:rPr>
          <w:rFonts w:ascii="宋体" w:eastAsia="宋体" w:hAnsi="宋体" w:hint="eastAsia"/>
          <w:sz w:val="24"/>
        </w:rPr>
        <w:t>方法，也提供基于</w:t>
      </w:r>
      <w:r w:rsidR="007642FE">
        <w:rPr>
          <w:rFonts w:ascii="宋体" w:eastAsia="宋体" w:hAnsi="宋体" w:hint="eastAsia"/>
          <w:sz w:val="24"/>
        </w:rPr>
        <w:t>3D</w:t>
      </w:r>
      <w:r>
        <w:rPr>
          <w:rFonts w:ascii="宋体" w:eastAsia="宋体" w:hAnsi="宋体" w:hint="eastAsia"/>
          <w:sz w:val="24"/>
        </w:rPr>
        <w:t>边缘检测以及K</w:t>
      </w:r>
      <w:r>
        <w:rPr>
          <w:rFonts w:ascii="宋体" w:eastAsia="宋体" w:hAnsi="宋体"/>
          <w:sz w:val="24"/>
        </w:rPr>
        <w:t>-Means</w:t>
      </w:r>
      <w:r>
        <w:rPr>
          <w:rFonts w:ascii="宋体" w:eastAsia="宋体" w:hAnsi="宋体" w:hint="eastAsia"/>
          <w:sz w:val="24"/>
        </w:rPr>
        <w:t>聚类的</w:t>
      </w:r>
      <w:r w:rsidR="00B632F3">
        <w:rPr>
          <w:rFonts w:ascii="宋体" w:eastAsia="宋体" w:hAnsi="宋体" w:hint="eastAsia"/>
          <w:sz w:val="24"/>
        </w:rPr>
        <w:t>半</w:t>
      </w:r>
      <w:r w:rsidR="002F7816">
        <w:rPr>
          <w:rFonts w:ascii="宋体" w:eastAsia="宋体" w:hAnsi="宋体" w:hint="eastAsia"/>
          <w:sz w:val="24"/>
        </w:rPr>
        <w:t>自动化的</w:t>
      </w:r>
      <w:r w:rsidR="00F25955">
        <w:rPr>
          <w:rFonts w:ascii="宋体" w:eastAsia="宋体" w:hAnsi="宋体" w:hint="eastAsia"/>
          <w:sz w:val="24"/>
        </w:rPr>
        <w:t>对象中心方法</w:t>
      </w:r>
      <w:r w:rsidR="002F7816">
        <w:rPr>
          <w:rFonts w:ascii="宋体" w:eastAsia="宋体" w:hAnsi="宋体" w:hint="eastAsia"/>
          <w:sz w:val="24"/>
        </w:rPr>
        <w:t>。</w:t>
      </w:r>
    </w:p>
    <w:p w14:paraId="3334D9D6" w14:textId="7FB617D3" w:rsidR="002F7816" w:rsidRDefault="002F7816" w:rsidP="002F7816">
      <w:pPr>
        <w:pStyle w:val="2"/>
        <w:rPr>
          <w:rFonts w:ascii="黑体" w:eastAsia="黑体" w:hAnsi="黑体"/>
          <w:b w:val="0"/>
          <w:sz w:val="28"/>
          <w:szCs w:val="28"/>
        </w:rPr>
      </w:pPr>
      <w:bookmarkStart w:id="1515" w:name="_Toc9243824"/>
      <w:r>
        <w:rPr>
          <w:rFonts w:ascii="黑体" w:eastAsia="黑体" w:hAnsi="黑体"/>
          <w:b w:val="0"/>
          <w:sz w:val="28"/>
          <w:szCs w:val="28"/>
        </w:rPr>
        <w:t>5</w:t>
      </w:r>
      <w:r w:rsidRPr="00F74DAC">
        <w:rPr>
          <w:rFonts w:ascii="黑体" w:eastAsia="黑体" w:hAnsi="黑体" w:hint="eastAsia"/>
          <w:b w:val="0"/>
          <w:sz w:val="28"/>
          <w:szCs w:val="28"/>
        </w:rPr>
        <w:t>.</w:t>
      </w:r>
      <w:r>
        <w:rPr>
          <w:rFonts w:ascii="黑体" w:eastAsia="黑体" w:hAnsi="黑体"/>
          <w:b w:val="0"/>
          <w:sz w:val="28"/>
          <w:szCs w:val="28"/>
        </w:rPr>
        <w:t>1</w:t>
      </w:r>
      <w:del w:id="1516" w:author="He Jianan" w:date="2019-05-20T11:40:00Z">
        <w:r w:rsidRPr="00F74DAC" w:rsidDel="00F22BFE">
          <w:rPr>
            <w:rFonts w:ascii="黑体" w:eastAsia="黑体" w:hAnsi="黑体"/>
            <w:b w:val="0"/>
            <w:sz w:val="28"/>
            <w:szCs w:val="28"/>
          </w:rPr>
          <w:delText xml:space="preserve"> </w:delText>
        </w:r>
      </w:del>
      <w:bookmarkStart w:id="1517" w:name="_Hlk8726810"/>
      <w:r>
        <w:rPr>
          <w:rFonts w:ascii="黑体" w:eastAsia="黑体" w:hAnsi="黑体" w:hint="eastAsia"/>
          <w:b w:val="0"/>
          <w:sz w:val="28"/>
          <w:szCs w:val="28"/>
        </w:rPr>
        <w:t>交互式设计</w:t>
      </w:r>
      <w:bookmarkEnd w:id="1515"/>
      <w:bookmarkEnd w:id="1517"/>
    </w:p>
    <w:p w14:paraId="46B4743B" w14:textId="278587ED" w:rsidR="002F7816" w:rsidRDefault="002F7816" w:rsidP="002F7816">
      <w:pPr>
        <w:pStyle w:val="3"/>
        <w:rPr>
          <w:rFonts w:ascii="宋体" w:eastAsia="宋体" w:hAnsi="宋体"/>
          <w:sz w:val="24"/>
          <w:szCs w:val="24"/>
        </w:rPr>
      </w:pPr>
      <w:bookmarkStart w:id="1518" w:name="_Toc9243825"/>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1</w:t>
      </w:r>
      <w:r w:rsidRPr="007D4F5A">
        <w:rPr>
          <w:rFonts w:ascii="宋体" w:eastAsia="宋体" w:hAnsi="宋体" w:hint="eastAsia"/>
          <w:sz w:val="24"/>
          <w:szCs w:val="24"/>
        </w:rPr>
        <w:t>.</w:t>
      </w:r>
      <w:r>
        <w:rPr>
          <w:rFonts w:ascii="宋体" w:eastAsia="宋体" w:hAnsi="宋体" w:hint="eastAsia"/>
          <w:sz w:val="24"/>
          <w:szCs w:val="24"/>
        </w:rPr>
        <w:t>1</w:t>
      </w:r>
      <w:del w:id="1519" w:author="He Jianan" w:date="2019-05-20T11:40:00Z">
        <w:r w:rsidRPr="007D4F5A" w:rsidDel="00F22BFE">
          <w:rPr>
            <w:rFonts w:ascii="宋体" w:eastAsia="宋体" w:hAnsi="宋体" w:hint="eastAsia"/>
            <w:sz w:val="24"/>
            <w:szCs w:val="24"/>
          </w:rPr>
          <w:delText xml:space="preserve"> </w:delText>
        </w:r>
      </w:del>
      <w:r>
        <w:rPr>
          <w:rFonts w:ascii="宋体" w:eastAsia="宋体" w:hAnsi="宋体" w:hint="eastAsia"/>
          <w:sz w:val="24"/>
          <w:szCs w:val="24"/>
        </w:rPr>
        <w:t>交互</w:t>
      </w:r>
      <w:r w:rsidR="00B4319F">
        <w:rPr>
          <w:rFonts w:ascii="宋体" w:eastAsia="宋体" w:hAnsi="宋体" w:hint="eastAsia"/>
          <w:sz w:val="24"/>
          <w:szCs w:val="24"/>
        </w:rPr>
        <w:t>功能</w:t>
      </w:r>
      <w:bookmarkEnd w:id="1518"/>
    </w:p>
    <w:p w14:paraId="568C46EA" w14:textId="020058AC" w:rsidR="002F7816" w:rsidRDefault="002F7816" w:rsidP="00A7712F">
      <w:pPr>
        <w:spacing w:line="400" w:lineRule="exact"/>
        <w:ind w:firstLineChars="200" w:firstLine="480"/>
        <w:rPr>
          <w:rFonts w:ascii="宋体" w:eastAsia="宋体" w:hAnsi="宋体"/>
          <w:sz w:val="24"/>
        </w:rPr>
      </w:pPr>
      <w:r w:rsidRPr="00A7712F">
        <w:rPr>
          <w:rFonts w:ascii="宋体" w:eastAsia="宋体" w:hAnsi="宋体" w:hint="eastAsia"/>
          <w:sz w:val="24"/>
        </w:rPr>
        <w:t>传递函数的交互式设计是一个不断试验的过程，</w:t>
      </w:r>
      <w:r w:rsidR="00A7712F">
        <w:rPr>
          <w:rFonts w:ascii="宋体" w:eastAsia="宋体" w:hAnsi="宋体" w:hint="eastAsia"/>
          <w:sz w:val="24"/>
        </w:rPr>
        <w:t>这</w:t>
      </w:r>
      <w:r w:rsidR="00A7712F" w:rsidRPr="00A7712F">
        <w:rPr>
          <w:rFonts w:ascii="宋体" w:eastAsia="宋体" w:hAnsi="宋体" w:hint="eastAsia"/>
          <w:sz w:val="24"/>
        </w:rPr>
        <w:t>对于非领域专家的人来说有一定的盲目性，但是通过</w:t>
      </w:r>
      <w:r w:rsidR="00A7712F">
        <w:rPr>
          <w:rFonts w:ascii="宋体" w:eastAsia="宋体" w:hAnsi="宋体" w:hint="eastAsia"/>
          <w:sz w:val="24"/>
        </w:rPr>
        <w:t>友好</w:t>
      </w:r>
      <w:r w:rsidR="00B632F3">
        <w:rPr>
          <w:rFonts w:ascii="宋体" w:eastAsia="宋体" w:hAnsi="宋体" w:hint="eastAsia"/>
          <w:sz w:val="24"/>
        </w:rPr>
        <w:t>且具有指导性的交互功能</w:t>
      </w:r>
      <w:r w:rsidR="00A7712F" w:rsidRPr="00A7712F">
        <w:rPr>
          <w:rFonts w:ascii="宋体" w:eastAsia="宋体" w:hAnsi="宋体" w:hint="eastAsia"/>
          <w:sz w:val="24"/>
        </w:rPr>
        <w:t>，也可以</w:t>
      </w:r>
      <w:r w:rsidR="00A7712F">
        <w:rPr>
          <w:rFonts w:ascii="宋体" w:eastAsia="宋体" w:hAnsi="宋体" w:hint="eastAsia"/>
          <w:sz w:val="24"/>
        </w:rPr>
        <w:t>使用户</w:t>
      </w:r>
      <w:r w:rsidR="00A7712F" w:rsidRPr="00A7712F">
        <w:rPr>
          <w:rFonts w:ascii="宋体" w:eastAsia="宋体" w:hAnsi="宋体" w:hint="eastAsia"/>
          <w:sz w:val="24"/>
        </w:rPr>
        <w:t>以较高的效率设计出较好的传递函数。</w:t>
      </w:r>
      <w:r w:rsidR="00A7712F">
        <w:rPr>
          <w:rFonts w:ascii="宋体" w:eastAsia="宋体" w:hAnsi="宋体" w:hint="eastAsia"/>
          <w:sz w:val="24"/>
        </w:rPr>
        <w:t>本平台设计了</w:t>
      </w:r>
      <w:r w:rsidR="00C86BC2">
        <w:rPr>
          <w:rFonts w:ascii="宋体" w:eastAsia="宋体" w:hAnsi="宋体" w:hint="eastAsia"/>
          <w:sz w:val="24"/>
        </w:rPr>
        <w:t>四</w:t>
      </w:r>
      <w:r w:rsidR="00A7712F">
        <w:rPr>
          <w:rFonts w:ascii="宋体" w:eastAsia="宋体" w:hAnsi="宋体" w:hint="eastAsia"/>
          <w:sz w:val="24"/>
        </w:rPr>
        <w:t>种交互功能来帮助用户设计传递函数，分别是：</w:t>
      </w:r>
      <w:r w:rsidR="0045729E">
        <w:rPr>
          <w:rFonts w:ascii="宋体" w:eastAsia="宋体" w:hAnsi="宋体" w:hint="eastAsia"/>
          <w:sz w:val="24"/>
        </w:rPr>
        <w:t>传递函数可视化、</w:t>
      </w:r>
      <w:r w:rsidR="00C86BC2">
        <w:rPr>
          <w:rFonts w:ascii="宋体" w:eastAsia="宋体" w:hAnsi="宋体" w:hint="eastAsia"/>
          <w:sz w:val="24"/>
        </w:rPr>
        <w:t>传递函数预设、</w:t>
      </w:r>
      <w:r w:rsidR="00A7712F">
        <w:rPr>
          <w:rFonts w:ascii="宋体" w:eastAsia="宋体" w:hAnsi="宋体" w:hint="eastAsia"/>
          <w:sz w:val="24"/>
        </w:rPr>
        <w:t>数据探针、</w:t>
      </w:r>
      <w:r w:rsidR="0045729E">
        <w:rPr>
          <w:rFonts w:ascii="宋体" w:eastAsia="宋体" w:hAnsi="宋体" w:hint="eastAsia"/>
          <w:sz w:val="24"/>
        </w:rPr>
        <w:t>以及</w:t>
      </w:r>
      <w:r w:rsidR="00A7712F">
        <w:rPr>
          <w:rFonts w:ascii="宋体" w:eastAsia="宋体" w:hAnsi="宋体" w:hint="eastAsia"/>
          <w:sz w:val="24"/>
        </w:rPr>
        <w:t>感兴趣区域选择。</w:t>
      </w:r>
    </w:p>
    <w:p w14:paraId="6B36D421" w14:textId="77777777" w:rsidR="0069592E" w:rsidRDefault="0069592E" w:rsidP="0069592E">
      <w:pPr>
        <w:keepNext/>
        <w:jc w:val="center"/>
      </w:pPr>
      <w:r>
        <w:rPr>
          <w:rFonts w:hint="eastAsia"/>
          <w:noProof/>
        </w:rPr>
        <w:drawing>
          <wp:inline distT="0" distB="0" distL="0" distR="0" wp14:anchorId="3BFBB7B6" wp14:editId="23FF22CF">
            <wp:extent cx="3450771" cy="2547156"/>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IM截图20190514142715.png"/>
                    <pic:cNvPicPr/>
                  </pic:nvPicPr>
                  <pic:blipFill>
                    <a:blip r:embed="rId35">
                      <a:extLst>
                        <a:ext uri="{28A0092B-C50C-407E-A947-70E740481C1C}">
                          <a14:useLocalDpi xmlns:a14="http://schemas.microsoft.com/office/drawing/2010/main" val="0"/>
                        </a:ext>
                      </a:extLst>
                    </a:blip>
                    <a:stretch>
                      <a:fillRect/>
                    </a:stretch>
                  </pic:blipFill>
                  <pic:spPr>
                    <a:xfrm>
                      <a:off x="0" y="0"/>
                      <a:ext cx="3486141" cy="2573264"/>
                    </a:xfrm>
                    <a:prstGeom prst="rect">
                      <a:avLst/>
                    </a:prstGeom>
                  </pic:spPr>
                </pic:pic>
              </a:graphicData>
            </a:graphic>
          </wp:inline>
        </w:drawing>
      </w:r>
    </w:p>
    <w:p w14:paraId="3174EA34" w14:textId="77777777" w:rsidR="0069592E" w:rsidRDefault="0069592E" w:rsidP="0069592E">
      <w:pPr>
        <w:jc w:val="center"/>
        <w:rPr>
          <w:rFonts w:ascii="宋体" w:eastAsia="宋体" w:hAnsi="宋体"/>
          <w:szCs w:val="21"/>
        </w:rPr>
      </w:pPr>
      <w:r w:rsidRPr="008F3C8E">
        <w:rPr>
          <w:rFonts w:ascii="宋体" w:eastAsia="宋体" w:hAnsi="宋体" w:hint="eastAsia"/>
          <w:kern w:val="0"/>
          <w:szCs w:val="21"/>
        </w:rPr>
        <w:t xml:space="preserve">图5.1 </w:t>
      </w:r>
      <w:r>
        <w:rPr>
          <w:rFonts w:ascii="宋体" w:eastAsia="宋体" w:hAnsi="宋体" w:hint="eastAsia"/>
          <w:kern w:val="0"/>
          <w:szCs w:val="21"/>
        </w:rPr>
        <w:t>传递函数可视化。</w:t>
      </w:r>
      <w:r w:rsidRPr="00172C2A">
        <w:rPr>
          <w:rFonts w:ascii="宋体" w:eastAsia="宋体" w:hAnsi="宋体" w:hint="eastAsia"/>
          <w:kern w:val="0"/>
          <w:szCs w:val="21"/>
        </w:rPr>
        <w:t>从上往下依次是</w:t>
      </w:r>
      <w:r w:rsidRPr="00172C2A">
        <w:rPr>
          <w:rFonts w:ascii="宋体" w:eastAsia="宋体" w:hAnsi="宋体" w:hint="eastAsia"/>
          <w:szCs w:val="21"/>
        </w:rPr>
        <w:t>标量-颜色传递函数、</w:t>
      </w:r>
    </w:p>
    <w:p w14:paraId="62566BD0" w14:textId="0DE71334" w:rsidR="0069592E" w:rsidRPr="0069592E" w:rsidRDefault="0069592E" w:rsidP="0069592E">
      <w:pPr>
        <w:jc w:val="center"/>
        <w:rPr>
          <w:rFonts w:ascii="宋体" w:eastAsia="宋体" w:hAnsi="宋体"/>
          <w:szCs w:val="21"/>
        </w:rPr>
      </w:pPr>
      <w:r w:rsidRPr="00172C2A">
        <w:rPr>
          <w:rFonts w:ascii="宋体" w:eastAsia="宋体" w:hAnsi="宋体" w:hint="eastAsia"/>
          <w:szCs w:val="21"/>
        </w:rPr>
        <w:t>标量-不透明度传递函数与梯度-不透明度传递函数。</w:t>
      </w:r>
    </w:p>
    <w:p w14:paraId="6F260477" w14:textId="1D4A494E" w:rsidR="0045729E" w:rsidRDefault="005D0256" w:rsidP="00A7712F">
      <w:pPr>
        <w:spacing w:line="400" w:lineRule="exact"/>
        <w:ind w:firstLineChars="200" w:firstLine="480"/>
        <w:rPr>
          <w:rFonts w:ascii="宋体" w:eastAsia="宋体" w:hAnsi="宋体"/>
          <w:sz w:val="24"/>
        </w:rPr>
      </w:pPr>
      <w:r>
        <w:rPr>
          <w:rFonts w:ascii="宋体" w:eastAsia="宋体" w:hAnsi="宋体"/>
          <w:sz w:val="24"/>
        </w:rPr>
        <w:t>(1)</w:t>
      </w:r>
      <w:r w:rsidR="0045729E">
        <w:rPr>
          <w:rFonts w:ascii="宋体" w:eastAsia="宋体" w:hAnsi="宋体"/>
          <w:sz w:val="24"/>
        </w:rPr>
        <w:t xml:space="preserve">. </w:t>
      </w:r>
      <w:r w:rsidR="0045729E">
        <w:rPr>
          <w:rFonts w:ascii="宋体" w:eastAsia="宋体" w:hAnsi="宋体" w:hint="eastAsia"/>
          <w:sz w:val="24"/>
        </w:rPr>
        <w:t>传递函数可视化</w:t>
      </w:r>
    </w:p>
    <w:p w14:paraId="6D5ACB17" w14:textId="2545CE19" w:rsidR="00172C2A" w:rsidRPr="0069592E" w:rsidRDefault="0045729E" w:rsidP="0069592E">
      <w:pPr>
        <w:spacing w:line="400" w:lineRule="exact"/>
        <w:ind w:firstLineChars="200" w:firstLine="480"/>
        <w:rPr>
          <w:rFonts w:ascii="宋体" w:eastAsia="宋体" w:hAnsi="宋体"/>
          <w:sz w:val="24"/>
        </w:rPr>
      </w:pPr>
      <w:r>
        <w:rPr>
          <w:rFonts w:ascii="宋体" w:eastAsia="宋体" w:hAnsi="宋体" w:hint="eastAsia"/>
          <w:sz w:val="24"/>
        </w:rPr>
        <w:t>如2.2节所述，传递函数是从数据属性到光学属性的映射，本平台将这种映射</w:t>
      </w:r>
      <w:r w:rsidR="009720AD">
        <w:rPr>
          <w:rFonts w:ascii="宋体" w:eastAsia="宋体" w:hAnsi="宋体" w:hint="eastAsia"/>
          <w:sz w:val="24"/>
        </w:rPr>
        <w:t>直接</w:t>
      </w:r>
      <w:r>
        <w:rPr>
          <w:rFonts w:ascii="宋体" w:eastAsia="宋体" w:hAnsi="宋体" w:hint="eastAsia"/>
          <w:sz w:val="24"/>
        </w:rPr>
        <w:t>进行可视化，以三个函数图</w:t>
      </w:r>
      <w:r w:rsidR="009720AD">
        <w:rPr>
          <w:rFonts w:ascii="宋体" w:eastAsia="宋体" w:hAnsi="宋体" w:hint="eastAsia"/>
          <w:sz w:val="24"/>
        </w:rPr>
        <w:t>的形式</w:t>
      </w:r>
      <w:r>
        <w:rPr>
          <w:rFonts w:ascii="宋体" w:eastAsia="宋体" w:hAnsi="宋体" w:hint="eastAsia"/>
          <w:sz w:val="24"/>
        </w:rPr>
        <w:t>可视化了三个一维的传递函数</w:t>
      </w:r>
      <w:r w:rsidR="00172C2A">
        <w:rPr>
          <w:rFonts w:ascii="宋体" w:eastAsia="宋体" w:hAnsi="宋体" w:hint="eastAsia"/>
          <w:sz w:val="24"/>
        </w:rPr>
        <w:t>，</w:t>
      </w:r>
      <w:r w:rsidR="009720AD">
        <w:rPr>
          <w:rFonts w:ascii="宋体" w:eastAsia="宋体" w:hAnsi="宋体" w:hint="eastAsia"/>
          <w:sz w:val="24"/>
        </w:rPr>
        <w:t>如图5.1所示。</w:t>
      </w:r>
      <w:r w:rsidR="00172C2A">
        <w:rPr>
          <w:rFonts w:ascii="宋体" w:eastAsia="宋体" w:hAnsi="宋体" w:hint="eastAsia"/>
          <w:sz w:val="24"/>
        </w:rPr>
        <w:t>VT</w:t>
      </w:r>
      <w:r w:rsidR="00172C2A">
        <w:rPr>
          <w:rFonts w:ascii="宋体" w:eastAsia="宋体" w:hAnsi="宋体"/>
          <w:sz w:val="24"/>
        </w:rPr>
        <w:t>K</w:t>
      </w:r>
      <w:r w:rsidR="00172C2A">
        <w:rPr>
          <w:rFonts w:ascii="宋体" w:eastAsia="宋体" w:hAnsi="宋体" w:hint="eastAsia"/>
          <w:sz w:val="24"/>
        </w:rPr>
        <w:t>中，传递函数是通过控制点来定义的，控制点之间的函数值通过插值来计算，对于一维的传递函数而言，多个控制点可以组成任意形状的传递函数。在本平台中，用户能够在绘制图上</w:t>
      </w:r>
      <w:r w:rsidR="00172C2A">
        <w:rPr>
          <w:rFonts w:ascii="宋体" w:eastAsia="宋体" w:hAnsi="宋体" w:hint="eastAsia"/>
          <w:sz w:val="24"/>
        </w:rPr>
        <w:lastRenderedPageBreak/>
        <w:t>对三个传递函数的控制点进行增、删、改、查，</w:t>
      </w:r>
      <w:r w:rsidR="00D07531">
        <w:rPr>
          <w:rFonts w:ascii="宋体" w:eastAsia="宋体" w:hAnsi="宋体" w:hint="eastAsia"/>
          <w:sz w:val="24"/>
        </w:rPr>
        <w:t>且任何更改都实时地反映在体绘制图上，</w:t>
      </w:r>
      <w:r w:rsidR="00172C2A">
        <w:rPr>
          <w:rFonts w:ascii="宋体" w:eastAsia="宋体" w:hAnsi="宋体" w:hint="eastAsia"/>
          <w:sz w:val="24"/>
        </w:rPr>
        <w:t>提供了一种非常直观</w:t>
      </w:r>
      <w:r w:rsidR="00B632F3">
        <w:rPr>
          <w:rFonts w:ascii="宋体" w:eastAsia="宋体" w:hAnsi="宋体" w:hint="eastAsia"/>
          <w:sz w:val="24"/>
        </w:rPr>
        <w:t>且高效</w:t>
      </w:r>
      <w:r w:rsidR="00172C2A">
        <w:rPr>
          <w:rFonts w:ascii="宋体" w:eastAsia="宋体" w:hAnsi="宋体" w:hint="eastAsia"/>
          <w:sz w:val="24"/>
        </w:rPr>
        <w:t>的传递函数交互式设计方法。</w:t>
      </w:r>
    </w:p>
    <w:p w14:paraId="3F4146FA" w14:textId="01A7807A" w:rsidR="00C86BC2" w:rsidRDefault="005D0256" w:rsidP="00A7712F">
      <w:pPr>
        <w:spacing w:line="400" w:lineRule="exact"/>
        <w:ind w:firstLineChars="200" w:firstLine="480"/>
        <w:rPr>
          <w:rFonts w:ascii="宋体" w:eastAsia="宋体" w:hAnsi="宋体"/>
          <w:sz w:val="24"/>
        </w:rPr>
      </w:pPr>
      <w:r>
        <w:rPr>
          <w:rFonts w:ascii="宋体" w:eastAsia="宋体" w:hAnsi="宋体"/>
          <w:sz w:val="24"/>
        </w:rPr>
        <w:t>(</w:t>
      </w:r>
      <w:r w:rsidR="00172C2A">
        <w:rPr>
          <w:rFonts w:ascii="宋体" w:eastAsia="宋体" w:hAnsi="宋体" w:hint="eastAsia"/>
          <w:sz w:val="24"/>
        </w:rPr>
        <w:t>2</w:t>
      </w:r>
      <w:r>
        <w:rPr>
          <w:rFonts w:ascii="宋体" w:eastAsia="宋体" w:hAnsi="宋体"/>
          <w:sz w:val="24"/>
        </w:rPr>
        <w:t>)</w:t>
      </w:r>
      <w:r w:rsidR="00C86BC2">
        <w:rPr>
          <w:rFonts w:ascii="宋体" w:eastAsia="宋体" w:hAnsi="宋体" w:hint="eastAsia"/>
          <w:sz w:val="24"/>
        </w:rPr>
        <w:t>.</w:t>
      </w:r>
      <w:r w:rsidR="00C86BC2">
        <w:rPr>
          <w:rFonts w:ascii="宋体" w:eastAsia="宋体" w:hAnsi="宋体"/>
          <w:sz w:val="24"/>
        </w:rPr>
        <w:t xml:space="preserve"> </w:t>
      </w:r>
      <w:r w:rsidR="00C86BC2">
        <w:rPr>
          <w:rFonts w:ascii="宋体" w:eastAsia="宋体" w:hAnsi="宋体" w:hint="eastAsia"/>
          <w:sz w:val="24"/>
        </w:rPr>
        <w:t>传递函数预设</w:t>
      </w:r>
    </w:p>
    <w:p w14:paraId="15F4F3C9" w14:textId="56BF3821" w:rsidR="00C86BC2" w:rsidRDefault="0045729E" w:rsidP="00A7712F">
      <w:pPr>
        <w:spacing w:line="400" w:lineRule="exact"/>
        <w:ind w:firstLineChars="200" w:firstLine="480"/>
        <w:rPr>
          <w:rFonts w:ascii="宋体" w:eastAsia="宋体" w:hAnsi="宋体"/>
          <w:sz w:val="24"/>
        </w:rPr>
      </w:pPr>
      <w:r>
        <w:rPr>
          <w:rFonts w:ascii="宋体" w:eastAsia="宋体" w:hAnsi="宋体" w:hint="eastAsia"/>
          <w:sz w:val="24"/>
        </w:rPr>
        <w:t>三维体数据的一个主要来源是医学影像，</w:t>
      </w:r>
      <w:r w:rsidR="00315FC9">
        <w:rPr>
          <w:rFonts w:ascii="宋体" w:eastAsia="宋体" w:hAnsi="宋体" w:hint="eastAsia"/>
          <w:sz w:val="24"/>
        </w:rPr>
        <w:t>对于人体的某一特定组织结构，使用同一种测量方法得到的体数据，其标量值往往有着一个</w:t>
      </w:r>
      <w:r w:rsidR="00E7655D">
        <w:rPr>
          <w:rFonts w:ascii="宋体" w:eastAsia="宋体" w:hAnsi="宋体" w:hint="eastAsia"/>
          <w:sz w:val="24"/>
        </w:rPr>
        <w:t>大致</w:t>
      </w:r>
      <w:r w:rsidR="00315FC9">
        <w:rPr>
          <w:rFonts w:ascii="宋体" w:eastAsia="宋体" w:hAnsi="宋体" w:hint="eastAsia"/>
          <w:sz w:val="24"/>
        </w:rPr>
        <w:t>的范围。例如，在</w:t>
      </w:r>
      <w:r w:rsidR="00315FC9">
        <w:rPr>
          <w:rFonts w:ascii="宋体" w:eastAsia="宋体" w:hAnsi="宋体"/>
          <w:sz w:val="24"/>
        </w:rPr>
        <w:t>CT</w:t>
      </w:r>
      <w:r w:rsidR="00315FC9">
        <w:rPr>
          <w:rFonts w:ascii="宋体" w:eastAsia="宋体" w:hAnsi="宋体" w:hint="eastAsia"/>
          <w:sz w:val="24"/>
        </w:rPr>
        <w:t>中，仪器测量得到的CT值是由</w:t>
      </w:r>
      <w:r w:rsidR="00315FC9" w:rsidRPr="00FE347E">
        <w:rPr>
          <w:rFonts w:ascii="宋体" w:eastAsia="宋体" w:hAnsi="宋体" w:hint="eastAsia"/>
          <w:sz w:val="24"/>
        </w:rPr>
        <w:t>各种组织对</w:t>
      </w:r>
      <w:r w:rsidR="00315FC9" w:rsidRPr="00FE347E">
        <w:rPr>
          <w:rFonts w:ascii="宋体" w:eastAsia="宋体" w:hAnsi="宋体"/>
          <w:sz w:val="24"/>
        </w:rPr>
        <w:t>X</w:t>
      </w:r>
      <w:r w:rsidR="00315FC9">
        <w:rPr>
          <w:rFonts w:ascii="宋体" w:eastAsia="宋体" w:hAnsi="宋体" w:hint="eastAsia"/>
          <w:sz w:val="24"/>
        </w:rPr>
        <w:t>射</w:t>
      </w:r>
      <w:r w:rsidR="00315FC9" w:rsidRPr="00FE347E">
        <w:rPr>
          <w:rFonts w:ascii="宋体" w:eastAsia="宋体" w:hAnsi="宋体"/>
          <w:sz w:val="24"/>
        </w:rPr>
        <w:t>线的线性吸收系数</w:t>
      </w:r>
      <w:r w:rsidR="00315FC9">
        <w:rPr>
          <w:rFonts w:ascii="宋体" w:eastAsia="宋体" w:hAnsi="宋体" w:hint="eastAsia"/>
          <w:sz w:val="24"/>
        </w:rPr>
        <w:t>(μ值</w:t>
      </w:r>
      <w:r w:rsidR="00315FC9">
        <w:rPr>
          <w:rFonts w:ascii="宋体" w:eastAsia="宋体" w:hAnsi="宋体"/>
          <w:sz w:val="24"/>
        </w:rPr>
        <w:t>)</w:t>
      </w:r>
      <w:r w:rsidR="00315FC9" w:rsidRPr="00FE347E">
        <w:rPr>
          <w:rFonts w:ascii="宋体" w:eastAsia="宋体" w:hAnsi="宋体"/>
          <w:sz w:val="24"/>
        </w:rPr>
        <w:t>决定</w:t>
      </w:r>
      <w:r w:rsidR="00315FC9">
        <w:rPr>
          <w:rFonts w:ascii="宋体" w:eastAsia="宋体" w:hAnsi="宋体" w:hint="eastAsia"/>
          <w:sz w:val="24"/>
        </w:rPr>
        <w:t>的</w:t>
      </w:r>
      <w:r w:rsidR="0020701F">
        <w:rPr>
          <w:rFonts w:ascii="宋体" w:eastAsia="宋体" w:hAnsi="宋体" w:hint="eastAsia"/>
          <w:sz w:val="24"/>
        </w:rPr>
        <w:t>，正常情况下，肌肉的CT值在40H</w:t>
      </w:r>
      <w:r w:rsidR="005F28EF">
        <w:rPr>
          <w:rFonts w:ascii="宋体" w:eastAsia="宋体" w:hAnsi="宋体"/>
          <w:sz w:val="24"/>
        </w:rPr>
        <w:t>U</w:t>
      </w:r>
      <w:r w:rsidR="005F28EF">
        <w:rPr>
          <w:rStyle w:val="af8"/>
          <w:rFonts w:ascii="宋体" w:eastAsia="宋体" w:hAnsi="宋体"/>
          <w:sz w:val="24"/>
        </w:rPr>
        <w:footnoteReference w:id="1"/>
      </w:r>
      <w:r w:rsidR="0020701F">
        <w:rPr>
          <w:rFonts w:ascii="宋体" w:eastAsia="宋体" w:hAnsi="宋体" w:hint="eastAsia"/>
          <w:sz w:val="24"/>
        </w:rPr>
        <w:t>到80H</w:t>
      </w:r>
      <w:r w:rsidR="005F28EF">
        <w:rPr>
          <w:rFonts w:ascii="宋体" w:eastAsia="宋体" w:hAnsi="宋体"/>
          <w:sz w:val="24"/>
        </w:rPr>
        <w:t>U</w:t>
      </w:r>
      <w:r w:rsidR="0020701F">
        <w:rPr>
          <w:rFonts w:ascii="宋体" w:eastAsia="宋体" w:hAnsi="宋体" w:hint="eastAsia"/>
          <w:sz w:val="24"/>
        </w:rPr>
        <w:t>之间，骨头的CT值在400Hu以上。因此，将测量结果重建为三维体数据后，一个特定组织结构的标量值也会有</w:t>
      </w:r>
      <w:r w:rsidR="00E7655D">
        <w:rPr>
          <w:rFonts w:ascii="宋体" w:eastAsia="宋体" w:hAnsi="宋体" w:hint="eastAsia"/>
          <w:sz w:val="24"/>
        </w:rPr>
        <w:t>大致</w:t>
      </w:r>
      <w:r w:rsidR="0020701F">
        <w:rPr>
          <w:rFonts w:ascii="宋体" w:eastAsia="宋体" w:hAnsi="宋体" w:hint="eastAsia"/>
          <w:sz w:val="24"/>
        </w:rPr>
        <w:t>的范围，基于这些预先可知的范围，我们就可以预定义一些专门用来可视化这些组织结构的传递函数。本平台目前提供了骨头、</w:t>
      </w:r>
      <w:r w:rsidR="00E7655D" w:rsidRPr="00E7655D">
        <w:rPr>
          <w:rFonts w:ascii="宋体" w:eastAsia="宋体" w:hAnsi="宋体" w:hint="eastAsia"/>
          <w:sz w:val="24"/>
        </w:rPr>
        <w:t>皮肤与肌肉</w:t>
      </w:r>
      <w:r w:rsidR="0020701F">
        <w:rPr>
          <w:rFonts w:ascii="宋体" w:eastAsia="宋体" w:hAnsi="宋体" w:hint="eastAsia"/>
          <w:sz w:val="24"/>
        </w:rPr>
        <w:t>这三种结构的</w:t>
      </w:r>
      <w:r w:rsidR="00E7655D">
        <w:rPr>
          <w:rFonts w:ascii="宋体" w:eastAsia="宋体" w:hAnsi="宋体" w:hint="eastAsia"/>
          <w:sz w:val="24"/>
        </w:rPr>
        <w:t>标量-颜色传递函数和标量-不透明度</w:t>
      </w:r>
      <w:r w:rsidR="0020701F">
        <w:rPr>
          <w:rFonts w:ascii="宋体" w:eastAsia="宋体" w:hAnsi="宋体" w:hint="eastAsia"/>
          <w:sz w:val="24"/>
        </w:rPr>
        <w:t>传递函数，</w:t>
      </w:r>
      <w:r w:rsidR="00D9030B">
        <w:rPr>
          <w:rFonts w:ascii="宋体" w:eastAsia="宋体" w:hAnsi="宋体" w:hint="eastAsia"/>
          <w:sz w:val="24"/>
        </w:rPr>
        <w:t>可视化效果</w:t>
      </w:r>
      <w:r w:rsidR="0020701F">
        <w:rPr>
          <w:rFonts w:ascii="宋体" w:eastAsia="宋体" w:hAnsi="宋体" w:hint="eastAsia"/>
          <w:sz w:val="24"/>
        </w:rPr>
        <w:t>如图5.2所示。</w:t>
      </w:r>
      <w:r w:rsidR="00E7655D">
        <w:rPr>
          <w:rFonts w:ascii="宋体" w:eastAsia="宋体" w:hAnsi="宋体" w:hint="eastAsia"/>
          <w:sz w:val="24"/>
        </w:rPr>
        <w:t>但由于在不同环境下，同一组织结构的标量值范围总会有些许的差异，因此预设的传递函数只能提供初始的体绘制概览效果。</w:t>
      </w:r>
    </w:p>
    <w:p w14:paraId="00D93930" w14:textId="77777777" w:rsidR="00D9030B" w:rsidRDefault="00D9030B" w:rsidP="00A7712F">
      <w:pPr>
        <w:spacing w:line="400" w:lineRule="exact"/>
        <w:ind w:firstLineChars="200" w:firstLine="480"/>
        <w:rPr>
          <w:rFonts w:ascii="宋体" w:eastAsia="宋体" w:hAnsi="宋体"/>
          <w:sz w:val="24"/>
        </w:rPr>
      </w:pP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2826"/>
        <w:gridCol w:w="2805"/>
      </w:tblGrid>
      <w:tr w:rsidR="00E7655D" w14:paraId="69079CE9" w14:textId="77777777" w:rsidTr="00E7655D">
        <w:trPr>
          <w:jc w:val="center"/>
        </w:trPr>
        <w:tc>
          <w:tcPr>
            <w:tcW w:w="2781" w:type="dxa"/>
          </w:tcPr>
          <w:p w14:paraId="689682F0" w14:textId="013ED445" w:rsidR="0020701F" w:rsidRDefault="00E7655D" w:rsidP="0020701F">
            <w:pPr>
              <w:jc w:val="center"/>
            </w:pPr>
            <w:r>
              <w:rPr>
                <w:noProof/>
              </w:rPr>
              <w:drawing>
                <wp:inline distT="0" distB="0" distL="0" distR="0" wp14:anchorId="6261FD88" wp14:editId="27C70285">
                  <wp:extent cx="1705970" cy="1957572"/>
                  <wp:effectExtent l="0" t="0" r="889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IM截图2019051515063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44013" cy="2001226"/>
                          </a:xfrm>
                          <a:prstGeom prst="rect">
                            <a:avLst/>
                          </a:prstGeom>
                        </pic:spPr>
                      </pic:pic>
                    </a:graphicData>
                  </a:graphic>
                </wp:inline>
              </w:drawing>
            </w:r>
          </w:p>
        </w:tc>
        <w:tc>
          <w:tcPr>
            <w:tcW w:w="2772" w:type="dxa"/>
          </w:tcPr>
          <w:p w14:paraId="712A2E64" w14:textId="7030E2D8" w:rsidR="0020701F" w:rsidRDefault="00E7655D" w:rsidP="0020701F">
            <w:pPr>
              <w:jc w:val="center"/>
            </w:pPr>
            <w:r>
              <w:rPr>
                <w:noProof/>
              </w:rPr>
              <w:drawing>
                <wp:inline distT="0" distB="0" distL="0" distR="0" wp14:anchorId="1E7B644B" wp14:editId="3495E923">
                  <wp:extent cx="1657015" cy="1958453"/>
                  <wp:effectExtent l="0" t="0" r="635"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IM截图2019051515083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83653" cy="1989937"/>
                          </a:xfrm>
                          <a:prstGeom prst="rect">
                            <a:avLst/>
                          </a:prstGeom>
                        </pic:spPr>
                      </pic:pic>
                    </a:graphicData>
                  </a:graphic>
                </wp:inline>
              </w:drawing>
            </w:r>
          </w:p>
        </w:tc>
        <w:tc>
          <w:tcPr>
            <w:tcW w:w="2743" w:type="dxa"/>
          </w:tcPr>
          <w:p w14:paraId="7A42A02B" w14:textId="63763F6C" w:rsidR="0020701F" w:rsidRDefault="00E7655D" w:rsidP="0020701F">
            <w:pPr>
              <w:keepNext/>
            </w:pPr>
            <w:r>
              <w:rPr>
                <w:noProof/>
              </w:rPr>
              <w:drawing>
                <wp:inline distT="0" distB="0" distL="0" distR="0" wp14:anchorId="4A6C03FA" wp14:editId="5080A151">
                  <wp:extent cx="1644555" cy="1959369"/>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IM截图2019051515192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12346" cy="2040137"/>
                          </a:xfrm>
                          <a:prstGeom prst="rect">
                            <a:avLst/>
                          </a:prstGeom>
                        </pic:spPr>
                      </pic:pic>
                    </a:graphicData>
                  </a:graphic>
                </wp:inline>
              </w:drawing>
            </w:r>
          </w:p>
        </w:tc>
      </w:tr>
    </w:tbl>
    <w:p w14:paraId="32979D7F" w14:textId="769804AB" w:rsidR="00B4319F" w:rsidRPr="005F28EF" w:rsidRDefault="0020701F" w:rsidP="00D9030B">
      <w:pPr>
        <w:pStyle w:val="af3"/>
        <w:jc w:val="center"/>
        <w:rPr>
          <w:rFonts w:ascii="宋体" w:eastAsia="宋体" w:hAnsi="宋体"/>
          <w:sz w:val="21"/>
          <w:szCs w:val="21"/>
        </w:rPr>
      </w:pPr>
      <w:r w:rsidRPr="00B4319F">
        <w:rPr>
          <w:rFonts w:ascii="宋体" w:eastAsia="宋体" w:hAnsi="宋体" w:hint="eastAsia"/>
          <w:kern w:val="0"/>
          <w:sz w:val="21"/>
          <w:szCs w:val="21"/>
        </w:rPr>
        <w:t>图5.</w:t>
      </w:r>
      <w:r w:rsidR="00B4319F" w:rsidRPr="00B4319F">
        <w:rPr>
          <w:rFonts w:ascii="宋体" w:eastAsia="宋体" w:hAnsi="宋体" w:hint="eastAsia"/>
          <w:kern w:val="0"/>
          <w:sz w:val="21"/>
          <w:szCs w:val="21"/>
        </w:rPr>
        <w:t>2</w:t>
      </w:r>
      <w:r w:rsidRPr="00B4319F">
        <w:rPr>
          <w:rFonts w:ascii="宋体" w:eastAsia="宋体" w:hAnsi="宋体" w:hint="eastAsia"/>
          <w:kern w:val="0"/>
          <w:sz w:val="21"/>
          <w:szCs w:val="21"/>
        </w:rPr>
        <w:t xml:space="preserve"> </w:t>
      </w:r>
      <w:r w:rsidR="00B4319F" w:rsidRPr="00B4319F">
        <w:rPr>
          <w:rFonts w:ascii="宋体" w:eastAsia="宋体" w:hAnsi="宋体" w:hint="eastAsia"/>
          <w:kern w:val="0"/>
          <w:sz w:val="21"/>
          <w:szCs w:val="21"/>
        </w:rPr>
        <w:t>传递函数预设</w:t>
      </w:r>
      <w:r w:rsidRPr="00B4319F">
        <w:rPr>
          <w:rFonts w:ascii="宋体" w:eastAsia="宋体" w:hAnsi="宋体" w:hint="eastAsia"/>
          <w:kern w:val="0"/>
          <w:sz w:val="21"/>
          <w:szCs w:val="21"/>
        </w:rPr>
        <w:t>功能。</w:t>
      </w:r>
      <w:r w:rsidR="00B4319F" w:rsidRPr="00B4319F">
        <w:rPr>
          <w:rFonts w:ascii="宋体" w:eastAsia="宋体" w:hAnsi="宋体" w:hint="eastAsia"/>
          <w:kern w:val="0"/>
          <w:sz w:val="21"/>
          <w:szCs w:val="21"/>
        </w:rPr>
        <w:t>分别</w:t>
      </w:r>
      <w:r w:rsidR="00B4319F">
        <w:rPr>
          <w:rFonts w:ascii="宋体" w:eastAsia="宋体" w:hAnsi="宋体" w:hint="eastAsia"/>
          <w:kern w:val="0"/>
          <w:sz w:val="21"/>
          <w:szCs w:val="21"/>
        </w:rPr>
        <w:t>通过</w:t>
      </w:r>
      <w:r w:rsidR="00B4319F" w:rsidRPr="00B4319F">
        <w:rPr>
          <w:rFonts w:ascii="宋体" w:eastAsia="宋体" w:hAnsi="宋体" w:hint="eastAsia"/>
          <w:kern w:val="0"/>
          <w:sz w:val="21"/>
          <w:szCs w:val="21"/>
        </w:rPr>
        <w:t>三种预设的传递函数来可视化</w:t>
      </w:r>
      <w:r w:rsidR="00B4319F" w:rsidRPr="00B4319F">
        <w:rPr>
          <w:rFonts w:ascii="宋体" w:eastAsia="宋体" w:hAnsi="宋体" w:hint="eastAsia"/>
          <w:sz w:val="21"/>
          <w:szCs w:val="21"/>
        </w:rPr>
        <w:t>骨头、</w:t>
      </w:r>
      <w:bookmarkStart w:id="1520" w:name="_Hlk8826380"/>
      <w:r w:rsidR="00B4319F" w:rsidRPr="00B4319F">
        <w:rPr>
          <w:rFonts w:ascii="宋体" w:eastAsia="宋体" w:hAnsi="宋体" w:hint="eastAsia"/>
          <w:sz w:val="21"/>
          <w:szCs w:val="21"/>
        </w:rPr>
        <w:t>皮肤</w:t>
      </w:r>
      <w:r w:rsidR="00E7655D">
        <w:rPr>
          <w:rFonts w:ascii="宋体" w:eastAsia="宋体" w:hAnsi="宋体" w:hint="eastAsia"/>
          <w:sz w:val="21"/>
          <w:szCs w:val="21"/>
        </w:rPr>
        <w:t>与</w:t>
      </w:r>
      <w:r w:rsidR="00E7655D" w:rsidRPr="00B4319F">
        <w:rPr>
          <w:rFonts w:ascii="宋体" w:eastAsia="宋体" w:hAnsi="宋体" w:hint="eastAsia"/>
          <w:sz w:val="21"/>
          <w:szCs w:val="21"/>
        </w:rPr>
        <w:t>肌肉</w:t>
      </w:r>
      <w:bookmarkEnd w:id="1520"/>
      <w:r w:rsidR="00B4319F" w:rsidRPr="00B4319F">
        <w:rPr>
          <w:rFonts w:ascii="宋体" w:eastAsia="宋体" w:hAnsi="宋体" w:hint="eastAsia"/>
          <w:sz w:val="21"/>
          <w:szCs w:val="21"/>
        </w:rPr>
        <w:t>。</w:t>
      </w:r>
    </w:p>
    <w:p w14:paraId="2DF916BE" w14:textId="0724B698" w:rsidR="00A7712F" w:rsidRDefault="005D0256" w:rsidP="00A7712F">
      <w:pPr>
        <w:spacing w:line="400" w:lineRule="exact"/>
        <w:ind w:firstLineChars="200" w:firstLine="480"/>
        <w:rPr>
          <w:rFonts w:ascii="宋体" w:eastAsia="宋体" w:hAnsi="宋体"/>
          <w:sz w:val="24"/>
        </w:rPr>
      </w:pPr>
      <w:r>
        <w:rPr>
          <w:rFonts w:ascii="宋体" w:eastAsia="宋体" w:hAnsi="宋体"/>
          <w:sz w:val="24"/>
        </w:rPr>
        <w:t>(</w:t>
      </w:r>
      <w:r w:rsidR="00B4319F">
        <w:rPr>
          <w:rFonts w:ascii="宋体" w:eastAsia="宋体" w:hAnsi="宋体" w:hint="eastAsia"/>
          <w:sz w:val="24"/>
        </w:rPr>
        <w:t>3</w:t>
      </w:r>
      <w:r>
        <w:rPr>
          <w:rFonts w:ascii="宋体" w:eastAsia="宋体" w:hAnsi="宋体"/>
          <w:sz w:val="24"/>
        </w:rPr>
        <w:t>)</w:t>
      </w:r>
      <w:r w:rsidR="00A7712F">
        <w:rPr>
          <w:rFonts w:ascii="宋体" w:eastAsia="宋体" w:hAnsi="宋体" w:hint="eastAsia"/>
          <w:sz w:val="24"/>
        </w:rPr>
        <w:t>.</w:t>
      </w:r>
      <w:r w:rsidR="00A7712F">
        <w:rPr>
          <w:rFonts w:ascii="宋体" w:eastAsia="宋体" w:hAnsi="宋体"/>
          <w:sz w:val="24"/>
        </w:rPr>
        <w:t xml:space="preserve"> </w:t>
      </w:r>
      <w:r w:rsidR="00A7712F">
        <w:rPr>
          <w:rFonts w:ascii="宋体" w:eastAsia="宋体" w:hAnsi="宋体" w:hint="eastAsia"/>
          <w:sz w:val="24"/>
        </w:rPr>
        <w:t>数据探针</w:t>
      </w:r>
    </w:p>
    <w:p w14:paraId="26DDA7AA" w14:textId="2332D782" w:rsidR="00A7712F" w:rsidRDefault="00A7712F" w:rsidP="00A7712F">
      <w:pPr>
        <w:spacing w:line="400" w:lineRule="exact"/>
        <w:ind w:firstLineChars="200" w:firstLine="480"/>
        <w:rPr>
          <w:rFonts w:ascii="宋体" w:eastAsia="宋体" w:hAnsi="宋体"/>
          <w:sz w:val="24"/>
        </w:rPr>
      </w:pPr>
      <w:r w:rsidRPr="00A7712F">
        <w:rPr>
          <w:rFonts w:ascii="宋体" w:eastAsia="宋体" w:hAnsi="宋体" w:hint="eastAsia"/>
          <w:sz w:val="24"/>
        </w:rPr>
        <w:t>非领域专家的人</w:t>
      </w:r>
      <w:r>
        <w:rPr>
          <w:rFonts w:ascii="宋体" w:eastAsia="宋体" w:hAnsi="宋体" w:hint="eastAsia"/>
          <w:sz w:val="24"/>
        </w:rPr>
        <w:t>通常无法理解传递函数的定义域所代表的含义，因此在设计传递函数时，只能遍历全部定义域，直到找到</w:t>
      </w:r>
      <w:r w:rsidR="00C24637">
        <w:rPr>
          <w:rFonts w:ascii="宋体" w:eastAsia="宋体" w:hAnsi="宋体" w:hint="eastAsia"/>
          <w:sz w:val="24"/>
        </w:rPr>
        <w:t>感兴趣区域</w:t>
      </w:r>
      <w:r w:rsidR="00D9030B">
        <w:rPr>
          <w:rFonts w:ascii="宋体" w:eastAsia="宋体" w:hAnsi="宋体" w:hint="eastAsia"/>
          <w:sz w:val="24"/>
        </w:rPr>
        <w:t>所在</w:t>
      </w:r>
      <w:r w:rsidR="00C24637">
        <w:rPr>
          <w:rFonts w:ascii="宋体" w:eastAsia="宋体" w:hAnsi="宋体" w:hint="eastAsia"/>
          <w:sz w:val="24"/>
        </w:rPr>
        <w:t>范围。</w:t>
      </w:r>
      <w:r w:rsidR="00E263B2">
        <w:rPr>
          <w:rFonts w:ascii="宋体" w:eastAsia="宋体" w:hAnsi="宋体" w:hint="eastAsia"/>
          <w:sz w:val="24"/>
        </w:rPr>
        <w:t>本平台设计的数据探针功能能够让用户点击查看三维体数据场中各点的标量值与梯度值，建立起数据</w:t>
      </w:r>
      <w:r w:rsidR="003B7953">
        <w:rPr>
          <w:rFonts w:ascii="宋体" w:eastAsia="宋体" w:hAnsi="宋体" w:hint="eastAsia"/>
          <w:sz w:val="24"/>
        </w:rPr>
        <w:t>值</w:t>
      </w:r>
      <w:r w:rsidR="00E263B2">
        <w:rPr>
          <w:rFonts w:ascii="宋体" w:eastAsia="宋体" w:hAnsi="宋体" w:hint="eastAsia"/>
          <w:sz w:val="24"/>
        </w:rPr>
        <w:t>与</w:t>
      </w:r>
      <w:r w:rsidR="003B7953">
        <w:rPr>
          <w:rFonts w:ascii="宋体" w:eastAsia="宋体" w:hAnsi="宋体" w:hint="eastAsia"/>
          <w:sz w:val="24"/>
        </w:rPr>
        <w:t>可视化效果之间的关联，从而帮助用户选择感兴趣区域与设计传递函数。该功能通过体数据横断面显示窗口提供给用户，</w:t>
      </w:r>
      <w:r w:rsidR="00D80933">
        <w:rPr>
          <w:rFonts w:ascii="宋体" w:eastAsia="宋体" w:hAnsi="宋体" w:hint="eastAsia"/>
          <w:sz w:val="24"/>
        </w:rPr>
        <w:t>如图5.</w:t>
      </w:r>
      <w:r w:rsidR="00B4319F">
        <w:rPr>
          <w:rFonts w:ascii="宋体" w:eastAsia="宋体" w:hAnsi="宋体" w:hint="eastAsia"/>
          <w:sz w:val="24"/>
        </w:rPr>
        <w:t>3</w:t>
      </w:r>
      <w:r w:rsidR="00D80933">
        <w:rPr>
          <w:rFonts w:ascii="宋体" w:eastAsia="宋体" w:hAnsi="宋体" w:hint="eastAsia"/>
          <w:sz w:val="24"/>
        </w:rPr>
        <w:t>所示，</w:t>
      </w:r>
      <w:r w:rsidR="003B7953">
        <w:rPr>
          <w:rFonts w:ascii="宋体" w:eastAsia="宋体" w:hAnsi="宋体" w:hint="eastAsia"/>
          <w:sz w:val="24"/>
        </w:rPr>
        <w:t>用户在该窗口滚动鼠标或拖动滑条改变切片的位置，即改变体数据的Z轴；通过拖动鼠标右键改变图像大小；通过鼠标左键点击查看该点在体数据中的</w:t>
      </w:r>
      <w:r w:rsidR="00D80933">
        <w:rPr>
          <w:rFonts w:ascii="宋体" w:eastAsia="宋体" w:hAnsi="宋体" w:hint="eastAsia"/>
          <w:sz w:val="24"/>
        </w:rPr>
        <w:t>坐标以及标量值与梯度幅值。</w:t>
      </w:r>
    </w:p>
    <w:p w14:paraId="72E4C189" w14:textId="1C7DDF7B" w:rsidR="003B7953" w:rsidRDefault="00D80933" w:rsidP="003B7953">
      <w:pPr>
        <w:keepNext/>
        <w:jc w:val="center"/>
      </w:pPr>
      <w:r>
        <w:rPr>
          <w:noProof/>
        </w:rPr>
        <w:lastRenderedPageBreak/>
        <w:drawing>
          <wp:inline distT="0" distB="0" distL="0" distR="0" wp14:anchorId="23F32144" wp14:editId="669CCB8B">
            <wp:extent cx="3248167" cy="3310366"/>
            <wp:effectExtent l="0" t="0" r="952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截图20190514132812.png"/>
                    <pic:cNvPicPr/>
                  </pic:nvPicPr>
                  <pic:blipFill>
                    <a:blip r:embed="rId39">
                      <a:extLst>
                        <a:ext uri="{28A0092B-C50C-407E-A947-70E740481C1C}">
                          <a14:useLocalDpi xmlns:a14="http://schemas.microsoft.com/office/drawing/2010/main" val="0"/>
                        </a:ext>
                      </a:extLst>
                    </a:blip>
                    <a:stretch>
                      <a:fillRect/>
                    </a:stretch>
                  </pic:blipFill>
                  <pic:spPr>
                    <a:xfrm>
                      <a:off x="0" y="0"/>
                      <a:ext cx="3285176" cy="3348083"/>
                    </a:xfrm>
                    <a:prstGeom prst="rect">
                      <a:avLst/>
                    </a:prstGeom>
                  </pic:spPr>
                </pic:pic>
              </a:graphicData>
            </a:graphic>
          </wp:inline>
        </w:drawing>
      </w:r>
    </w:p>
    <w:p w14:paraId="122AA6D9" w14:textId="5F838949" w:rsidR="003B7953" w:rsidRDefault="003B7953" w:rsidP="003B7953">
      <w:pPr>
        <w:pStyle w:val="af3"/>
        <w:jc w:val="center"/>
        <w:rPr>
          <w:rFonts w:ascii="宋体" w:eastAsia="宋体" w:hAnsi="宋体"/>
          <w:kern w:val="0"/>
          <w:sz w:val="21"/>
          <w:szCs w:val="21"/>
        </w:rPr>
      </w:pPr>
      <w:bookmarkStart w:id="1521" w:name="_Hlk8736497"/>
      <w:r w:rsidRPr="008F3C8E">
        <w:rPr>
          <w:rFonts w:ascii="宋体" w:eastAsia="宋体" w:hAnsi="宋体" w:hint="eastAsia"/>
          <w:kern w:val="0"/>
          <w:sz w:val="21"/>
          <w:szCs w:val="21"/>
        </w:rPr>
        <w:t>图5.</w:t>
      </w:r>
      <w:r w:rsidR="00B4319F">
        <w:rPr>
          <w:rFonts w:ascii="宋体" w:eastAsia="宋体" w:hAnsi="宋体" w:hint="eastAsia"/>
          <w:kern w:val="0"/>
          <w:sz w:val="21"/>
          <w:szCs w:val="21"/>
        </w:rPr>
        <w:t>3</w:t>
      </w:r>
      <w:r w:rsidRPr="008F3C8E">
        <w:rPr>
          <w:rFonts w:ascii="宋体" w:eastAsia="宋体" w:hAnsi="宋体" w:hint="eastAsia"/>
          <w:kern w:val="0"/>
          <w:sz w:val="21"/>
          <w:szCs w:val="21"/>
        </w:rPr>
        <w:t xml:space="preserve"> </w:t>
      </w:r>
      <w:r>
        <w:rPr>
          <w:rFonts w:ascii="宋体" w:eastAsia="宋体" w:hAnsi="宋体" w:hint="eastAsia"/>
          <w:kern w:val="0"/>
          <w:sz w:val="21"/>
          <w:szCs w:val="21"/>
        </w:rPr>
        <w:t>数据探针功能</w:t>
      </w:r>
      <w:bookmarkEnd w:id="1521"/>
      <w:r w:rsidRPr="008F3C8E">
        <w:rPr>
          <w:rFonts w:ascii="宋体" w:eastAsia="宋体" w:hAnsi="宋体" w:hint="eastAsia"/>
          <w:kern w:val="0"/>
          <w:sz w:val="21"/>
          <w:szCs w:val="21"/>
        </w:rPr>
        <w:t>。</w:t>
      </w:r>
    </w:p>
    <w:p w14:paraId="5436A131" w14:textId="77777777" w:rsidR="00B4319F" w:rsidRPr="00B4319F" w:rsidRDefault="00B4319F" w:rsidP="00B4319F"/>
    <w:p w14:paraId="0A007172" w14:textId="3A988EF0" w:rsidR="003B7953" w:rsidRDefault="005D0256" w:rsidP="00A7712F">
      <w:pPr>
        <w:spacing w:line="400" w:lineRule="exact"/>
        <w:ind w:firstLineChars="200" w:firstLine="480"/>
        <w:rPr>
          <w:rFonts w:ascii="宋体" w:eastAsia="宋体" w:hAnsi="宋体"/>
          <w:sz w:val="24"/>
        </w:rPr>
      </w:pPr>
      <w:r>
        <w:rPr>
          <w:rFonts w:ascii="宋体" w:eastAsia="宋体" w:hAnsi="宋体"/>
          <w:sz w:val="24"/>
        </w:rPr>
        <w:t>(</w:t>
      </w:r>
      <w:r w:rsidR="00B4319F">
        <w:rPr>
          <w:rFonts w:ascii="宋体" w:eastAsia="宋体" w:hAnsi="宋体" w:hint="eastAsia"/>
          <w:sz w:val="24"/>
        </w:rPr>
        <w:t>4</w:t>
      </w:r>
      <w:r>
        <w:rPr>
          <w:rFonts w:ascii="宋体" w:eastAsia="宋体" w:hAnsi="宋体"/>
          <w:sz w:val="24"/>
        </w:rPr>
        <w:t>)</w:t>
      </w:r>
      <w:r w:rsidR="003B7953">
        <w:rPr>
          <w:rFonts w:ascii="宋体" w:eastAsia="宋体" w:hAnsi="宋体" w:hint="eastAsia"/>
          <w:sz w:val="24"/>
        </w:rPr>
        <w:t>.</w:t>
      </w:r>
      <w:r w:rsidR="003B7953">
        <w:rPr>
          <w:rFonts w:ascii="宋体" w:eastAsia="宋体" w:hAnsi="宋体"/>
          <w:sz w:val="24"/>
        </w:rPr>
        <w:t xml:space="preserve"> </w:t>
      </w:r>
      <w:r w:rsidR="003B7953">
        <w:rPr>
          <w:rFonts w:ascii="宋体" w:eastAsia="宋体" w:hAnsi="宋体" w:hint="eastAsia"/>
          <w:sz w:val="24"/>
        </w:rPr>
        <w:t>感兴趣区域选择</w:t>
      </w:r>
    </w:p>
    <w:p w14:paraId="71B86CFD" w14:textId="39F4F266" w:rsidR="00B4319F" w:rsidRDefault="00D80933" w:rsidP="005F28EF">
      <w:pPr>
        <w:spacing w:line="400" w:lineRule="exact"/>
        <w:ind w:firstLineChars="200" w:firstLine="480"/>
        <w:rPr>
          <w:rFonts w:ascii="宋体" w:eastAsia="宋体" w:hAnsi="宋体"/>
          <w:kern w:val="0"/>
          <w:sz w:val="24"/>
          <w:szCs w:val="24"/>
        </w:rPr>
      </w:pPr>
      <w:r>
        <w:rPr>
          <w:rFonts w:ascii="宋体" w:eastAsia="宋体" w:hAnsi="宋体" w:hint="eastAsia"/>
          <w:sz w:val="24"/>
        </w:rPr>
        <w:t>通过数据探针功能，用户可以对体数据场中各区域的标量值以及梯度幅值有大概的认识，感兴趣区域选择功能能够帮助用户在此基础上更精确地选择想要绘制的区域。</w:t>
      </w:r>
      <w:r w:rsidR="00D63A28">
        <w:rPr>
          <w:rFonts w:ascii="宋体" w:eastAsia="宋体" w:hAnsi="宋体" w:hint="eastAsia"/>
          <w:sz w:val="24"/>
        </w:rPr>
        <w:t>该功能通过感兴趣区域调节窗口提供给用户，用户可通过双端滑条选择感兴趣区域的标量值范围，标量值处于该范围内的结构在窗口内可见，否则不可见。图5.</w:t>
      </w:r>
      <w:r w:rsidR="005D0256">
        <w:rPr>
          <w:rFonts w:ascii="宋体" w:eastAsia="宋体" w:hAnsi="宋体"/>
          <w:sz w:val="24"/>
        </w:rPr>
        <w:t>4</w:t>
      </w:r>
      <w:r w:rsidR="0024015A">
        <w:rPr>
          <w:rFonts w:ascii="宋体" w:eastAsia="宋体" w:hAnsi="宋体"/>
          <w:sz w:val="24"/>
        </w:rPr>
        <w:t>(a)(b)</w:t>
      </w:r>
      <w:r w:rsidR="00D63A28">
        <w:rPr>
          <w:rFonts w:ascii="宋体" w:eastAsia="宋体" w:hAnsi="宋体" w:hint="eastAsia"/>
          <w:sz w:val="24"/>
        </w:rPr>
        <w:t>所示分别是选择骨头与皮肤作为感兴趣区域。</w:t>
      </w:r>
      <w:r w:rsidR="0024015A" w:rsidRPr="001A2ED5">
        <w:rPr>
          <w:rFonts w:ascii="宋体" w:eastAsia="宋体" w:hAnsi="宋体"/>
          <w:sz w:val="24"/>
        </w:rPr>
        <w:t>在</w:t>
      </w:r>
      <w:r w:rsidR="0024015A" w:rsidRPr="001A2ED5">
        <w:rPr>
          <w:rFonts w:ascii="宋体" w:eastAsia="宋体" w:hAnsi="宋体" w:hint="eastAsia"/>
          <w:kern w:val="0"/>
          <w:sz w:val="24"/>
          <w:szCs w:val="21"/>
        </w:rPr>
        <w:t>感兴趣区域调节</w:t>
      </w:r>
      <w:r w:rsidR="0024015A">
        <w:rPr>
          <w:rFonts w:ascii="宋体" w:eastAsia="宋体" w:hAnsi="宋体" w:hint="eastAsia"/>
          <w:kern w:val="0"/>
          <w:sz w:val="24"/>
          <w:szCs w:val="21"/>
        </w:rPr>
        <w:t>窗口选定感兴趣区域之后，点击主界面“R</w:t>
      </w:r>
      <w:r w:rsidR="0024015A">
        <w:rPr>
          <w:rFonts w:ascii="宋体" w:eastAsia="宋体" w:hAnsi="宋体"/>
          <w:kern w:val="0"/>
          <w:sz w:val="24"/>
          <w:szCs w:val="21"/>
        </w:rPr>
        <w:t>OI</w:t>
      </w:r>
      <w:r w:rsidR="0024015A">
        <w:rPr>
          <w:rFonts w:ascii="宋体" w:eastAsia="宋体" w:hAnsi="宋体" w:hint="eastAsia"/>
          <w:kern w:val="0"/>
          <w:sz w:val="24"/>
          <w:szCs w:val="21"/>
        </w:rPr>
        <w:t>绘制”按钮，即可根据选定的区域范围生成矩形映射规则的标量-不透明</w:t>
      </w:r>
      <w:r w:rsidR="0024015A" w:rsidRPr="006C6DD4">
        <w:rPr>
          <w:rFonts w:ascii="宋体" w:eastAsia="宋体" w:hAnsi="宋体" w:hint="eastAsia"/>
          <w:kern w:val="0"/>
          <w:sz w:val="24"/>
          <w:szCs w:val="24"/>
        </w:rPr>
        <w:t>度传递函数，图5</w:t>
      </w:r>
      <w:r w:rsidR="0024015A">
        <w:rPr>
          <w:rFonts w:ascii="宋体" w:eastAsia="宋体" w:hAnsi="宋体"/>
          <w:kern w:val="0"/>
          <w:sz w:val="24"/>
          <w:szCs w:val="24"/>
        </w:rPr>
        <w:t>.4</w:t>
      </w:r>
      <w:r w:rsidR="0024015A">
        <w:rPr>
          <w:rFonts w:ascii="宋体" w:eastAsia="宋体" w:hAnsi="宋体" w:hint="eastAsia"/>
          <w:kern w:val="0"/>
          <w:sz w:val="24"/>
          <w:szCs w:val="24"/>
        </w:rPr>
        <w:t>(</w:t>
      </w:r>
      <w:r w:rsidR="0024015A">
        <w:rPr>
          <w:rFonts w:ascii="宋体" w:eastAsia="宋体" w:hAnsi="宋体"/>
          <w:kern w:val="0"/>
          <w:sz w:val="24"/>
          <w:szCs w:val="24"/>
        </w:rPr>
        <w:t>c)(d)</w:t>
      </w:r>
      <w:r w:rsidR="0024015A" w:rsidRPr="006C6DD4">
        <w:rPr>
          <w:rFonts w:ascii="宋体" w:eastAsia="宋体" w:hAnsi="宋体" w:hint="eastAsia"/>
          <w:kern w:val="0"/>
          <w:sz w:val="24"/>
          <w:szCs w:val="24"/>
        </w:rPr>
        <w:t>所示为根据图5.</w:t>
      </w:r>
      <w:r w:rsidR="0024015A" w:rsidRPr="006C6DD4">
        <w:rPr>
          <w:rFonts w:ascii="宋体" w:eastAsia="宋体" w:hAnsi="宋体"/>
          <w:kern w:val="0"/>
          <w:sz w:val="24"/>
          <w:szCs w:val="24"/>
        </w:rPr>
        <w:t>4(b)</w:t>
      </w:r>
      <w:r w:rsidR="0024015A" w:rsidRPr="006C6DD4">
        <w:rPr>
          <w:rFonts w:ascii="宋体" w:eastAsia="宋体" w:hAnsi="宋体" w:hint="eastAsia"/>
          <w:kern w:val="0"/>
          <w:sz w:val="24"/>
          <w:szCs w:val="24"/>
        </w:rPr>
        <w:t>生成的传递函数以及相应的体绘制图。</w:t>
      </w:r>
    </w:p>
    <w:p w14:paraId="6595D30F" w14:textId="77777777" w:rsidR="0069592E" w:rsidRPr="00D9030B" w:rsidRDefault="0069592E" w:rsidP="0069592E">
      <w:pPr>
        <w:spacing w:line="400" w:lineRule="exact"/>
        <w:ind w:firstLineChars="200" w:firstLine="480"/>
      </w:pPr>
      <w:r>
        <w:rPr>
          <w:rFonts w:ascii="宋体" w:eastAsia="宋体" w:hAnsi="宋体" w:hint="eastAsia"/>
          <w:sz w:val="24"/>
        </w:rPr>
        <w:t>为了更好地在切片图上显示感兴趣区域，感兴趣区域调节窗口还加入了窗宽窗位调节功能。原数据的标量值范围很大(</w:t>
      </w:r>
      <w:r>
        <w:rPr>
          <w:rFonts w:ascii="宋体" w:eastAsia="宋体" w:hAnsi="宋体"/>
          <w:sz w:val="24"/>
        </w:rPr>
        <w:t>10</w:t>
      </w:r>
      <w:r>
        <w:rPr>
          <w:rFonts w:ascii="宋体" w:eastAsia="宋体" w:hAnsi="宋体" w:hint="eastAsia"/>
          <w:sz w:val="24"/>
        </w:rPr>
        <w:t>到12</w:t>
      </w:r>
      <w:r>
        <w:rPr>
          <w:rFonts w:ascii="宋体" w:eastAsia="宋体" w:hAnsi="宋体"/>
          <w:sz w:val="24"/>
        </w:rPr>
        <w:t>bit)</w:t>
      </w:r>
      <w:r>
        <w:rPr>
          <w:rFonts w:ascii="宋体" w:eastAsia="宋体" w:hAnsi="宋体" w:hint="eastAsia"/>
          <w:sz w:val="24"/>
        </w:rPr>
        <w:t>，而显示器的颜色位深一般是8</w:t>
      </w:r>
      <w:r>
        <w:rPr>
          <w:rFonts w:ascii="宋体" w:eastAsia="宋体" w:hAnsi="宋体"/>
          <w:sz w:val="24"/>
        </w:rPr>
        <w:t>bit</w:t>
      </w:r>
      <w:r>
        <w:rPr>
          <w:rFonts w:ascii="宋体" w:eastAsia="宋体" w:hAnsi="宋体" w:hint="eastAsia"/>
          <w:sz w:val="24"/>
        </w:rPr>
        <w:t>，通过窗宽窗位控制映射到8bit显示的原数据范围，窗位表示该范围的中心，窗宽表示该范围的宽度。在该窗口按住鼠标左键，左右移动调节窗宽，上下移动调节窗位。</w:t>
      </w:r>
    </w:p>
    <w:p w14:paraId="05040C86" w14:textId="77777777" w:rsidR="0069592E" w:rsidRPr="0069592E" w:rsidRDefault="0069592E" w:rsidP="005F28EF">
      <w:pPr>
        <w:spacing w:line="400" w:lineRule="exact"/>
        <w:ind w:firstLineChars="200" w:firstLine="480"/>
        <w:rPr>
          <w:rFonts w:ascii="宋体" w:eastAsia="宋体" w:hAnsi="宋体"/>
          <w:sz w:val="24"/>
        </w:rPr>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gridCol w:w="4148"/>
      </w:tblGrid>
      <w:tr w:rsidR="006C6DD4" w14:paraId="71CB1A9A" w14:textId="77777777" w:rsidTr="0024015A">
        <w:tc>
          <w:tcPr>
            <w:tcW w:w="4148" w:type="dxa"/>
          </w:tcPr>
          <w:p w14:paraId="5E6B5939" w14:textId="77777777" w:rsidR="00C86BC2" w:rsidRDefault="00D63A28" w:rsidP="00C86BC2">
            <w:pPr>
              <w:keepNext/>
              <w:jc w:val="center"/>
            </w:pPr>
            <w:r>
              <w:rPr>
                <w:rFonts w:hint="eastAsia"/>
                <w:noProof/>
              </w:rPr>
              <w:lastRenderedPageBreak/>
              <w:drawing>
                <wp:inline distT="0" distB="0" distL="0" distR="0" wp14:anchorId="75CC9D0D" wp14:editId="4EEFB864">
                  <wp:extent cx="2477068" cy="23718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IM截图20190514135345.png"/>
                          <pic:cNvPicPr/>
                        </pic:nvPicPr>
                        <pic:blipFill>
                          <a:blip r:embed="rId40">
                            <a:extLst>
                              <a:ext uri="{28A0092B-C50C-407E-A947-70E740481C1C}">
                                <a14:useLocalDpi xmlns:a14="http://schemas.microsoft.com/office/drawing/2010/main" val="0"/>
                              </a:ext>
                            </a:extLst>
                          </a:blip>
                          <a:stretch>
                            <a:fillRect/>
                          </a:stretch>
                        </pic:blipFill>
                        <pic:spPr>
                          <a:xfrm>
                            <a:off x="0" y="0"/>
                            <a:ext cx="2521261" cy="2414204"/>
                          </a:xfrm>
                          <a:prstGeom prst="rect">
                            <a:avLst/>
                          </a:prstGeom>
                        </pic:spPr>
                      </pic:pic>
                    </a:graphicData>
                  </a:graphic>
                </wp:inline>
              </w:drawing>
            </w:r>
          </w:p>
          <w:p w14:paraId="18F6B30F" w14:textId="2453B2D9" w:rsidR="00D63A28" w:rsidRPr="00C86BC2" w:rsidRDefault="00C86BC2" w:rsidP="00C86BC2">
            <w:pPr>
              <w:pStyle w:val="af3"/>
              <w:jc w:val="center"/>
              <w:rPr>
                <w:rFonts w:ascii="宋体" w:eastAsia="宋体" w:hAnsi="宋体"/>
                <w:sz w:val="21"/>
                <w:szCs w:val="21"/>
              </w:rPr>
            </w:pPr>
            <w:r w:rsidRPr="00C86BC2">
              <w:rPr>
                <w:rFonts w:ascii="宋体" w:eastAsia="宋体" w:hAnsi="宋体" w:hint="eastAsia"/>
                <w:sz w:val="21"/>
                <w:szCs w:val="21"/>
              </w:rPr>
              <w:t>(</w:t>
            </w:r>
            <w:r w:rsidRPr="00C86BC2">
              <w:rPr>
                <w:rFonts w:ascii="宋体" w:eastAsia="宋体" w:hAnsi="宋体"/>
                <w:sz w:val="21"/>
                <w:szCs w:val="21"/>
              </w:rPr>
              <w:t xml:space="preserve">a) </w:t>
            </w:r>
            <w:r w:rsidRPr="00C86BC2">
              <w:rPr>
                <w:rFonts w:ascii="宋体" w:eastAsia="宋体" w:hAnsi="宋体" w:hint="eastAsia"/>
                <w:sz w:val="21"/>
                <w:szCs w:val="21"/>
              </w:rPr>
              <w:t>选择骨头作为感兴趣区域</w:t>
            </w:r>
          </w:p>
        </w:tc>
        <w:tc>
          <w:tcPr>
            <w:tcW w:w="4148" w:type="dxa"/>
          </w:tcPr>
          <w:p w14:paraId="003CF353" w14:textId="77777777" w:rsidR="00C86BC2" w:rsidRDefault="00D63A28" w:rsidP="00C86BC2">
            <w:pPr>
              <w:keepNext/>
              <w:jc w:val="center"/>
            </w:pPr>
            <w:r>
              <w:rPr>
                <w:rFonts w:hint="eastAsia"/>
                <w:noProof/>
              </w:rPr>
              <w:drawing>
                <wp:inline distT="0" distB="0" distL="0" distR="0" wp14:anchorId="550C15B4" wp14:editId="6C634B06">
                  <wp:extent cx="2484988" cy="236440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IM截图20190514135605.png"/>
                          <pic:cNvPicPr/>
                        </pic:nvPicPr>
                        <pic:blipFill>
                          <a:blip r:embed="rId41">
                            <a:extLst>
                              <a:ext uri="{28A0092B-C50C-407E-A947-70E740481C1C}">
                                <a14:useLocalDpi xmlns:a14="http://schemas.microsoft.com/office/drawing/2010/main" val="0"/>
                              </a:ext>
                            </a:extLst>
                          </a:blip>
                          <a:stretch>
                            <a:fillRect/>
                          </a:stretch>
                        </pic:blipFill>
                        <pic:spPr>
                          <a:xfrm>
                            <a:off x="0" y="0"/>
                            <a:ext cx="2538668" cy="2415484"/>
                          </a:xfrm>
                          <a:prstGeom prst="rect">
                            <a:avLst/>
                          </a:prstGeom>
                        </pic:spPr>
                      </pic:pic>
                    </a:graphicData>
                  </a:graphic>
                </wp:inline>
              </w:drawing>
            </w:r>
          </w:p>
          <w:p w14:paraId="4B40034A" w14:textId="5D25A8D9" w:rsidR="00D63A28" w:rsidRDefault="00C86BC2" w:rsidP="00C86BC2">
            <w:pPr>
              <w:pStyle w:val="af3"/>
              <w:keepNext/>
              <w:jc w:val="center"/>
            </w:pPr>
            <w:r w:rsidRPr="00C86BC2">
              <w:rPr>
                <w:rFonts w:ascii="宋体" w:eastAsia="宋体" w:hAnsi="宋体" w:hint="eastAsia"/>
                <w:sz w:val="21"/>
                <w:szCs w:val="21"/>
              </w:rPr>
              <w:t>(</w:t>
            </w:r>
            <w:r>
              <w:rPr>
                <w:rFonts w:ascii="宋体" w:eastAsia="宋体" w:hAnsi="宋体" w:hint="eastAsia"/>
                <w:sz w:val="21"/>
                <w:szCs w:val="21"/>
              </w:rPr>
              <w:t>b</w:t>
            </w:r>
            <w:r w:rsidRPr="00C86BC2">
              <w:rPr>
                <w:rFonts w:ascii="宋体" w:eastAsia="宋体" w:hAnsi="宋体"/>
                <w:sz w:val="21"/>
                <w:szCs w:val="21"/>
              </w:rPr>
              <w:t xml:space="preserve">) </w:t>
            </w:r>
            <w:r w:rsidRPr="00C86BC2">
              <w:rPr>
                <w:rFonts w:ascii="宋体" w:eastAsia="宋体" w:hAnsi="宋体" w:hint="eastAsia"/>
                <w:sz w:val="21"/>
                <w:szCs w:val="21"/>
              </w:rPr>
              <w:t>选择</w:t>
            </w:r>
            <w:r>
              <w:rPr>
                <w:rFonts w:ascii="宋体" w:eastAsia="宋体" w:hAnsi="宋体" w:hint="eastAsia"/>
                <w:sz w:val="21"/>
                <w:szCs w:val="21"/>
              </w:rPr>
              <w:t>皮肤</w:t>
            </w:r>
            <w:r w:rsidRPr="00C86BC2">
              <w:rPr>
                <w:rFonts w:ascii="宋体" w:eastAsia="宋体" w:hAnsi="宋体" w:hint="eastAsia"/>
                <w:sz w:val="21"/>
                <w:szCs w:val="21"/>
              </w:rPr>
              <w:t>作为感兴趣区域</w:t>
            </w:r>
          </w:p>
        </w:tc>
      </w:tr>
      <w:tr w:rsidR="006C6DD4" w14:paraId="689839B2" w14:textId="77777777" w:rsidTr="008F04F4">
        <w:tc>
          <w:tcPr>
            <w:tcW w:w="4148" w:type="dxa"/>
            <w:vAlign w:val="bottom"/>
          </w:tcPr>
          <w:p w14:paraId="3133325E" w14:textId="77777777" w:rsidR="0024015A" w:rsidRDefault="0024015A" w:rsidP="008F04F4">
            <w:pPr>
              <w:keepNext/>
            </w:pPr>
          </w:p>
          <w:p w14:paraId="35232DB6" w14:textId="0E1D6BA1" w:rsidR="0024015A" w:rsidRDefault="006C6DD4" w:rsidP="008F04F4">
            <w:pPr>
              <w:keepNext/>
              <w:jc w:val="center"/>
            </w:pPr>
            <w:r>
              <w:rPr>
                <w:rFonts w:hint="eastAsia"/>
                <w:noProof/>
              </w:rPr>
              <w:drawing>
                <wp:inline distT="0" distB="0" distL="0" distR="0" wp14:anchorId="3CB731C1" wp14:editId="12614B45">
                  <wp:extent cx="2627194" cy="592115"/>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M截图20190514155612.png"/>
                          <pic:cNvPicPr/>
                        </pic:nvPicPr>
                        <pic:blipFill>
                          <a:blip r:embed="rId42">
                            <a:extLst>
                              <a:ext uri="{28A0092B-C50C-407E-A947-70E740481C1C}">
                                <a14:useLocalDpi xmlns:a14="http://schemas.microsoft.com/office/drawing/2010/main" val="0"/>
                              </a:ext>
                            </a:extLst>
                          </a:blip>
                          <a:stretch>
                            <a:fillRect/>
                          </a:stretch>
                        </pic:blipFill>
                        <pic:spPr>
                          <a:xfrm>
                            <a:off x="0" y="0"/>
                            <a:ext cx="2816449" cy="634769"/>
                          </a:xfrm>
                          <a:prstGeom prst="rect">
                            <a:avLst/>
                          </a:prstGeom>
                        </pic:spPr>
                      </pic:pic>
                    </a:graphicData>
                  </a:graphic>
                </wp:inline>
              </w:drawing>
            </w:r>
          </w:p>
          <w:p w14:paraId="3CAEABC4" w14:textId="05C1BE87" w:rsidR="0024015A" w:rsidRPr="0024015A" w:rsidRDefault="0024015A" w:rsidP="0024015A">
            <w:pPr>
              <w:pStyle w:val="af3"/>
              <w:jc w:val="center"/>
            </w:pPr>
            <w:r w:rsidRPr="00C86BC2">
              <w:rPr>
                <w:rFonts w:ascii="宋体" w:eastAsia="宋体" w:hAnsi="宋体" w:hint="eastAsia"/>
                <w:sz w:val="21"/>
                <w:szCs w:val="21"/>
              </w:rPr>
              <w:t>(</w:t>
            </w:r>
            <w:r>
              <w:rPr>
                <w:rFonts w:ascii="宋体" w:eastAsia="宋体" w:hAnsi="宋体" w:hint="eastAsia"/>
                <w:sz w:val="21"/>
                <w:szCs w:val="21"/>
              </w:rPr>
              <w:t>c</w:t>
            </w:r>
            <w:r w:rsidRPr="00C86BC2">
              <w:rPr>
                <w:rFonts w:ascii="宋体" w:eastAsia="宋体" w:hAnsi="宋体"/>
                <w:sz w:val="21"/>
                <w:szCs w:val="21"/>
              </w:rPr>
              <w:t xml:space="preserve">) </w:t>
            </w:r>
            <w:r>
              <w:rPr>
                <w:rFonts w:ascii="宋体" w:eastAsia="宋体" w:hAnsi="宋体" w:hint="eastAsia"/>
                <w:sz w:val="21"/>
                <w:szCs w:val="21"/>
              </w:rPr>
              <w:t>图(</w:t>
            </w:r>
            <w:r>
              <w:rPr>
                <w:rFonts w:ascii="宋体" w:eastAsia="宋体" w:hAnsi="宋体"/>
                <w:sz w:val="21"/>
                <w:szCs w:val="21"/>
              </w:rPr>
              <w:t>b)</w:t>
            </w:r>
            <w:r>
              <w:rPr>
                <w:rFonts w:ascii="宋体" w:eastAsia="宋体" w:hAnsi="宋体" w:hint="eastAsia"/>
                <w:sz w:val="21"/>
                <w:szCs w:val="21"/>
              </w:rPr>
              <w:t>对应的标量-不透明度传递函数</w:t>
            </w:r>
          </w:p>
        </w:tc>
        <w:tc>
          <w:tcPr>
            <w:tcW w:w="4148" w:type="dxa"/>
          </w:tcPr>
          <w:p w14:paraId="10F43816" w14:textId="77777777" w:rsidR="0024015A" w:rsidRDefault="006C6DD4" w:rsidP="0024015A">
            <w:pPr>
              <w:keepNext/>
              <w:jc w:val="center"/>
            </w:pPr>
            <w:r>
              <w:rPr>
                <w:rFonts w:hint="eastAsia"/>
                <w:noProof/>
              </w:rPr>
              <w:drawing>
                <wp:inline distT="0" distB="0" distL="0" distR="0" wp14:anchorId="47D81501" wp14:editId="70173BB9">
                  <wp:extent cx="2180495" cy="217681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IM截图2019051415563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40898" cy="2237119"/>
                          </a:xfrm>
                          <a:prstGeom prst="rect">
                            <a:avLst/>
                          </a:prstGeom>
                        </pic:spPr>
                      </pic:pic>
                    </a:graphicData>
                  </a:graphic>
                </wp:inline>
              </w:drawing>
            </w:r>
          </w:p>
          <w:p w14:paraId="14003FB2" w14:textId="2862546A" w:rsidR="006C6DD4" w:rsidRDefault="0024015A" w:rsidP="0024015A">
            <w:pPr>
              <w:pStyle w:val="af3"/>
              <w:jc w:val="center"/>
              <w:rPr>
                <w:noProof/>
              </w:rPr>
            </w:pPr>
            <w:r w:rsidRPr="00C86BC2">
              <w:rPr>
                <w:rFonts w:ascii="宋体" w:eastAsia="宋体" w:hAnsi="宋体" w:hint="eastAsia"/>
                <w:sz w:val="21"/>
                <w:szCs w:val="21"/>
              </w:rPr>
              <w:t>(</w:t>
            </w:r>
            <w:r>
              <w:rPr>
                <w:rFonts w:ascii="宋体" w:eastAsia="宋体" w:hAnsi="宋体"/>
                <w:sz w:val="21"/>
                <w:szCs w:val="21"/>
              </w:rPr>
              <w:t>d</w:t>
            </w:r>
            <w:r w:rsidRPr="00C86BC2">
              <w:rPr>
                <w:rFonts w:ascii="宋体" w:eastAsia="宋体" w:hAnsi="宋体"/>
                <w:sz w:val="21"/>
                <w:szCs w:val="21"/>
              </w:rPr>
              <w:t xml:space="preserve">) </w:t>
            </w:r>
            <w:r>
              <w:rPr>
                <w:rFonts w:ascii="宋体" w:eastAsia="宋体" w:hAnsi="宋体" w:hint="eastAsia"/>
                <w:sz w:val="21"/>
                <w:szCs w:val="21"/>
              </w:rPr>
              <w:t>图(</w:t>
            </w:r>
            <w:r>
              <w:rPr>
                <w:rFonts w:ascii="宋体" w:eastAsia="宋体" w:hAnsi="宋体"/>
                <w:sz w:val="21"/>
                <w:szCs w:val="21"/>
              </w:rPr>
              <w:t>b)</w:t>
            </w:r>
            <w:r>
              <w:rPr>
                <w:rFonts w:ascii="宋体" w:eastAsia="宋体" w:hAnsi="宋体" w:hint="eastAsia"/>
                <w:sz w:val="21"/>
                <w:szCs w:val="21"/>
              </w:rPr>
              <w:t>对应的体绘制图</w:t>
            </w:r>
          </w:p>
        </w:tc>
      </w:tr>
    </w:tbl>
    <w:p w14:paraId="5F5A3D98" w14:textId="2D0BD4F1" w:rsidR="00D9030B" w:rsidRPr="0069592E" w:rsidRDefault="00C86BC2" w:rsidP="0069592E">
      <w:pPr>
        <w:pStyle w:val="af3"/>
        <w:jc w:val="center"/>
        <w:rPr>
          <w:rFonts w:ascii="宋体" w:eastAsia="宋体" w:hAnsi="宋体"/>
          <w:kern w:val="0"/>
          <w:sz w:val="21"/>
          <w:szCs w:val="21"/>
        </w:rPr>
      </w:pPr>
      <w:r w:rsidRPr="008F3C8E">
        <w:rPr>
          <w:rFonts w:ascii="宋体" w:eastAsia="宋体" w:hAnsi="宋体" w:hint="eastAsia"/>
          <w:kern w:val="0"/>
          <w:sz w:val="21"/>
          <w:szCs w:val="21"/>
        </w:rPr>
        <w:t>图5.</w:t>
      </w:r>
      <w:r w:rsidR="005D0256">
        <w:rPr>
          <w:rFonts w:ascii="宋体" w:eastAsia="宋体" w:hAnsi="宋体"/>
          <w:kern w:val="0"/>
          <w:sz w:val="21"/>
          <w:szCs w:val="21"/>
        </w:rPr>
        <w:t>4</w:t>
      </w:r>
      <w:r w:rsidRPr="008F3C8E">
        <w:rPr>
          <w:rFonts w:ascii="宋体" w:eastAsia="宋体" w:hAnsi="宋体" w:hint="eastAsia"/>
          <w:kern w:val="0"/>
          <w:sz w:val="21"/>
          <w:szCs w:val="21"/>
        </w:rPr>
        <w:t xml:space="preserve"> </w:t>
      </w:r>
      <w:r>
        <w:rPr>
          <w:rFonts w:ascii="宋体" w:eastAsia="宋体" w:hAnsi="宋体" w:hint="eastAsia"/>
          <w:kern w:val="0"/>
          <w:sz w:val="21"/>
          <w:szCs w:val="21"/>
        </w:rPr>
        <w:t>感兴趣区域选择功能</w:t>
      </w:r>
      <w:r w:rsidRPr="008F3C8E">
        <w:rPr>
          <w:rFonts w:ascii="宋体" w:eastAsia="宋体" w:hAnsi="宋体" w:hint="eastAsia"/>
          <w:kern w:val="0"/>
          <w:sz w:val="21"/>
          <w:szCs w:val="21"/>
        </w:rPr>
        <w:t>。</w:t>
      </w:r>
    </w:p>
    <w:p w14:paraId="05A6C9E1" w14:textId="361BC4A8" w:rsidR="002F7816" w:rsidRDefault="002F7816" w:rsidP="002F7816">
      <w:pPr>
        <w:pStyle w:val="3"/>
        <w:rPr>
          <w:rFonts w:ascii="宋体" w:eastAsia="宋体" w:hAnsi="宋体"/>
          <w:sz w:val="24"/>
          <w:szCs w:val="24"/>
        </w:rPr>
      </w:pPr>
      <w:bookmarkStart w:id="1522" w:name="_Toc9243826"/>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1</w:t>
      </w:r>
      <w:r w:rsidRPr="007D4F5A">
        <w:rPr>
          <w:rFonts w:ascii="宋体" w:eastAsia="宋体" w:hAnsi="宋体" w:hint="eastAsia"/>
          <w:sz w:val="24"/>
          <w:szCs w:val="24"/>
        </w:rPr>
        <w:t>.</w:t>
      </w:r>
      <w:r>
        <w:rPr>
          <w:rFonts w:ascii="宋体" w:eastAsia="宋体" w:hAnsi="宋体" w:hint="eastAsia"/>
          <w:sz w:val="24"/>
          <w:szCs w:val="24"/>
        </w:rPr>
        <w:t>2</w:t>
      </w:r>
      <w:del w:id="1523" w:author="He Jianan" w:date="2019-05-20T11:40:00Z">
        <w:r w:rsidRPr="007D4F5A" w:rsidDel="00F22BFE">
          <w:rPr>
            <w:rFonts w:ascii="宋体" w:eastAsia="宋体" w:hAnsi="宋体" w:hint="eastAsia"/>
            <w:sz w:val="24"/>
            <w:szCs w:val="24"/>
          </w:rPr>
          <w:delText xml:space="preserve"> </w:delText>
        </w:r>
      </w:del>
      <w:ins w:id="1524" w:author="He Jianan" w:date="2019-05-17T17:06:00Z">
        <w:r w:rsidR="006545FE">
          <w:rPr>
            <w:rFonts w:ascii="宋体" w:eastAsia="宋体" w:hAnsi="宋体" w:hint="eastAsia"/>
            <w:sz w:val="24"/>
            <w:szCs w:val="24"/>
          </w:rPr>
          <w:t>传递函数</w:t>
        </w:r>
      </w:ins>
      <w:r>
        <w:rPr>
          <w:rFonts w:ascii="宋体" w:eastAsia="宋体" w:hAnsi="宋体" w:hint="eastAsia"/>
          <w:sz w:val="24"/>
          <w:szCs w:val="24"/>
        </w:rPr>
        <w:t>设计流程</w:t>
      </w:r>
      <w:bookmarkEnd w:id="1522"/>
    </w:p>
    <w:p w14:paraId="745C4DD3" w14:textId="7C806E05" w:rsidR="005F28EF" w:rsidRDefault="005F28EF" w:rsidP="005F28EF">
      <w:pPr>
        <w:spacing w:line="400" w:lineRule="exact"/>
        <w:ind w:firstLineChars="200" w:firstLine="480"/>
        <w:rPr>
          <w:rFonts w:ascii="宋体" w:eastAsia="宋体" w:hAnsi="宋体"/>
          <w:sz w:val="24"/>
          <w:szCs w:val="28"/>
        </w:rPr>
      </w:pPr>
      <w:r w:rsidRPr="005F28EF">
        <w:rPr>
          <w:rFonts w:ascii="宋体" w:eastAsia="宋体" w:hAnsi="宋体" w:hint="eastAsia"/>
          <w:sz w:val="24"/>
          <w:szCs w:val="28"/>
        </w:rPr>
        <w:t>基于以上所述的四个交互功能，本平台下用户可按照以下流程进行交互式传递函数设计：</w:t>
      </w:r>
    </w:p>
    <w:p w14:paraId="1105568A"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hint="eastAsia"/>
          <w:sz w:val="24"/>
          <w:szCs w:val="28"/>
        </w:rPr>
        <w:t>选择某一种预设的传递函数进行体绘制，若绘制效果满意，转步骤6；</w:t>
      </w:r>
    </w:p>
    <w:p w14:paraId="6609AC5A" w14:textId="214C029A" w:rsidR="000C3654" w:rsidRDefault="000C3654" w:rsidP="000C3654">
      <w:pPr>
        <w:pStyle w:val="a7"/>
        <w:numPr>
          <w:ilvl w:val="0"/>
          <w:numId w:val="7"/>
        </w:numPr>
        <w:spacing w:line="400" w:lineRule="exact"/>
        <w:ind w:firstLineChars="0"/>
        <w:rPr>
          <w:rFonts w:ascii="宋体" w:eastAsia="宋体" w:hAnsi="宋体"/>
          <w:sz w:val="24"/>
          <w:szCs w:val="28"/>
        </w:rPr>
      </w:pPr>
      <w:r>
        <w:rPr>
          <w:rFonts w:ascii="宋体" w:eastAsia="宋体" w:hAnsi="宋体" w:hint="eastAsia"/>
          <w:sz w:val="24"/>
          <w:szCs w:val="28"/>
        </w:rPr>
        <w:t>通过数据探针功能查看待绘制区域的标量值，获知该区域大致的标量值范围；</w:t>
      </w:r>
    </w:p>
    <w:p w14:paraId="0A8DF2B7"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sz w:val="24"/>
          <w:szCs w:val="28"/>
        </w:rPr>
        <w:t>通过感兴趣区域调节功能选取</w:t>
      </w:r>
      <w:r w:rsidRPr="000C3654">
        <w:rPr>
          <w:rFonts w:ascii="宋体" w:eastAsia="宋体" w:hAnsi="宋体" w:hint="eastAsia"/>
          <w:sz w:val="24"/>
          <w:szCs w:val="28"/>
        </w:rPr>
        <w:t>感兴趣区域的标量值范围，绘制感兴趣区域；</w:t>
      </w:r>
    </w:p>
    <w:p w14:paraId="155CB37B"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hint="eastAsia"/>
          <w:sz w:val="24"/>
          <w:szCs w:val="28"/>
        </w:rPr>
        <w:t>在传递函数可视化图上对传递函数进行微调；</w:t>
      </w:r>
    </w:p>
    <w:p w14:paraId="1B196A69"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hint="eastAsia"/>
          <w:sz w:val="24"/>
          <w:szCs w:val="28"/>
        </w:rPr>
        <w:t>重复步骤3与步骤4，直至绘制效果满意；</w:t>
      </w:r>
    </w:p>
    <w:p w14:paraId="7C0C9A72" w14:textId="3E5AAAEC" w:rsidR="000C3654" w:rsidRPr="000C3654" w:rsidRDefault="000C3654" w:rsidP="000C3654">
      <w:pPr>
        <w:pStyle w:val="a7"/>
        <w:numPr>
          <w:ilvl w:val="0"/>
          <w:numId w:val="7"/>
        </w:numPr>
        <w:spacing w:line="400" w:lineRule="exact"/>
        <w:ind w:firstLineChars="0"/>
        <w:rPr>
          <w:rFonts w:ascii="宋体" w:eastAsia="宋体" w:hAnsi="宋体"/>
          <w:sz w:val="24"/>
          <w:szCs w:val="28"/>
        </w:rPr>
      </w:pPr>
      <w:r>
        <w:rPr>
          <w:rFonts w:ascii="宋体" w:eastAsia="宋体" w:hAnsi="宋体" w:hint="eastAsia"/>
          <w:sz w:val="24"/>
          <w:szCs w:val="28"/>
        </w:rPr>
        <w:t>当前区域的传递函数设计完成，保存当前绘制效果或者退出。</w:t>
      </w:r>
    </w:p>
    <w:p w14:paraId="62572843" w14:textId="220C129F" w:rsidR="000C3654" w:rsidRDefault="000C3654" w:rsidP="000C3654">
      <w:pPr>
        <w:spacing w:line="400" w:lineRule="exact"/>
        <w:ind w:firstLineChars="200" w:firstLine="480"/>
        <w:rPr>
          <w:rFonts w:ascii="宋体" w:eastAsia="宋体" w:hAnsi="宋体"/>
          <w:sz w:val="24"/>
          <w:szCs w:val="28"/>
        </w:rPr>
      </w:pPr>
      <w:r>
        <w:rPr>
          <w:rFonts w:ascii="宋体" w:eastAsia="宋体" w:hAnsi="宋体" w:hint="eastAsia"/>
          <w:sz w:val="24"/>
          <w:szCs w:val="28"/>
        </w:rPr>
        <w:t>当体数据较为简单</w:t>
      </w:r>
      <w:r w:rsidR="0001268A">
        <w:rPr>
          <w:rFonts w:ascii="宋体" w:eastAsia="宋体" w:hAnsi="宋体" w:hint="eastAsia"/>
          <w:sz w:val="24"/>
          <w:szCs w:val="28"/>
        </w:rPr>
        <w:t>时</w:t>
      </w:r>
      <w:r>
        <w:rPr>
          <w:rFonts w:ascii="宋体" w:eastAsia="宋体" w:hAnsi="宋体" w:hint="eastAsia"/>
          <w:sz w:val="24"/>
          <w:szCs w:val="28"/>
        </w:rPr>
        <w:t>，</w:t>
      </w:r>
      <w:r w:rsidR="004157E8">
        <w:rPr>
          <w:rFonts w:ascii="宋体" w:eastAsia="宋体" w:hAnsi="宋体" w:hint="eastAsia"/>
          <w:sz w:val="24"/>
          <w:szCs w:val="28"/>
        </w:rPr>
        <w:t>用户所选的感兴趣区域的标量范围与非感兴趣区域的标量范围</w:t>
      </w:r>
      <w:r w:rsidR="0001268A">
        <w:rPr>
          <w:rFonts w:ascii="宋体" w:eastAsia="宋体" w:hAnsi="宋体" w:hint="eastAsia"/>
          <w:sz w:val="24"/>
          <w:szCs w:val="28"/>
        </w:rPr>
        <w:t>一般</w:t>
      </w:r>
      <w:r w:rsidR="004157E8">
        <w:rPr>
          <w:rFonts w:ascii="宋体" w:eastAsia="宋体" w:hAnsi="宋体" w:hint="eastAsia"/>
          <w:sz w:val="24"/>
          <w:szCs w:val="28"/>
        </w:rPr>
        <w:t>不</w:t>
      </w:r>
      <w:r w:rsidR="0001268A">
        <w:rPr>
          <w:rFonts w:ascii="宋体" w:eastAsia="宋体" w:hAnsi="宋体" w:hint="eastAsia"/>
          <w:sz w:val="24"/>
          <w:szCs w:val="28"/>
        </w:rPr>
        <w:t>会</w:t>
      </w:r>
      <w:r w:rsidR="004157E8">
        <w:rPr>
          <w:rFonts w:ascii="宋体" w:eastAsia="宋体" w:hAnsi="宋体" w:hint="eastAsia"/>
          <w:sz w:val="24"/>
          <w:szCs w:val="28"/>
        </w:rPr>
        <w:t>重叠，</w:t>
      </w:r>
      <w:r w:rsidR="0001268A">
        <w:rPr>
          <w:rFonts w:ascii="宋体" w:eastAsia="宋体" w:hAnsi="宋体" w:hint="eastAsia"/>
          <w:sz w:val="24"/>
          <w:szCs w:val="28"/>
        </w:rPr>
        <w:t>此时</w:t>
      </w:r>
      <w:r>
        <w:rPr>
          <w:rFonts w:ascii="宋体" w:eastAsia="宋体" w:hAnsi="宋体" w:hint="eastAsia"/>
          <w:sz w:val="24"/>
          <w:szCs w:val="28"/>
        </w:rPr>
        <w:t>使用以上流程可以以较高效率设计出较好绘制效果的传递函数。</w:t>
      </w:r>
    </w:p>
    <w:p w14:paraId="0F8A2120" w14:textId="3EF13801" w:rsidR="0001268A" w:rsidRDefault="0001268A" w:rsidP="000C3654">
      <w:pPr>
        <w:spacing w:line="400" w:lineRule="exact"/>
        <w:ind w:firstLineChars="200" w:firstLine="480"/>
        <w:rPr>
          <w:rFonts w:ascii="宋体" w:eastAsia="宋体" w:hAnsi="宋体"/>
          <w:sz w:val="24"/>
          <w:szCs w:val="24"/>
        </w:rPr>
      </w:pPr>
      <w:r>
        <w:rPr>
          <w:rFonts w:ascii="宋体" w:eastAsia="宋体" w:hAnsi="宋体" w:hint="eastAsia"/>
          <w:sz w:val="24"/>
          <w:szCs w:val="24"/>
        </w:rPr>
        <w:t>但是当体数据较为复杂或者噪声较多时，用户所选范围可能包含感兴趣区域之外的数据，例如当用户选择标量值区间</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作为感兴趣区域范围时，若只是单纯地在标量-不透明度传递函数上使用矩形映射规则，将</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内设为可见，将该区间之外设为不可见，往往</w:t>
      </w:r>
      <w:r>
        <w:rPr>
          <w:rFonts w:ascii="宋体" w:eastAsia="宋体" w:hAnsi="宋体" w:hint="eastAsia"/>
          <w:sz w:val="24"/>
          <w:szCs w:val="24"/>
        </w:rPr>
        <w:lastRenderedPageBreak/>
        <w:t>无法达到预期的可视化效果，因为可能会有以下两种情况：用户选择的感兴趣区域不精确，实际的感兴趣区域范围是</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的子区间；其他材质的标量值范围与</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区间有交集。往往两种情况会同时出现。这时候只通过交互式设计就难以设计出只可视化感兴趣区域的传递函数，需要借助数据分析来自动设计传递函数。</w:t>
      </w:r>
    </w:p>
    <w:p w14:paraId="200E66E6" w14:textId="27A66E2D" w:rsidR="0069592E" w:rsidRPr="0069592E" w:rsidRDefault="0069592E" w:rsidP="0069592E">
      <w:pPr>
        <w:spacing w:line="400" w:lineRule="exact"/>
        <w:ind w:firstLineChars="200" w:firstLine="480"/>
        <w:rPr>
          <w:rFonts w:ascii="宋体" w:eastAsia="宋体" w:hAnsi="宋体"/>
          <w:sz w:val="24"/>
          <w:szCs w:val="24"/>
        </w:rPr>
      </w:pPr>
      <w:r>
        <w:rPr>
          <w:rFonts w:ascii="宋体" w:eastAsia="宋体" w:hAnsi="宋体"/>
          <w:sz w:val="24"/>
          <w:szCs w:val="24"/>
        </w:rPr>
        <w:br w:type="page"/>
      </w:r>
    </w:p>
    <w:p w14:paraId="7BB53A53" w14:textId="6E8CCC29" w:rsidR="002F7816" w:rsidRDefault="002F7816" w:rsidP="0001268A">
      <w:pPr>
        <w:pStyle w:val="2"/>
        <w:rPr>
          <w:rFonts w:ascii="宋体" w:eastAsia="宋体" w:hAnsi="宋体"/>
          <w:sz w:val="24"/>
          <w:szCs w:val="24"/>
        </w:rPr>
      </w:pPr>
      <w:bookmarkStart w:id="1525" w:name="_Toc9243827"/>
      <w:r>
        <w:rPr>
          <w:rFonts w:ascii="黑体" w:eastAsia="黑体" w:hAnsi="黑体"/>
          <w:b w:val="0"/>
          <w:sz w:val="28"/>
          <w:szCs w:val="28"/>
        </w:rPr>
        <w:lastRenderedPageBreak/>
        <w:t>5</w:t>
      </w:r>
      <w:r w:rsidRPr="00F74DAC">
        <w:rPr>
          <w:rFonts w:ascii="黑体" w:eastAsia="黑体" w:hAnsi="黑体" w:hint="eastAsia"/>
          <w:b w:val="0"/>
          <w:sz w:val="28"/>
          <w:szCs w:val="28"/>
        </w:rPr>
        <w:t>.</w:t>
      </w:r>
      <w:r>
        <w:rPr>
          <w:rFonts w:ascii="黑体" w:eastAsia="黑体" w:hAnsi="黑体" w:hint="eastAsia"/>
          <w:b w:val="0"/>
          <w:sz w:val="28"/>
          <w:szCs w:val="28"/>
        </w:rPr>
        <w:t>2</w:t>
      </w:r>
      <w:del w:id="1526" w:author="He Jianan" w:date="2019-05-20T11:40:00Z">
        <w:r w:rsidRPr="00F74DAC" w:rsidDel="00F22BFE">
          <w:rPr>
            <w:rFonts w:ascii="黑体" w:eastAsia="黑体" w:hAnsi="黑体"/>
            <w:b w:val="0"/>
            <w:sz w:val="28"/>
            <w:szCs w:val="28"/>
          </w:rPr>
          <w:delText xml:space="preserve"> </w:delText>
        </w:r>
      </w:del>
      <w:r w:rsidR="0001268A">
        <w:rPr>
          <w:rFonts w:ascii="黑体" w:eastAsia="黑体" w:hAnsi="黑体" w:hint="eastAsia"/>
          <w:b w:val="0"/>
          <w:sz w:val="28"/>
          <w:szCs w:val="28"/>
        </w:rPr>
        <w:t>基于</w:t>
      </w:r>
      <w:r w:rsidR="0001268A" w:rsidRPr="0001268A">
        <w:rPr>
          <w:rFonts w:ascii="黑体" w:eastAsia="黑体" w:hAnsi="黑体"/>
          <w:b w:val="0"/>
          <w:sz w:val="28"/>
          <w:szCs w:val="28"/>
        </w:rPr>
        <w:t>3D边缘检测</w:t>
      </w:r>
      <w:r w:rsidR="0001268A">
        <w:rPr>
          <w:rFonts w:ascii="黑体" w:eastAsia="黑体" w:hAnsi="黑体" w:hint="eastAsia"/>
          <w:b w:val="0"/>
          <w:sz w:val="28"/>
          <w:szCs w:val="28"/>
        </w:rPr>
        <w:t>的</w:t>
      </w:r>
      <w:r w:rsidR="00E008B0">
        <w:rPr>
          <w:rFonts w:ascii="黑体" w:eastAsia="黑体" w:hAnsi="黑体" w:hint="eastAsia"/>
          <w:b w:val="0"/>
          <w:sz w:val="28"/>
          <w:szCs w:val="28"/>
        </w:rPr>
        <w:t>半</w:t>
      </w:r>
      <w:r>
        <w:rPr>
          <w:rFonts w:ascii="黑体" w:eastAsia="黑体" w:hAnsi="黑体" w:hint="eastAsia"/>
          <w:b w:val="0"/>
          <w:sz w:val="28"/>
          <w:szCs w:val="28"/>
        </w:rPr>
        <w:t>自动化设计</w:t>
      </w:r>
      <w:bookmarkEnd w:id="1525"/>
      <w:r w:rsidRPr="007D4F5A">
        <w:rPr>
          <w:rFonts w:ascii="宋体" w:eastAsia="宋体" w:hAnsi="宋体" w:hint="eastAsia"/>
          <w:sz w:val="24"/>
          <w:szCs w:val="24"/>
        </w:rPr>
        <w:t xml:space="preserve"> </w:t>
      </w:r>
    </w:p>
    <w:p w14:paraId="399A18BC" w14:textId="5395790E" w:rsidR="000C3654" w:rsidRDefault="000C3654" w:rsidP="000C3654">
      <w:pPr>
        <w:spacing w:line="400" w:lineRule="exact"/>
        <w:ind w:firstLineChars="200" w:firstLine="480"/>
        <w:rPr>
          <w:rFonts w:ascii="宋体" w:eastAsia="宋体" w:hAnsi="宋体"/>
          <w:sz w:val="24"/>
        </w:rPr>
      </w:pPr>
      <w:r w:rsidRPr="000E1D6E">
        <w:rPr>
          <w:rFonts w:ascii="宋体" w:eastAsia="宋体" w:hAnsi="宋体" w:hint="eastAsia"/>
          <w:sz w:val="24"/>
        </w:rPr>
        <w:t>体数据的边缘即是多种材质的交界面</w:t>
      </w:r>
      <w:r>
        <w:rPr>
          <w:rFonts w:ascii="宋体" w:eastAsia="宋体" w:hAnsi="宋体" w:hint="eastAsia"/>
          <w:sz w:val="24"/>
        </w:rPr>
        <w:t>,不同材质的标量值往往不同，因此在材质的交界面，标量值的变化会比较剧烈，因此梯度值会较大，3D边缘检测就是根据体数据的3个维度的梯度值来检测边缘。检测结果可以用来设计梯度-不透明度传递函数，与标量-不透明度传递函数结合，来提高可视化效果。</w:t>
      </w:r>
    </w:p>
    <w:p w14:paraId="2851EB26" w14:textId="03BD3EC5" w:rsidR="0001268A" w:rsidRPr="0001268A" w:rsidRDefault="0001268A" w:rsidP="0001268A">
      <w:pPr>
        <w:pStyle w:val="3"/>
        <w:rPr>
          <w:rFonts w:ascii="宋体" w:eastAsia="宋体" w:hAnsi="宋体"/>
          <w:sz w:val="24"/>
          <w:szCs w:val="24"/>
        </w:rPr>
      </w:pPr>
      <w:bookmarkStart w:id="1527" w:name="_Toc9243828"/>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2</w:t>
      </w:r>
      <w:r w:rsidRPr="007D4F5A">
        <w:rPr>
          <w:rFonts w:ascii="宋体" w:eastAsia="宋体" w:hAnsi="宋体" w:hint="eastAsia"/>
          <w:sz w:val="24"/>
          <w:szCs w:val="24"/>
        </w:rPr>
        <w:t>.</w:t>
      </w:r>
      <w:r>
        <w:rPr>
          <w:rFonts w:ascii="宋体" w:eastAsia="宋体" w:hAnsi="宋体" w:hint="eastAsia"/>
          <w:sz w:val="24"/>
          <w:szCs w:val="24"/>
        </w:rPr>
        <w:t>1</w:t>
      </w:r>
      <w:del w:id="1528" w:author="He Jianan" w:date="2019-05-20T11:40:00Z">
        <w:r w:rsidRPr="007D4F5A" w:rsidDel="00F22BFE">
          <w:rPr>
            <w:rFonts w:ascii="宋体" w:eastAsia="宋体" w:hAnsi="宋体" w:hint="eastAsia"/>
            <w:sz w:val="24"/>
            <w:szCs w:val="24"/>
          </w:rPr>
          <w:delText xml:space="preserve"> </w:delText>
        </w:r>
      </w:del>
      <w:r>
        <w:rPr>
          <w:rFonts w:ascii="宋体" w:eastAsia="宋体" w:hAnsi="宋体" w:hint="eastAsia"/>
          <w:sz w:val="24"/>
          <w:szCs w:val="24"/>
        </w:rPr>
        <w:t>算法步骤</w:t>
      </w:r>
      <w:bookmarkEnd w:id="1527"/>
    </w:p>
    <w:p w14:paraId="5317102F" w14:textId="77777777" w:rsidR="000C3654" w:rsidRDefault="000C3654" w:rsidP="000C3654">
      <w:pPr>
        <w:spacing w:line="400" w:lineRule="exact"/>
        <w:ind w:firstLineChars="200" w:firstLine="480"/>
        <w:rPr>
          <w:rFonts w:ascii="宋体" w:eastAsia="宋体" w:hAnsi="宋体"/>
          <w:sz w:val="24"/>
        </w:rPr>
      </w:pPr>
      <w:r w:rsidRPr="0047582B">
        <w:rPr>
          <w:rFonts w:ascii="宋体" w:eastAsia="宋体" w:hAnsi="宋体" w:hint="eastAsia"/>
          <w:sz w:val="24"/>
        </w:rPr>
        <w:t>3D边缘检测的流程与Canny边缘检测</w:t>
      </w:r>
      <w:r w:rsidRPr="0047582B">
        <w:rPr>
          <w:rFonts w:ascii="宋体" w:eastAsia="宋体" w:hAnsi="宋体" w:hint="eastAsia"/>
          <w:sz w:val="24"/>
          <w:vertAlign w:val="superscript"/>
        </w:rPr>
        <w:t>[</w:t>
      </w:r>
      <w:r w:rsidRPr="0047582B">
        <w:rPr>
          <w:rFonts w:ascii="宋体" w:eastAsia="宋体" w:hAnsi="宋体"/>
          <w:sz w:val="24"/>
          <w:vertAlign w:val="superscript"/>
        </w:rPr>
        <w:t>23]</w:t>
      </w:r>
      <w:r w:rsidRPr="0047582B">
        <w:rPr>
          <w:rFonts w:ascii="宋体" w:eastAsia="宋体" w:hAnsi="宋体" w:hint="eastAsia"/>
          <w:sz w:val="24"/>
        </w:rPr>
        <w:t>类似</w:t>
      </w:r>
      <w:r>
        <w:rPr>
          <w:rFonts w:ascii="宋体" w:eastAsia="宋体" w:hAnsi="宋体" w:hint="eastAsia"/>
          <w:sz w:val="24"/>
        </w:rPr>
        <w:t>，本平台的边缘检测是为了指导传递函数生成，因此简化了双阈值分割步骤，也省去了最后一步</w:t>
      </w:r>
      <w:r w:rsidRPr="0047582B">
        <w:rPr>
          <w:rFonts w:ascii="宋体" w:eastAsia="宋体" w:hAnsi="宋体" w:hint="eastAsia"/>
          <w:sz w:val="24"/>
        </w:rPr>
        <w:t>滞后边界跟踪</w:t>
      </w:r>
      <w:r>
        <w:rPr>
          <w:rFonts w:ascii="宋体" w:eastAsia="宋体" w:hAnsi="宋体" w:hint="eastAsia"/>
          <w:sz w:val="24"/>
        </w:rPr>
        <w:t>。本平台的</w:t>
      </w:r>
      <w:r w:rsidRPr="0047582B">
        <w:rPr>
          <w:rFonts w:ascii="宋体" w:eastAsia="宋体" w:hAnsi="宋体" w:hint="eastAsia"/>
          <w:sz w:val="24"/>
        </w:rPr>
        <w:t>3D边缘检测</w:t>
      </w:r>
      <w:r>
        <w:rPr>
          <w:rFonts w:ascii="宋体" w:eastAsia="宋体" w:hAnsi="宋体" w:hint="eastAsia"/>
          <w:sz w:val="24"/>
        </w:rPr>
        <w:t>有以下几个步骤：</w:t>
      </w:r>
    </w:p>
    <w:p w14:paraId="36D4AC4C"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1.</w:t>
      </w:r>
      <w:r>
        <w:rPr>
          <w:rFonts w:ascii="宋体" w:eastAsia="宋体" w:hAnsi="宋体"/>
          <w:sz w:val="24"/>
        </w:rPr>
        <w:t xml:space="preserve"> </w:t>
      </w:r>
      <w:r>
        <w:rPr>
          <w:rFonts w:ascii="宋体" w:eastAsia="宋体" w:hAnsi="宋体" w:hint="eastAsia"/>
          <w:sz w:val="24"/>
        </w:rPr>
        <w:t>高斯滤波</w:t>
      </w:r>
    </w:p>
    <w:p w14:paraId="0874362D" w14:textId="1A1C6E6A" w:rsidR="000C3654" w:rsidRPr="008F3C8E" w:rsidRDefault="000C3654" w:rsidP="00F83410">
      <w:pPr>
        <w:spacing w:line="400" w:lineRule="exact"/>
        <w:ind w:firstLineChars="200" w:firstLine="480"/>
        <w:rPr>
          <w:szCs w:val="21"/>
        </w:rPr>
      </w:pPr>
      <w:r>
        <w:rPr>
          <w:rFonts w:ascii="宋体" w:eastAsia="宋体" w:hAnsi="宋体" w:hint="eastAsia"/>
          <w:sz w:val="24"/>
        </w:rPr>
        <w:t>高斯滤波的作用是去除噪声，因为噪声点的梯度值往往也会很大，可能会造成伪边缘。对体数据进行高斯滤波需要立体高斯核，例如半径为1的高斯核就是一个有27个元素的立方体，将该核与原数据的相同大小区域进行三维卷积即可实现高斯滤波。图5.</w:t>
      </w:r>
      <w:r w:rsidR="00F83410">
        <w:rPr>
          <w:rFonts w:ascii="宋体" w:eastAsia="宋体" w:hAnsi="宋体"/>
          <w:sz w:val="24"/>
        </w:rPr>
        <w:t>5</w:t>
      </w:r>
      <w:r w:rsidR="00F83410">
        <w:rPr>
          <w:rFonts w:ascii="宋体" w:eastAsia="宋体" w:hAnsi="宋体" w:hint="eastAsia"/>
          <w:sz w:val="24"/>
        </w:rPr>
        <w:t>(</w:t>
      </w:r>
      <w:r w:rsidR="00F83410">
        <w:rPr>
          <w:rFonts w:ascii="宋体" w:eastAsia="宋体" w:hAnsi="宋体"/>
          <w:sz w:val="24"/>
        </w:rPr>
        <w:t>a)(b)</w:t>
      </w:r>
      <w:r>
        <w:rPr>
          <w:rFonts w:ascii="宋体" w:eastAsia="宋体" w:hAnsi="宋体" w:hint="eastAsia"/>
          <w:sz w:val="24"/>
        </w:rPr>
        <w:t>所示是原体数据切片与经过高斯滤波之后的相同位置的切片。</w:t>
      </w:r>
    </w:p>
    <w:p w14:paraId="6D4F112B"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2.</w:t>
      </w:r>
      <w:r>
        <w:rPr>
          <w:rFonts w:ascii="宋体" w:eastAsia="宋体" w:hAnsi="宋体"/>
          <w:sz w:val="24"/>
        </w:rPr>
        <w:t xml:space="preserve"> </w:t>
      </w:r>
      <w:r>
        <w:rPr>
          <w:rFonts w:ascii="宋体" w:eastAsia="宋体" w:hAnsi="宋体" w:hint="eastAsia"/>
          <w:sz w:val="24"/>
        </w:rPr>
        <w:t>梯度计算</w:t>
      </w:r>
    </w:p>
    <w:p w14:paraId="0D52A100" w14:textId="138CD360"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本平台采用的是中心差分法来计算</w:t>
      </w:r>
      <w:r w:rsidR="00D9030B">
        <w:rPr>
          <w:rFonts w:ascii="宋体" w:eastAsia="宋体" w:hAnsi="宋体" w:hint="eastAsia"/>
          <w:sz w:val="24"/>
        </w:rPr>
        <w:t>高斯滤波之后的体数据中的各点的梯度幅值</w:t>
      </w:r>
      <w:r>
        <w:rPr>
          <w:rFonts w:ascii="宋体" w:eastAsia="宋体" w:hAnsi="宋体" w:hint="eastAsia"/>
          <w:sz w:val="24"/>
        </w:rPr>
        <w:t>，如式(</w:t>
      </w:r>
      <w:r>
        <w:rPr>
          <w:rFonts w:ascii="宋体" w:eastAsia="宋体" w:hAnsi="宋体"/>
          <w:sz w:val="24"/>
        </w:rPr>
        <w:t>2.8)</w:t>
      </w:r>
      <w:r>
        <w:rPr>
          <w:rFonts w:ascii="宋体" w:eastAsia="宋体" w:hAnsi="宋体" w:hint="eastAsia"/>
          <w:sz w:val="24"/>
        </w:rPr>
        <w:t>与式(</w:t>
      </w:r>
      <w:r>
        <w:rPr>
          <w:rFonts w:ascii="宋体" w:eastAsia="宋体" w:hAnsi="宋体"/>
          <w:sz w:val="24"/>
        </w:rPr>
        <w:t>2.9</w:t>
      </w:r>
      <w:r>
        <w:rPr>
          <w:rFonts w:ascii="宋体" w:eastAsia="宋体" w:hAnsi="宋体" w:hint="eastAsia"/>
          <w:sz w:val="24"/>
        </w:rPr>
        <w:t>)所示。图5.</w:t>
      </w:r>
      <w:r w:rsidR="00F83410">
        <w:rPr>
          <w:rFonts w:ascii="宋体" w:eastAsia="宋体" w:hAnsi="宋体"/>
          <w:sz w:val="24"/>
        </w:rPr>
        <w:t>5</w:t>
      </w:r>
      <w:r>
        <w:rPr>
          <w:rFonts w:ascii="宋体" w:eastAsia="宋体" w:hAnsi="宋体"/>
          <w:sz w:val="24"/>
        </w:rPr>
        <w:t>(c)</w:t>
      </w:r>
      <w:r>
        <w:rPr>
          <w:rFonts w:ascii="宋体" w:eastAsia="宋体" w:hAnsi="宋体" w:hint="eastAsia"/>
          <w:sz w:val="24"/>
        </w:rPr>
        <w:t>所示是梯度幅值的可视化结果，其中亮度越高说明梯度越大。</w:t>
      </w:r>
    </w:p>
    <w:p w14:paraId="35F73293"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3.</w:t>
      </w:r>
      <w:r>
        <w:rPr>
          <w:rFonts w:ascii="宋体" w:eastAsia="宋体" w:hAnsi="宋体"/>
          <w:sz w:val="24"/>
        </w:rPr>
        <w:t xml:space="preserve"> </w:t>
      </w:r>
      <w:r>
        <w:rPr>
          <w:rFonts w:ascii="宋体" w:eastAsia="宋体" w:hAnsi="宋体" w:hint="eastAsia"/>
          <w:sz w:val="24"/>
        </w:rPr>
        <w:t>非极大值抑制</w:t>
      </w:r>
    </w:p>
    <w:p w14:paraId="675C065E" w14:textId="325649A8"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通过梯度幅值已经能够初步地辨识出图像的边缘，但是这些边缘比较粗，应用非极大值抑制可以将边缘细化。非极大值抑制是将每个边缘点与其邻接的边缘点比较，若该边缘点是局部最大，则保留，否则将该点抑制，即设为0。非极大值抑制能够提取出梯度变化最锐利的位置，可视化效果如图5.</w:t>
      </w:r>
      <w:r w:rsidR="00F83410">
        <w:rPr>
          <w:rFonts w:ascii="宋体" w:eastAsia="宋体" w:hAnsi="宋体"/>
          <w:sz w:val="24"/>
        </w:rPr>
        <w:t>5</w:t>
      </w:r>
      <w:r>
        <w:rPr>
          <w:rFonts w:ascii="宋体" w:eastAsia="宋体" w:hAnsi="宋体"/>
          <w:sz w:val="24"/>
        </w:rPr>
        <w:t>(</w:t>
      </w:r>
      <w:r>
        <w:rPr>
          <w:rFonts w:ascii="宋体" w:eastAsia="宋体" w:hAnsi="宋体" w:hint="eastAsia"/>
          <w:sz w:val="24"/>
        </w:rPr>
        <w:t>d</w:t>
      </w:r>
      <w:r>
        <w:rPr>
          <w:rFonts w:ascii="宋体" w:eastAsia="宋体" w:hAnsi="宋体"/>
          <w:sz w:val="24"/>
        </w:rPr>
        <w:t>)</w:t>
      </w:r>
      <w:r>
        <w:rPr>
          <w:rFonts w:ascii="宋体" w:eastAsia="宋体" w:hAnsi="宋体" w:hint="eastAsia"/>
          <w:sz w:val="24"/>
        </w:rPr>
        <w:t>所示。</w:t>
      </w:r>
    </w:p>
    <w:p w14:paraId="506D439A"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4</w:t>
      </w:r>
      <w:r>
        <w:rPr>
          <w:rFonts w:ascii="宋体" w:eastAsia="宋体" w:hAnsi="宋体"/>
          <w:sz w:val="24"/>
        </w:rPr>
        <w:t xml:space="preserve">. </w:t>
      </w:r>
      <w:r>
        <w:rPr>
          <w:rFonts w:ascii="宋体" w:eastAsia="宋体" w:hAnsi="宋体" w:hint="eastAsia"/>
          <w:sz w:val="24"/>
        </w:rPr>
        <w:t>双阈值分割</w:t>
      </w:r>
    </w:p>
    <w:p w14:paraId="59BDE948" w14:textId="0684BE8F" w:rsidR="00F83410" w:rsidRPr="00F83410" w:rsidRDefault="000C3654" w:rsidP="0069592E">
      <w:pPr>
        <w:spacing w:line="400" w:lineRule="exact"/>
        <w:ind w:firstLineChars="200" w:firstLine="480"/>
        <w:rPr>
          <w:rFonts w:ascii="宋体" w:eastAsia="宋体" w:hAnsi="宋体"/>
          <w:sz w:val="24"/>
        </w:rPr>
      </w:pPr>
      <w:r>
        <w:rPr>
          <w:rFonts w:ascii="宋体" w:eastAsia="宋体" w:hAnsi="宋体" w:hint="eastAsia"/>
          <w:sz w:val="24"/>
        </w:rPr>
        <w:t>通过非极大值抑制能检测出用户设定的标量值范围内的所有边缘，</w:t>
      </w:r>
      <w:r w:rsidR="00DF5950">
        <w:rPr>
          <w:rFonts w:ascii="宋体" w:eastAsia="宋体" w:hAnsi="宋体" w:hint="eastAsia"/>
          <w:sz w:val="24"/>
        </w:rPr>
        <w:t>本平台将边缘检测结果显示在主界面的边缘检测绘制窗口</w:t>
      </w:r>
      <w:r w:rsidR="00D9030B">
        <w:rPr>
          <w:rFonts w:ascii="宋体" w:eastAsia="宋体" w:hAnsi="宋体" w:hint="eastAsia"/>
          <w:sz w:val="24"/>
        </w:rPr>
        <w:t>上</w:t>
      </w:r>
      <w:r w:rsidR="00DF5950">
        <w:rPr>
          <w:rFonts w:ascii="宋体" w:eastAsia="宋体" w:hAnsi="宋体" w:hint="eastAsia"/>
          <w:sz w:val="24"/>
        </w:rPr>
        <w:t>，用户可</w:t>
      </w:r>
      <w:r>
        <w:rPr>
          <w:rFonts w:ascii="宋体" w:eastAsia="宋体" w:hAnsi="宋体" w:hint="eastAsia"/>
          <w:sz w:val="24"/>
        </w:rPr>
        <w:t>通过</w:t>
      </w:r>
      <w:r w:rsidR="00DF5950">
        <w:rPr>
          <w:rFonts w:ascii="宋体" w:eastAsia="宋体" w:hAnsi="宋体" w:hint="eastAsia"/>
          <w:sz w:val="24"/>
        </w:rPr>
        <w:t>该窗口的双端滑条设置梯度范围，</w:t>
      </w:r>
      <w:r>
        <w:rPr>
          <w:rFonts w:ascii="宋体" w:eastAsia="宋体" w:hAnsi="宋体" w:hint="eastAsia"/>
          <w:sz w:val="24"/>
        </w:rPr>
        <w:t>进一步提取梯度处于双阈值之间的边界点</w:t>
      </w:r>
      <w:r w:rsidR="00F83410">
        <w:rPr>
          <w:rFonts w:ascii="宋体" w:eastAsia="宋体" w:hAnsi="宋体" w:hint="eastAsia"/>
          <w:sz w:val="24"/>
        </w:rPr>
        <w:t>。</w:t>
      </w:r>
      <w:r>
        <w:rPr>
          <w:rFonts w:ascii="宋体" w:eastAsia="宋体" w:hAnsi="宋体" w:hint="eastAsia"/>
          <w:sz w:val="24"/>
        </w:rPr>
        <w:t>图5.</w:t>
      </w:r>
      <w:r w:rsidR="00F83410">
        <w:rPr>
          <w:rFonts w:ascii="宋体" w:eastAsia="宋体" w:hAnsi="宋体"/>
          <w:sz w:val="24"/>
        </w:rPr>
        <w:t>5</w:t>
      </w:r>
      <w:r>
        <w:rPr>
          <w:rFonts w:ascii="宋体" w:eastAsia="宋体" w:hAnsi="宋体"/>
          <w:sz w:val="24"/>
        </w:rPr>
        <w:t>(</w:t>
      </w:r>
      <w:r>
        <w:rPr>
          <w:rFonts w:ascii="宋体" w:eastAsia="宋体" w:hAnsi="宋体" w:hint="eastAsia"/>
          <w:sz w:val="24"/>
        </w:rPr>
        <w:t>e</w:t>
      </w:r>
      <w:r>
        <w:rPr>
          <w:rFonts w:ascii="宋体" w:eastAsia="宋体" w:hAnsi="宋体"/>
          <w:sz w:val="24"/>
        </w:rPr>
        <w:t>)</w:t>
      </w:r>
      <w:r>
        <w:rPr>
          <w:rFonts w:ascii="宋体" w:eastAsia="宋体" w:hAnsi="宋体" w:hint="eastAsia"/>
          <w:sz w:val="24"/>
        </w:rPr>
        <w:t>是经过双阈值分割后的可视化边界，与图5.</w:t>
      </w:r>
      <w:r w:rsidR="00F83410">
        <w:rPr>
          <w:rFonts w:ascii="宋体" w:eastAsia="宋体" w:hAnsi="宋体"/>
          <w:sz w:val="24"/>
        </w:rPr>
        <w:t>5</w:t>
      </w:r>
      <w:r>
        <w:rPr>
          <w:rFonts w:ascii="宋体" w:eastAsia="宋体" w:hAnsi="宋体"/>
          <w:sz w:val="24"/>
        </w:rPr>
        <w:t>(</w:t>
      </w:r>
      <w:r>
        <w:rPr>
          <w:rFonts w:ascii="宋体" w:eastAsia="宋体" w:hAnsi="宋体" w:hint="eastAsia"/>
          <w:sz w:val="24"/>
        </w:rPr>
        <w:t>d</w:t>
      </w:r>
      <w:r>
        <w:rPr>
          <w:rFonts w:ascii="宋体" w:eastAsia="宋体" w:hAnsi="宋体"/>
          <w:sz w:val="24"/>
        </w:rPr>
        <w:t>)</w:t>
      </w:r>
      <w:r>
        <w:rPr>
          <w:rFonts w:ascii="宋体" w:eastAsia="宋体" w:hAnsi="宋体" w:hint="eastAsia"/>
          <w:sz w:val="24"/>
        </w:rPr>
        <w:t>相比边界有所减少。</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1449"/>
        <w:gridCol w:w="1449"/>
        <w:gridCol w:w="2796"/>
      </w:tblGrid>
      <w:tr w:rsidR="00F83410" w14:paraId="37FCBEFA" w14:textId="77777777" w:rsidTr="00A10689">
        <w:tc>
          <w:tcPr>
            <w:tcW w:w="2772" w:type="dxa"/>
          </w:tcPr>
          <w:p w14:paraId="65AB537C" w14:textId="77777777" w:rsidR="00F83410" w:rsidRDefault="00F83410" w:rsidP="00A10689">
            <w:pPr>
              <w:keepNext/>
              <w:jc w:val="center"/>
            </w:pPr>
            <w:r>
              <w:rPr>
                <w:rFonts w:hint="eastAsia"/>
                <w:noProof/>
              </w:rPr>
              <w:lastRenderedPageBreak/>
              <w:drawing>
                <wp:inline distT="0" distB="0" distL="0" distR="0" wp14:anchorId="2D2D3F37" wp14:editId="3BDEE9A9">
                  <wp:extent cx="1676398" cy="1657350"/>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截图20190513145740.png"/>
                          <pic:cNvPicPr/>
                        </pic:nvPicPr>
                        <pic:blipFill>
                          <a:blip r:embed="rId44">
                            <a:extLst>
                              <a:ext uri="{28A0092B-C50C-407E-A947-70E740481C1C}">
                                <a14:useLocalDpi xmlns:a14="http://schemas.microsoft.com/office/drawing/2010/main" val="0"/>
                              </a:ext>
                            </a:extLst>
                          </a:blip>
                          <a:stretch>
                            <a:fillRect/>
                          </a:stretch>
                        </pic:blipFill>
                        <pic:spPr>
                          <a:xfrm>
                            <a:off x="0" y="0"/>
                            <a:ext cx="1712090" cy="1692637"/>
                          </a:xfrm>
                          <a:prstGeom prst="rect">
                            <a:avLst/>
                          </a:prstGeom>
                        </pic:spPr>
                      </pic:pic>
                    </a:graphicData>
                  </a:graphic>
                </wp:inline>
              </w:drawing>
            </w:r>
          </w:p>
          <w:p w14:paraId="78AE9E33" w14:textId="77777777" w:rsidR="00F83410" w:rsidRDefault="00F83410" w:rsidP="00A10689">
            <w:pPr>
              <w:pStyle w:val="af3"/>
              <w:jc w:val="center"/>
            </w:pPr>
            <w:r>
              <w:rPr>
                <w:rFonts w:ascii="宋体" w:eastAsia="宋体" w:hAnsi="宋体" w:hint="eastAsia"/>
              </w:rPr>
              <w:t>(</w:t>
            </w:r>
            <w:r>
              <w:rPr>
                <w:rFonts w:ascii="宋体" w:eastAsia="宋体" w:hAnsi="宋体"/>
              </w:rPr>
              <w:t>a)</w:t>
            </w:r>
            <w:r w:rsidRPr="00265D59">
              <w:rPr>
                <w:rFonts w:ascii="宋体" w:eastAsia="宋体" w:hAnsi="宋体" w:hint="eastAsia"/>
              </w:rPr>
              <w:t>原体数据切片</w:t>
            </w:r>
          </w:p>
        </w:tc>
        <w:tc>
          <w:tcPr>
            <w:tcW w:w="2820" w:type="dxa"/>
            <w:gridSpan w:val="2"/>
          </w:tcPr>
          <w:p w14:paraId="5DF808C8" w14:textId="77777777" w:rsidR="00F83410" w:rsidRDefault="00F83410" w:rsidP="00A10689">
            <w:pPr>
              <w:keepNext/>
              <w:jc w:val="center"/>
            </w:pPr>
            <w:r>
              <w:rPr>
                <w:rFonts w:hint="eastAsia"/>
                <w:noProof/>
              </w:rPr>
              <w:drawing>
                <wp:inline distT="0" distB="0" distL="0" distR="0" wp14:anchorId="71B6D993" wp14:editId="0EC5CCCC">
                  <wp:extent cx="1702981" cy="16700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IM截图20190513145913.png"/>
                          <pic:cNvPicPr/>
                        </pic:nvPicPr>
                        <pic:blipFill>
                          <a:blip r:embed="rId45">
                            <a:extLst>
                              <a:ext uri="{28A0092B-C50C-407E-A947-70E740481C1C}">
                                <a14:useLocalDpi xmlns:a14="http://schemas.microsoft.com/office/drawing/2010/main" val="0"/>
                              </a:ext>
                            </a:extLst>
                          </a:blip>
                          <a:stretch>
                            <a:fillRect/>
                          </a:stretch>
                        </pic:blipFill>
                        <pic:spPr>
                          <a:xfrm>
                            <a:off x="0" y="0"/>
                            <a:ext cx="1750729" cy="1716875"/>
                          </a:xfrm>
                          <a:prstGeom prst="rect">
                            <a:avLst/>
                          </a:prstGeom>
                        </pic:spPr>
                      </pic:pic>
                    </a:graphicData>
                  </a:graphic>
                </wp:inline>
              </w:drawing>
            </w:r>
          </w:p>
          <w:p w14:paraId="0F75BD0C" w14:textId="77777777" w:rsidR="00F83410" w:rsidRDefault="00F83410" w:rsidP="00A10689">
            <w:pPr>
              <w:pStyle w:val="af3"/>
              <w:jc w:val="center"/>
            </w:pPr>
            <w:r>
              <w:rPr>
                <w:rFonts w:ascii="宋体" w:eastAsia="宋体" w:hAnsi="宋体" w:hint="eastAsia"/>
              </w:rPr>
              <w:t>(</w:t>
            </w:r>
            <w:r>
              <w:rPr>
                <w:rFonts w:ascii="宋体" w:eastAsia="宋体" w:hAnsi="宋体"/>
              </w:rPr>
              <w:t>b)</w:t>
            </w:r>
            <w:r>
              <w:rPr>
                <w:rFonts w:ascii="宋体" w:eastAsia="宋体" w:hAnsi="宋体" w:hint="eastAsia"/>
              </w:rPr>
              <w:t>高斯滤波后的</w:t>
            </w:r>
            <w:r w:rsidRPr="00265D59">
              <w:rPr>
                <w:rFonts w:ascii="宋体" w:eastAsia="宋体" w:hAnsi="宋体" w:hint="eastAsia"/>
              </w:rPr>
              <w:t>切片</w:t>
            </w:r>
          </w:p>
        </w:tc>
        <w:tc>
          <w:tcPr>
            <w:tcW w:w="2714" w:type="dxa"/>
          </w:tcPr>
          <w:p w14:paraId="32E2276A" w14:textId="77777777" w:rsidR="00F83410" w:rsidRDefault="00F83410" w:rsidP="00A10689">
            <w:pPr>
              <w:keepNext/>
              <w:jc w:val="center"/>
            </w:pPr>
            <w:r>
              <w:rPr>
                <w:noProof/>
              </w:rPr>
              <w:drawing>
                <wp:inline distT="0" distB="0" distL="0" distR="0" wp14:anchorId="554E7344" wp14:editId="3DA8EAA5">
                  <wp:extent cx="1631950" cy="1663445"/>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1459" cy="1703716"/>
                          </a:xfrm>
                          <a:prstGeom prst="rect">
                            <a:avLst/>
                          </a:prstGeom>
                          <a:noFill/>
                          <a:ln>
                            <a:noFill/>
                          </a:ln>
                        </pic:spPr>
                      </pic:pic>
                    </a:graphicData>
                  </a:graphic>
                </wp:inline>
              </w:drawing>
            </w:r>
          </w:p>
          <w:p w14:paraId="290ECDDF" w14:textId="77777777" w:rsidR="00F83410" w:rsidRDefault="00F83410" w:rsidP="00A10689">
            <w:pPr>
              <w:pStyle w:val="af3"/>
              <w:jc w:val="center"/>
            </w:pPr>
            <w:r>
              <w:rPr>
                <w:rFonts w:ascii="宋体" w:eastAsia="宋体" w:hAnsi="宋体" w:hint="eastAsia"/>
              </w:rPr>
              <w:t>(c</w:t>
            </w:r>
            <w:r>
              <w:rPr>
                <w:rFonts w:ascii="宋体" w:eastAsia="宋体" w:hAnsi="宋体"/>
              </w:rPr>
              <w:t>)</w:t>
            </w:r>
            <w:r>
              <w:rPr>
                <w:rFonts w:ascii="宋体" w:eastAsia="宋体" w:hAnsi="宋体" w:hint="eastAsia"/>
              </w:rPr>
              <w:t>梯度幅值可视化</w:t>
            </w:r>
          </w:p>
        </w:tc>
      </w:tr>
      <w:tr w:rsidR="00F83410" w14:paraId="6FEDBB6B" w14:textId="77777777" w:rsidTr="00A10689">
        <w:tc>
          <w:tcPr>
            <w:tcW w:w="4182" w:type="dxa"/>
            <w:gridSpan w:val="2"/>
          </w:tcPr>
          <w:p w14:paraId="763743ED" w14:textId="77777777" w:rsidR="00F83410" w:rsidRDefault="00F83410" w:rsidP="00A10689">
            <w:pPr>
              <w:keepNext/>
              <w:jc w:val="center"/>
            </w:pPr>
            <w:r>
              <w:rPr>
                <w:noProof/>
              </w:rPr>
              <w:drawing>
                <wp:inline distT="0" distB="0" distL="0" distR="0" wp14:anchorId="143E87D9" wp14:editId="3DEE4362">
                  <wp:extent cx="1949450" cy="1953087"/>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64972" cy="1968638"/>
                          </a:xfrm>
                          <a:prstGeom prst="rect">
                            <a:avLst/>
                          </a:prstGeom>
                          <a:noFill/>
                          <a:ln>
                            <a:noFill/>
                          </a:ln>
                        </pic:spPr>
                      </pic:pic>
                    </a:graphicData>
                  </a:graphic>
                </wp:inline>
              </w:drawing>
            </w:r>
          </w:p>
          <w:p w14:paraId="4135C366" w14:textId="77777777" w:rsidR="00F83410" w:rsidRDefault="00F83410" w:rsidP="00A10689">
            <w:pPr>
              <w:pStyle w:val="af3"/>
              <w:jc w:val="center"/>
            </w:pPr>
            <w:r>
              <w:rPr>
                <w:rFonts w:ascii="宋体" w:eastAsia="宋体" w:hAnsi="宋体" w:hint="eastAsia"/>
              </w:rPr>
              <w:t>(</w:t>
            </w:r>
            <w:r>
              <w:rPr>
                <w:rFonts w:ascii="宋体" w:eastAsia="宋体" w:hAnsi="宋体"/>
              </w:rPr>
              <w:t>d)</w:t>
            </w:r>
            <w:r>
              <w:rPr>
                <w:rFonts w:ascii="宋体" w:eastAsia="宋体" w:hAnsi="宋体" w:hint="eastAsia"/>
              </w:rPr>
              <w:t>非极大值抑制</w:t>
            </w:r>
          </w:p>
        </w:tc>
        <w:tc>
          <w:tcPr>
            <w:tcW w:w="4124" w:type="dxa"/>
            <w:gridSpan w:val="2"/>
          </w:tcPr>
          <w:p w14:paraId="4695F3E6" w14:textId="77777777" w:rsidR="00F83410" w:rsidRDefault="00F83410" w:rsidP="00A10689">
            <w:pPr>
              <w:keepNext/>
              <w:jc w:val="center"/>
            </w:pPr>
            <w:r>
              <w:rPr>
                <w:noProof/>
              </w:rPr>
              <w:drawing>
                <wp:inline distT="0" distB="0" distL="0" distR="0" wp14:anchorId="789BDF3D" wp14:editId="0ED022CC">
                  <wp:extent cx="1955800" cy="1955800"/>
                  <wp:effectExtent l="0" t="0" r="635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55800" cy="1955800"/>
                          </a:xfrm>
                          <a:prstGeom prst="rect">
                            <a:avLst/>
                          </a:prstGeom>
                          <a:noFill/>
                          <a:ln>
                            <a:noFill/>
                          </a:ln>
                        </pic:spPr>
                      </pic:pic>
                    </a:graphicData>
                  </a:graphic>
                </wp:inline>
              </w:drawing>
            </w:r>
          </w:p>
          <w:p w14:paraId="01BAA237" w14:textId="77777777" w:rsidR="00F83410" w:rsidRDefault="00F83410" w:rsidP="00A10689">
            <w:pPr>
              <w:pStyle w:val="af3"/>
              <w:keepNext/>
              <w:jc w:val="center"/>
            </w:pPr>
            <w:r>
              <w:rPr>
                <w:rFonts w:ascii="宋体" w:eastAsia="宋体" w:hAnsi="宋体" w:hint="eastAsia"/>
              </w:rPr>
              <w:t>(e</w:t>
            </w:r>
            <w:r>
              <w:rPr>
                <w:rFonts w:ascii="宋体" w:eastAsia="宋体" w:hAnsi="宋体"/>
              </w:rPr>
              <w:t>)</w:t>
            </w:r>
            <w:r>
              <w:rPr>
                <w:rFonts w:ascii="宋体" w:eastAsia="宋体" w:hAnsi="宋体" w:hint="eastAsia"/>
              </w:rPr>
              <w:t>双阈值分割</w:t>
            </w:r>
          </w:p>
        </w:tc>
      </w:tr>
    </w:tbl>
    <w:p w14:paraId="671F1B52" w14:textId="44BF3A89" w:rsidR="0069592E" w:rsidRDefault="00F83410" w:rsidP="0069592E">
      <w:pPr>
        <w:pStyle w:val="af3"/>
        <w:jc w:val="center"/>
        <w:rPr>
          <w:rFonts w:ascii="宋体" w:eastAsia="宋体" w:hAnsi="宋体"/>
          <w:kern w:val="0"/>
          <w:sz w:val="21"/>
          <w:szCs w:val="21"/>
        </w:rPr>
      </w:pPr>
      <w:r w:rsidRPr="008F3C8E">
        <w:rPr>
          <w:rFonts w:ascii="宋体" w:eastAsia="宋体" w:hAnsi="宋体" w:hint="eastAsia"/>
          <w:kern w:val="0"/>
          <w:sz w:val="21"/>
          <w:szCs w:val="21"/>
        </w:rPr>
        <w:t>图5.</w:t>
      </w:r>
      <w:r>
        <w:rPr>
          <w:rFonts w:ascii="宋体" w:eastAsia="宋体" w:hAnsi="宋体"/>
          <w:kern w:val="0"/>
          <w:sz w:val="21"/>
          <w:szCs w:val="21"/>
        </w:rPr>
        <w:t>5</w:t>
      </w:r>
      <w:r w:rsidRPr="008F3C8E">
        <w:rPr>
          <w:rFonts w:ascii="宋体" w:eastAsia="宋体" w:hAnsi="宋体" w:hint="eastAsia"/>
          <w:kern w:val="0"/>
          <w:sz w:val="21"/>
          <w:szCs w:val="21"/>
        </w:rPr>
        <w:t xml:space="preserve"> 边缘检测流程。</w:t>
      </w:r>
    </w:p>
    <w:p w14:paraId="773575DA" w14:textId="77777777" w:rsidR="0069592E" w:rsidRPr="0069592E" w:rsidRDefault="0069592E" w:rsidP="0069592E"/>
    <w:p w14:paraId="23F514AA" w14:textId="6D010EFC" w:rsidR="0001268A" w:rsidRPr="0001268A" w:rsidRDefault="0001268A" w:rsidP="0001268A">
      <w:pPr>
        <w:pStyle w:val="3"/>
        <w:rPr>
          <w:rFonts w:ascii="宋体" w:eastAsia="宋体" w:hAnsi="宋体"/>
          <w:sz w:val="24"/>
          <w:szCs w:val="24"/>
        </w:rPr>
      </w:pPr>
      <w:bookmarkStart w:id="1529" w:name="_Toc9243829"/>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2</w:t>
      </w:r>
      <w:r w:rsidRPr="007D4F5A">
        <w:rPr>
          <w:rFonts w:ascii="宋体" w:eastAsia="宋体" w:hAnsi="宋体" w:hint="eastAsia"/>
          <w:sz w:val="24"/>
          <w:szCs w:val="24"/>
        </w:rPr>
        <w:t>.</w:t>
      </w:r>
      <w:r>
        <w:rPr>
          <w:rFonts w:ascii="宋体" w:eastAsia="宋体" w:hAnsi="宋体" w:hint="eastAsia"/>
          <w:sz w:val="24"/>
          <w:szCs w:val="24"/>
        </w:rPr>
        <w:t>2</w:t>
      </w:r>
      <w:del w:id="1530" w:author="He Jianan" w:date="2019-05-20T11:40:00Z">
        <w:r w:rsidRPr="007D4F5A" w:rsidDel="00F22BFE">
          <w:rPr>
            <w:rFonts w:ascii="宋体" w:eastAsia="宋体" w:hAnsi="宋体" w:hint="eastAsia"/>
            <w:sz w:val="24"/>
            <w:szCs w:val="24"/>
          </w:rPr>
          <w:delText xml:space="preserve"> </w:delText>
        </w:r>
      </w:del>
      <w:ins w:id="1531" w:author="He Jianan" w:date="2019-05-17T17:06:00Z">
        <w:r w:rsidR="006545FE">
          <w:rPr>
            <w:rFonts w:ascii="宋体" w:eastAsia="宋体" w:hAnsi="宋体" w:hint="eastAsia"/>
            <w:sz w:val="24"/>
            <w:szCs w:val="24"/>
          </w:rPr>
          <w:t>传递函数</w:t>
        </w:r>
      </w:ins>
      <w:r w:rsidR="00DF5950">
        <w:rPr>
          <w:rFonts w:ascii="宋体" w:eastAsia="宋体" w:hAnsi="宋体" w:hint="eastAsia"/>
          <w:sz w:val="24"/>
          <w:szCs w:val="24"/>
        </w:rPr>
        <w:t>设计流程</w:t>
      </w:r>
      <w:bookmarkEnd w:id="1529"/>
    </w:p>
    <w:p w14:paraId="0F6A928C" w14:textId="36DD778F" w:rsidR="0069592E" w:rsidRDefault="00F83410" w:rsidP="0069592E">
      <w:pPr>
        <w:spacing w:line="400" w:lineRule="exact"/>
        <w:ind w:firstLineChars="200" w:firstLine="480"/>
        <w:rPr>
          <w:rFonts w:ascii="宋体" w:eastAsia="宋体" w:hAnsi="宋体"/>
          <w:sz w:val="24"/>
        </w:rPr>
      </w:pPr>
      <w:r>
        <w:rPr>
          <w:rFonts w:ascii="宋体" w:eastAsia="宋体" w:hAnsi="宋体" w:hint="eastAsia"/>
          <w:sz w:val="24"/>
        </w:rPr>
        <w:t>经过以上四个步骤</w:t>
      </w:r>
      <w:r w:rsidR="002D1A50">
        <w:rPr>
          <w:rFonts w:ascii="宋体" w:eastAsia="宋体" w:hAnsi="宋体" w:hint="eastAsia"/>
          <w:sz w:val="24"/>
        </w:rPr>
        <w:t>，可以确定感兴趣区域边界的梯度幅值范围，</w:t>
      </w:r>
      <w:r w:rsidR="004157E8">
        <w:rPr>
          <w:rFonts w:ascii="宋体" w:eastAsia="宋体" w:hAnsi="宋体" w:hint="eastAsia"/>
          <w:sz w:val="24"/>
        </w:rPr>
        <w:t>进而可以用此范围来</w:t>
      </w:r>
      <w:r w:rsidR="006E187A">
        <w:rPr>
          <w:rFonts w:ascii="宋体" w:eastAsia="宋体" w:hAnsi="宋体" w:hint="eastAsia"/>
          <w:sz w:val="24"/>
        </w:rPr>
        <w:t>自动</w:t>
      </w:r>
      <w:r w:rsidR="004157E8">
        <w:rPr>
          <w:rFonts w:ascii="宋体" w:eastAsia="宋体" w:hAnsi="宋体" w:hint="eastAsia"/>
          <w:sz w:val="24"/>
        </w:rPr>
        <w:t>生成梯度-不透明度传递函数。梯度幅值越大，标量值变化越剧烈，该数据点就越有可能是边界点，因此</w:t>
      </w:r>
      <w:r w:rsidR="006E187A">
        <w:rPr>
          <w:rFonts w:ascii="宋体" w:eastAsia="宋体" w:hAnsi="宋体" w:hint="eastAsia"/>
          <w:sz w:val="24"/>
        </w:rPr>
        <w:t>可利用梯度幅值范围来生成斜坡函数，即梯度幅值最小处的不透明度设为0，最大处的不透明度设为1，这样可以有效突出材质边界。</w:t>
      </w:r>
      <w:r w:rsidR="00BA5333">
        <w:rPr>
          <w:rFonts w:ascii="宋体" w:eastAsia="宋体" w:hAnsi="宋体" w:hint="eastAsia"/>
          <w:sz w:val="24"/>
        </w:rPr>
        <w:t>应用3D边缘检测的传递函数设计流程如下：</w:t>
      </w:r>
    </w:p>
    <w:p w14:paraId="53620CBE" w14:textId="3AE96165" w:rsidR="00BA5333" w:rsidRDefault="00BA5333" w:rsidP="00BA5333">
      <w:pPr>
        <w:pStyle w:val="a7"/>
        <w:numPr>
          <w:ilvl w:val="0"/>
          <w:numId w:val="9"/>
        </w:numPr>
        <w:spacing w:line="400" w:lineRule="exact"/>
        <w:ind w:firstLineChars="0"/>
        <w:rPr>
          <w:rFonts w:ascii="宋体" w:eastAsia="宋体" w:hAnsi="宋体"/>
          <w:sz w:val="24"/>
        </w:rPr>
      </w:pPr>
      <w:r>
        <w:rPr>
          <w:rFonts w:ascii="宋体" w:eastAsia="宋体" w:hAnsi="宋体" w:hint="eastAsia"/>
          <w:sz w:val="24"/>
        </w:rPr>
        <w:t>用户通过数据探针与感兴趣区域选择功能</w:t>
      </w:r>
      <w:r w:rsidR="00500C2A">
        <w:rPr>
          <w:rFonts w:ascii="宋体" w:eastAsia="宋体" w:hAnsi="宋体" w:hint="eastAsia"/>
          <w:sz w:val="24"/>
        </w:rPr>
        <w:t>，</w:t>
      </w:r>
      <w:r>
        <w:rPr>
          <w:rFonts w:ascii="宋体" w:eastAsia="宋体" w:hAnsi="宋体" w:hint="eastAsia"/>
          <w:sz w:val="24"/>
        </w:rPr>
        <w:t>选取感兴趣区域</w:t>
      </w:r>
      <w:r w:rsidR="00500C2A">
        <w:rPr>
          <w:rFonts w:ascii="宋体" w:eastAsia="宋体" w:hAnsi="宋体" w:hint="eastAsia"/>
          <w:sz w:val="24"/>
        </w:rPr>
        <w:t>的标量值范围</w:t>
      </w:r>
      <w:r>
        <w:rPr>
          <w:rFonts w:ascii="宋体" w:eastAsia="宋体" w:hAnsi="宋体" w:hint="eastAsia"/>
          <w:sz w:val="24"/>
        </w:rPr>
        <w:t>；</w:t>
      </w:r>
    </w:p>
    <w:p w14:paraId="4453A094" w14:textId="6DDF0741" w:rsidR="00BA5333" w:rsidRDefault="00500C2A" w:rsidP="00BA5333">
      <w:pPr>
        <w:pStyle w:val="a7"/>
        <w:numPr>
          <w:ilvl w:val="0"/>
          <w:numId w:val="9"/>
        </w:numPr>
        <w:spacing w:line="400" w:lineRule="exact"/>
        <w:ind w:firstLineChars="0"/>
        <w:rPr>
          <w:rFonts w:ascii="宋体" w:eastAsia="宋体" w:hAnsi="宋体"/>
          <w:sz w:val="24"/>
        </w:rPr>
      </w:pPr>
      <w:r>
        <w:rPr>
          <w:rFonts w:ascii="宋体" w:eastAsia="宋体" w:hAnsi="宋体" w:hint="eastAsia"/>
          <w:sz w:val="24"/>
        </w:rPr>
        <w:t>对标量值位于该范围内的体数据</w:t>
      </w:r>
      <w:r w:rsidR="00DF5950">
        <w:rPr>
          <w:rFonts w:ascii="宋体" w:eastAsia="宋体" w:hAnsi="宋体" w:hint="eastAsia"/>
          <w:sz w:val="24"/>
        </w:rPr>
        <w:t>执行边缘检测算法；</w:t>
      </w:r>
    </w:p>
    <w:p w14:paraId="47F2B3EC" w14:textId="70F741D3" w:rsidR="008874AC" w:rsidRDefault="00DF5950" w:rsidP="0069592E">
      <w:pPr>
        <w:pStyle w:val="a7"/>
        <w:numPr>
          <w:ilvl w:val="0"/>
          <w:numId w:val="9"/>
        </w:numPr>
        <w:spacing w:line="400" w:lineRule="exact"/>
        <w:ind w:firstLineChars="0"/>
        <w:rPr>
          <w:rFonts w:ascii="宋体" w:eastAsia="宋体" w:hAnsi="宋体"/>
          <w:sz w:val="24"/>
        </w:rPr>
      </w:pPr>
      <w:r>
        <w:rPr>
          <w:rFonts w:ascii="宋体" w:eastAsia="宋体" w:hAnsi="宋体" w:hint="eastAsia"/>
          <w:sz w:val="24"/>
        </w:rPr>
        <w:t>用户</w:t>
      </w:r>
      <w:r w:rsidR="00500C2A">
        <w:rPr>
          <w:rFonts w:ascii="宋体" w:eastAsia="宋体" w:hAnsi="宋体" w:hint="eastAsia"/>
          <w:sz w:val="24"/>
        </w:rPr>
        <w:t>在边缘检测绘制窗口上</w:t>
      </w:r>
      <w:r>
        <w:rPr>
          <w:rFonts w:ascii="宋体" w:eastAsia="宋体" w:hAnsi="宋体" w:hint="eastAsia"/>
          <w:sz w:val="24"/>
        </w:rPr>
        <w:t>设定梯度幅值范围，根据该范围生成梯度-不透明度传递函数。</w:t>
      </w:r>
    </w:p>
    <w:p w14:paraId="58A54153" w14:textId="77777777" w:rsidR="0069592E" w:rsidRPr="0069592E" w:rsidRDefault="0069592E" w:rsidP="0069592E">
      <w:pPr>
        <w:spacing w:line="400" w:lineRule="exact"/>
        <w:rPr>
          <w:rFonts w:ascii="宋体" w:eastAsia="宋体" w:hAnsi="宋体"/>
          <w:sz w:val="24"/>
        </w:rPr>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3975"/>
      </w:tblGrid>
      <w:tr w:rsidR="008874AC" w14:paraId="76BAD4F9" w14:textId="77777777" w:rsidTr="0055111B">
        <w:tc>
          <w:tcPr>
            <w:tcW w:w="4331" w:type="dxa"/>
          </w:tcPr>
          <w:p w14:paraId="51F7BAF2" w14:textId="77777777" w:rsidR="008874AC" w:rsidRDefault="008874AC" w:rsidP="008874AC">
            <w:pPr>
              <w:keepNext/>
              <w:jc w:val="center"/>
            </w:pPr>
            <w:r>
              <w:rPr>
                <w:noProof/>
              </w:rPr>
              <w:lastRenderedPageBreak/>
              <w:drawing>
                <wp:inline distT="0" distB="0" distL="0" distR="0" wp14:anchorId="6FF5534A" wp14:editId="4139A4A0">
                  <wp:extent cx="2613546" cy="586836"/>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8033" cy="603561"/>
                          </a:xfrm>
                          <a:prstGeom prst="rect">
                            <a:avLst/>
                          </a:prstGeom>
                          <a:noFill/>
                          <a:ln>
                            <a:noFill/>
                          </a:ln>
                        </pic:spPr>
                      </pic:pic>
                    </a:graphicData>
                  </a:graphic>
                </wp:inline>
              </w:drawing>
            </w:r>
          </w:p>
          <w:p w14:paraId="53825D82" w14:textId="5BA0374A" w:rsidR="008874AC" w:rsidRPr="008874AC" w:rsidRDefault="008874AC" w:rsidP="008874AC">
            <w:pPr>
              <w:pStyle w:val="af3"/>
              <w:jc w:val="center"/>
              <w:rPr>
                <w:rFonts w:ascii="宋体" w:eastAsia="宋体" w:hAnsi="宋体"/>
              </w:rPr>
            </w:pPr>
            <w:r w:rsidRPr="008874AC">
              <w:rPr>
                <w:rFonts w:ascii="宋体" w:eastAsia="宋体" w:hAnsi="宋体" w:hint="eastAsia"/>
                <w:sz w:val="21"/>
              </w:rPr>
              <w:t>(</w:t>
            </w:r>
            <w:r w:rsidRPr="008874AC">
              <w:rPr>
                <w:rFonts w:ascii="宋体" w:eastAsia="宋体" w:hAnsi="宋体"/>
                <w:sz w:val="21"/>
              </w:rPr>
              <w:t xml:space="preserve">a) </w:t>
            </w:r>
            <w:r w:rsidRPr="008874AC">
              <w:rPr>
                <w:rFonts w:ascii="宋体" w:eastAsia="宋体" w:hAnsi="宋体" w:hint="eastAsia"/>
                <w:sz w:val="21"/>
              </w:rPr>
              <w:t>灰度-不透明度传递函数</w:t>
            </w:r>
          </w:p>
        </w:tc>
        <w:tc>
          <w:tcPr>
            <w:tcW w:w="3975" w:type="dxa"/>
          </w:tcPr>
          <w:p w14:paraId="7E09D3D0" w14:textId="77777777" w:rsidR="008874AC" w:rsidRDefault="008874AC" w:rsidP="008874AC">
            <w:pPr>
              <w:keepNext/>
              <w:jc w:val="center"/>
            </w:pPr>
            <w:r>
              <w:rPr>
                <w:noProof/>
              </w:rPr>
              <w:drawing>
                <wp:inline distT="0" distB="0" distL="0" distR="0" wp14:anchorId="476A30EF" wp14:editId="6F94451E">
                  <wp:extent cx="2142699" cy="5750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39592" cy="627853"/>
                          </a:xfrm>
                          <a:prstGeom prst="rect">
                            <a:avLst/>
                          </a:prstGeom>
                          <a:noFill/>
                          <a:ln>
                            <a:noFill/>
                          </a:ln>
                        </pic:spPr>
                      </pic:pic>
                    </a:graphicData>
                  </a:graphic>
                </wp:inline>
              </w:drawing>
            </w:r>
          </w:p>
          <w:p w14:paraId="4B4A26AF" w14:textId="351C58EC" w:rsidR="008874AC" w:rsidRPr="008874AC" w:rsidRDefault="008874AC" w:rsidP="008874AC">
            <w:pPr>
              <w:pStyle w:val="af3"/>
              <w:jc w:val="center"/>
              <w:rPr>
                <w:rFonts w:ascii="宋体" w:eastAsia="宋体" w:hAnsi="宋体"/>
              </w:rPr>
            </w:pPr>
            <w:r w:rsidRPr="008874AC">
              <w:rPr>
                <w:rFonts w:ascii="宋体" w:eastAsia="宋体" w:hAnsi="宋体" w:hint="eastAsia"/>
                <w:sz w:val="21"/>
              </w:rPr>
              <w:t>(</w:t>
            </w:r>
            <w:r>
              <w:rPr>
                <w:rFonts w:ascii="宋体" w:eastAsia="宋体" w:hAnsi="宋体"/>
                <w:sz w:val="21"/>
              </w:rPr>
              <w:t>d</w:t>
            </w:r>
            <w:r w:rsidRPr="008874AC">
              <w:rPr>
                <w:rFonts w:ascii="宋体" w:eastAsia="宋体" w:hAnsi="宋体"/>
                <w:sz w:val="21"/>
              </w:rPr>
              <w:t xml:space="preserve">) </w:t>
            </w:r>
            <w:r w:rsidRPr="008874AC">
              <w:rPr>
                <w:rFonts w:ascii="宋体" w:eastAsia="宋体" w:hAnsi="宋体" w:hint="eastAsia"/>
                <w:sz w:val="21"/>
              </w:rPr>
              <w:t>梯度-不透明度传递函数</w:t>
            </w:r>
          </w:p>
        </w:tc>
      </w:tr>
      <w:tr w:rsidR="008874AC" w14:paraId="46D07116" w14:textId="77777777" w:rsidTr="0055111B">
        <w:tc>
          <w:tcPr>
            <w:tcW w:w="4331" w:type="dxa"/>
          </w:tcPr>
          <w:p w14:paraId="698F6E99" w14:textId="77777777" w:rsidR="008874AC" w:rsidRDefault="008874AC" w:rsidP="008874AC">
            <w:pPr>
              <w:keepNext/>
              <w:jc w:val="center"/>
            </w:pPr>
            <w:r>
              <w:rPr>
                <w:noProof/>
              </w:rPr>
              <w:drawing>
                <wp:inline distT="0" distB="0" distL="0" distR="0" wp14:anchorId="11E33EAC" wp14:editId="6821B33E">
                  <wp:extent cx="2429302" cy="2238980"/>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3564" cy="2270558"/>
                          </a:xfrm>
                          <a:prstGeom prst="rect">
                            <a:avLst/>
                          </a:prstGeom>
                          <a:noFill/>
                          <a:ln>
                            <a:noFill/>
                          </a:ln>
                        </pic:spPr>
                      </pic:pic>
                    </a:graphicData>
                  </a:graphic>
                </wp:inline>
              </w:drawing>
            </w:r>
          </w:p>
          <w:p w14:paraId="788946A5" w14:textId="4C8849C9" w:rsidR="008874AC" w:rsidRPr="008874AC" w:rsidRDefault="008874AC" w:rsidP="008874AC">
            <w:pPr>
              <w:pStyle w:val="af3"/>
              <w:jc w:val="center"/>
              <w:rPr>
                <w:rFonts w:ascii="宋体" w:eastAsia="宋体" w:hAnsi="宋体"/>
              </w:rPr>
            </w:pPr>
            <w:r w:rsidRPr="008874AC">
              <w:rPr>
                <w:rFonts w:ascii="宋体" w:eastAsia="宋体" w:hAnsi="宋体" w:hint="eastAsia"/>
                <w:sz w:val="21"/>
              </w:rPr>
              <w:t>(b</w:t>
            </w:r>
            <w:r w:rsidRPr="008874AC">
              <w:rPr>
                <w:rFonts w:ascii="宋体" w:eastAsia="宋体" w:hAnsi="宋体"/>
                <w:sz w:val="21"/>
              </w:rPr>
              <w:t xml:space="preserve">) </w:t>
            </w:r>
            <w:r w:rsidRPr="008874AC">
              <w:rPr>
                <w:rFonts w:ascii="宋体" w:eastAsia="宋体" w:hAnsi="宋体" w:hint="eastAsia"/>
                <w:sz w:val="21"/>
              </w:rPr>
              <w:t>初始的边缘检测结果</w:t>
            </w:r>
          </w:p>
        </w:tc>
        <w:tc>
          <w:tcPr>
            <w:tcW w:w="3975" w:type="dxa"/>
          </w:tcPr>
          <w:p w14:paraId="1109BEE7" w14:textId="77777777" w:rsidR="0055111B" w:rsidRDefault="008874AC" w:rsidP="0055111B">
            <w:pPr>
              <w:keepNext/>
            </w:pPr>
            <w:r>
              <w:rPr>
                <w:noProof/>
              </w:rPr>
              <w:drawing>
                <wp:inline distT="0" distB="0" distL="0" distR="0" wp14:anchorId="0674A54B" wp14:editId="008BF9CC">
                  <wp:extent cx="2351983" cy="221790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79920" cy="2244247"/>
                          </a:xfrm>
                          <a:prstGeom prst="rect">
                            <a:avLst/>
                          </a:prstGeom>
                          <a:noFill/>
                          <a:ln>
                            <a:noFill/>
                          </a:ln>
                        </pic:spPr>
                      </pic:pic>
                    </a:graphicData>
                  </a:graphic>
                </wp:inline>
              </w:drawing>
            </w:r>
          </w:p>
          <w:p w14:paraId="45682140" w14:textId="0D6EBDC5" w:rsidR="008874AC" w:rsidRPr="0055111B" w:rsidRDefault="0055111B" w:rsidP="0055111B">
            <w:pPr>
              <w:pStyle w:val="af3"/>
              <w:jc w:val="center"/>
              <w:rPr>
                <w:rFonts w:ascii="宋体" w:eastAsia="宋体" w:hAnsi="宋体"/>
              </w:rPr>
            </w:pPr>
            <w:r w:rsidRPr="0055111B">
              <w:rPr>
                <w:rFonts w:ascii="宋体" w:eastAsia="宋体" w:hAnsi="宋体" w:hint="eastAsia"/>
                <w:sz w:val="21"/>
              </w:rPr>
              <w:t>(e</w:t>
            </w:r>
            <w:r w:rsidRPr="0055111B">
              <w:rPr>
                <w:rFonts w:ascii="宋体" w:eastAsia="宋体" w:hAnsi="宋体"/>
                <w:sz w:val="21"/>
              </w:rPr>
              <w:t xml:space="preserve">) </w:t>
            </w:r>
            <w:r w:rsidRPr="0055111B">
              <w:rPr>
                <w:rFonts w:ascii="宋体" w:eastAsia="宋体" w:hAnsi="宋体" w:hint="eastAsia"/>
                <w:sz w:val="21"/>
              </w:rPr>
              <w:t>增大低阈值后的边缘检测结果</w:t>
            </w:r>
          </w:p>
        </w:tc>
      </w:tr>
      <w:tr w:rsidR="008874AC" w14:paraId="6322E228" w14:textId="77777777" w:rsidTr="0055111B">
        <w:tc>
          <w:tcPr>
            <w:tcW w:w="4331" w:type="dxa"/>
          </w:tcPr>
          <w:p w14:paraId="48CBE956" w14:textId="77777777" w:rsidR="0055111B" w:rsidRDefault="008874AC" w:rsidP="0055111B">
            <w:pPr>
              <w:keepNext/>
              <w:jc w:val="center"/>
            </w:pPr>
            <w:r>
              <w:rPr>
                <w:noProof/>
              </w:rPr>
              <w:drawing>
                <wp:inline distT="0" distB="0" distL="0" distR="0" wp14:anchorId="00BAA446" wp14:editId="24A02ECB">
                  <wp:extent cx="2361062" cy="2355092"/>
                  <wp:effectExtent l="0" t="0" r="127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79078" cy="2472810"/>
                          </a:xfrm>
                          <a:prstGeom prst="rect">
                            <a:avLst/>
                          </a:prstGeom>
                          <a:noFill/>
                          <a:ln>
                            <a:noFill/>
                          </a:ln>
                        </pic:spPr>
                      </pic:pic>
                    </a:graphicData>
                  </a:graphic>
                </wp:inline>
              </w:drawing>
            </w:r>
          </w:p>
          <w:p w14:paraId="5D20F100" w14:textId="1DE09D1F" w:rsidR="0055111B" w:rsidRDefault="0055111B" w:rsidP="0055111B">
            <w:pPr>
              <w:pStyle w:val="af3"/>
              <w:jc w:val="center"/>
              <w:rPr>
                <w:rFonts w:ascii="宋体" w:eastAsia="宋体" w:hAnsi="宋体"/>
                <w:sz w:val="21"/>
              </w:rPr>
            </w:pPr>
            <w:r w:rsidRPr="0055111B">
              <w:rPr>
                <w:rFonts w:ascii="宋体" w:eastAsia="宋体" w:hAnsi="宋体" w:hint="eastAsia"/>
                <w:sz w:val="21"/>
              </w:rPr>
              <w:t>(c</w:t>
            </w:r>
            <w:r w:rsidRPr="0055111B">
              <w:rPr>
                <w:rFonts w:ascii="宋体" w:eastAsia="宋体" w:hAnsi="宋体"/>
                <w:sz w:val="21"/>
              </w:rPr>
              <w:t>)</w:t>
            </w:r>
            <w:del w:id="1532" w:author="慧 唐" w:date="2019-05-17T10:15:00Z">
              <w:r w:rsidRPr="0055111B" w:rsidDel="0077619D">
                <w:rPr>
                  <w:rFonts w:ascii="宋体" w:eastAsia="宋体" w:hAnsi="宋体"/>
                  <w:sz w:val="21"/>
                </w:rPr>
                <w:delText xml:space="preserve"> </w:delText>
              </w:r>
              <w:r w:rsidRPr="0055111B" w:rsidDel="0077619D">
                <w:rPr>
                  <w:rFonts w:ascii="宋体" w:eastAsia="宋体" w:hAnsi="宋体" w:hint="eastAsia"/>
                  <w:sz w:val="21"/>
                </w:rPr>
                <w:delText>只</w:delText>
              </w:r>
            </w:del>
            <w:del w:id="1533" w:author="慧 唐" w:date="2019-05-17T10:14:00Z">
              <w:r w:rsidRPr="0055111B" w:rsidDel="0077619D">
                <w:rPr>
                  <w:rFonts w:ascii="宋体" w:eastAsia="宋体" w:hAnsi="宋体" w:hint="eastAsia"/>
                  <w:sz w:val="21"/>
                </w:rPr>
                <w:delText>利用</w:delText>
              </w:r>
            </w:del>
            <w:ins w:id="1534" w:author="慧 唐" w:date="2019-05-17T10:14:00Z">
              <w:r w:rsidR="0077619D">
                <w:rPr>
                  <w:rFonts w:ascii="宋体" w:eastAsia="宋体" w:hAnsi="宋体" w:hint="eastAsia"/>
                  <w:sz w:val="21"/>
                </w:rPr>
                <w:t>应用</w:t>
              </w:r>
            </w:ins>
            <w:r w:rsidRPr="0055111B">
              <w:rPr>
                <w:rFonts w:ascii="宋体" w:eastAsia="宋体" w:hAnsi="宋体" w:hint="eastAsia"/>
                <w:sz w:val="21"/>
              </w:rPr>
              <w:t>灰度-不透明度传递函数的</w:t>
            </w:r>
            <w:r>
              <w:rPr>
                <w:rFonts w:ascii="宋体" w:eastAsia="宋体" w:hAnsi="宋体" w:hint="eastAsia"/>
                <w:sz w:val="21"/>
              </w:rPr>
              <w:t>体</w:t>
            </w:r>
          </w:p>
          <w:p w14:paraId="458F34DB" w14:textId="77C22D08" w:rsidR="008874AC" w:rsidRPr="0055111B" w:rsidRDefault="0055111B" w:rsidP="0055111B">
            <w:pPr>
              <w:pStyle w:val="af3"/>
              <w:jc w:val="center"/>
              <w:rPr>
                <w:rFonts w:ascii="宋体" w:eastAsia="宋体" w:hAnsi="宋体"/>
                <w:sz w:val="21"/>
              </w:rPr>
            </w:pPr>
            <w:r w:rsidRPr="0055111B">
              <w:rPr>
                <w:rFonts w:ascii="宋体" w:eastAsia="宋体" w:hAnsi="宋体" w:hint="eastAsia"/>
                <w:sz w:val="21"/>
              </w:rPr>
              <w:t>绘制效果</w:t>
            </w:r>
          </w:p>
        </w:tc>
        <w:tc>
          <w:tcPr>
            <w:tcW w:w="3975" w:type="dxa"/>
          </w:tcPr>
          <w:p w14:paraId="55BF1A6F" w14:textId="77777777" w:rsidR="0055111B" w:rsidRDefault="008874AC" w:rsidP="0055111B">
            <w:pPr>
              <w:keepNext/>
            </w:pPr>
            <w:r>
              <w:rPr>
                <w:noProof/>
              </w:rPr>
              <w:drawing>
                <wp:inline distT="0" distB="0" distL="0" distR="0" wp14:anchorId="70CB2F86" wp14:editId="68DDF07D">
                  <wp:extent cx="2360513" cy="2360513"/>
                  <wp:effectExtent l="0" t="0" r="1905"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72546" cy="2372546"/>
                          </a:xfrm>
                          <a:prstGeom prst="rect">
                            <a:avLst/>
                          </a:prstGeom>
                          <a:noFill/>
                          <a:ln>
                            <a:noFill/>
                          </a:ln>
                        </pic:spPr>
                      </pic:pic>
                    </a:graphicData>
                  </a:graphic>
                </wp:inline>
              </w:drawing>
            </w:r>
          </w:p>
          <w:p w14:paraId="21EB8390" w14:textId="4F5943BB" w:rsidR="008874AC" w:rsidRPr="0055111B" w:rsidRDefault="0055111B" w:rsidP="0055111B">
            <w:pPr>
              <w:pStyle w:val="af3"/>
              <w:keepNext/>
              <w:jc w:val="center"/>
              <w:rPr>
                <w:rFonts w:ascii="宋体" w:eastAsia="宋体" w:hAnsi="宋体"/>
              </w:rPr>
            </w:pPr>
            <w:r w:rsidRPr="0055111B">
              <w:rPr>
                <w:rFonts w:ascii="宋体" w:eastAsia="宋体" w:hAnsi="宋体" w:hint="eastAsia"/>
                <w:sz w:val="21"/>
              </w:rPr>
              <w:t>(f</w:t>
            </w:r>
            <w:r w:rsidRPr="0055111B">
              <w:rPr>
                <w:rFonts w:ascii="宋体" w:eastAsia="宋体" w:hAnsi="宋体"/>
                <w:sz w:val="21"/>
              </w:rPr>
              <w:t xml:space="preserve">) </w:t>
            </w:r>
            <w:del w:id="1535" w:author="慧 唐" w:date="2019-05-17T10:14:00Z">
              <w:r w:rsidR="0077619D" w:rsidRPr="0055111B" w:rsidDel="0077619D">
                <w:rPr>
                  <w:rFonts w:ascii="宋体" w:eastAsia="宋体" w:hAnsi="宋体" w:hint="eastAsia"/>
                  <w:sz w:val="21"/>
                </w:rPr>
                <w:delText>再利用</w:delText>
              </w:r>
            </w:del>
            <w:bookmarkStart w:id="1536" w:name="_Hlk8804942"/>
            <w:ins w:id="1537" w:author="慧 唐" w:date="2019-05-17T10:14:00Z">
              <w:r w:rsidR="0077619D">
                <w:rPr>
                  <w:rFonts w:ascii="宋体" w:eastAsia="宋体" w:hAnsi="宋体" w:hint="eastAsia"/>
                  <w:sz w:val="21"/>
                </w:rPr>
                <w:t>叠加</w:t>
              </w:r>
            </w:ins>
            <w:r w:rsidR="0077619D" w:rsidRPr="0055111B">
              <w:rPr>
                <w:rFonts w:ascii="宋体" w:eastAsia="宋体" w:hAnsi="宋体" w:hint="eastAsia"/>
                <w:sz w:val="21"/>
              </w:rPr>
              <w:t>梯度-不透明度传递函数</w:t>
            </w:r>
            <w:bookmarkEnd w:id="1536"/>
            <w:r>
              <w:rPr>
                <w:rFonts w:ascii="宋体" w:eastAsia="宋体" w:hAnsi="宋体" w:hint="eastAsia"/>
                <w:sz w:val="21"/>
              </w:rPr>
              <w:t>后</w:t>
            </w:r>
            <w:r w:rsidRPr="0055111B">
              <w:rPr>
                <w:rFonts w:ascii="宋体" w:eastAsia="宋体" w:hAnsi="宋体" w:hint="eastAsia"/>
                <w:sz w:val="21"/>
              </w:rPr>
              <w:t>的体绘制效果</w:t>
            </w:r>
          </w:p>
        </w:tc>
      </w:tr>
    </w:tbl>
    <w:p w14:paraId="55C47F19" w14:textId="01493808" w:rsidR="0069592E" w:rsidRPr="0069592E" w:rsidRDefault="0055111B" w:rsidP="0069592E">
      <w:pPr>
        <w:spacing w:line="400" w:lineRule="exact"/>
        <w:ind w:firstLineChars="200" w:firstLine="420"/>
        <w:jc w:val="center"/>
        <w:rPr>
          <w:rFonts w:ascii="宋体" w:eastAsia="宋体" w:hAnsi="宋体"/>
          <w:kern w:val="0"/>
          <w:szCs w:val="21"/>
        </w:rPr>
      </w:pPr>
      <w:r w:rsidRPr="008F3C8E">
        <w:rPr>
          <w:rFonts w:ascii="宋体" w:eastAsia="宋体" w:hAnsi="宋体" w:hint="eastAsia"/>
          <w:kern w:val="0"/>
          <w:szCs w:val="21"/>
        </w:rPr>
        <w:t>图5.</w:t>
      </w:r>
      <w:r>
        <w:rPr>
          <w:rFonts w:ascii="宋体" w:eastAsia="宋体" w:hAnsi="宋体" w:hint="eastAsia"/>
          <w:kern w:val="0"/>
          <w:szCs w:val="21"/>
        </w:rPr>
        <w:t>6</w:t>
      </w:r>
      <w:r w:rsidRPr="008F3C8E">
        <w:rPr>
          <w:rFonts w:ascii="宋体" w:eastAsia="宋体" w:hAnsi="宋体" w:hint="eastAsia"/>
          <w:kern w:val="0"/>
          <w:szCs w:val="21"/>
        </w:rPr>
        <w:t xml:space="preserve"> 边缘检测</w:t>
      </w:r>
      <w:r>
        <w:rPr>
          <w:rFonts w:ascii="宋体" w:eastAsia="宋体" w:hAnsi="宋体" w:hint="eastAsia"/>
          <w:kern w:val="0"/>
          <w:szCs w:val="21"/>
        </w:rPr>
        <w:t>应用示例。</w:t>
      </w:r>
    </w:p>
    <w:p w14:paraId="3D449B75" w14:textId="58F73576" w:rsidR="0069592E" w:rsidRPr="0069592E" w:rsidRDefault="0069592E" w:rsidP="0069592E">
      <w:pPr>
        <w:spacing w:line="400" w:lineRule="exact"/>
        <w:ind w:firstLineChars="200" w:firstLine="480"/>
        <w:rPr>
          <w:rFonts w:ascii="宋体" w:eastAsia="宋体" w:hAnsi="宋体"/>
          <w:sz w:val="24"/>
        </w:rPr>
      </w:pPr>
      <w:r>
        <w:rPr>
          <w:rFonts w:ascii="宋体" w:eastAsia="宋体" w:hAnsi="宋体" w:hint="eastAsia"/>
          <w:sz w:val="24"/>
        </w:rPr>
        <w:t>利用</w:t>
      </w:r>
      <w:r>
        <w:rPr>
          <w:rFonts w:ascii="宋体" w:eastAsia="宋体" w:hAnsi="宋体" w:hint="eastAsia"/>
          <w:sz w:val="24"/>
          <w:szCs w:val="24"/>
        </w:rPr>
        <w:t>3D边缘检测来自动生成</w:t>
      </w:r>
      <w:r>
        <w:rPr>
          <w:rFonts w:ascii="宋体" w:eastAsia="宋体" w:hAnsi="宋体" w:hint="eastAsia"/>
          <w:sz w:val="24"/>
        </w:rPr>
        <w:t>梯度-不透明度传递函数，可以从梯度上控制数据的可见度，结合灰度-不透明度传递函数，可对可视化效果做出更精细的调控。如图5.6所示，仅通过灰度-不透明度传递函数(图5.6</w:t>
      </w:r>
      <w:r>
        <w:rPr>
          <w:rFonts w:ascii="宋体" w:eastAsia="宋体" w:hAnsi="宋体"/>
          <w:sz w:val="24"/>
        </w:rPr>
        <w:t>(a))</w:t>
      </w:r>
      <w:r>
        <w:rPr>
          <w:rFonts w:ascii="宋体" w:eastAsia="宋体" w:hAnsi="宋体" w:hint="eastAsia"/>
          <w:sz w:val="24"/>
        </w:rPr>
        <w:t>无法将脑组织与肌肉区分(图5.6</w:t>
      </w:r>
      <w:r>
        <w:rPr>
          <w:rFonts w:ascii="宋体" w:eastAsia="宋体" w:hAnsi="宋体"/>
          <w:sz w:val="24"/>
        </w:rPr>
        <w:t>(c))</w:t>
      </w:r>
      <w:r>
        <w:rPr>
          <w:rFonts w:ascii="宋体" w:eastAsia="宋体" w:hAnsi="宋体" w:hint="eastAsia"/>
          <w:sz w:val="24"/>
        </w:rPr>
        <w:t>，因为这两种组织在标量值范围上有重叠；通过3D边缘检测并设置阈值(图5.6</w:t>
      </w:r>
      <w:r>
        <w:rPr>
          <w:rFonts w:ascii="宋体" w:eastAsia="宋体" w:hAnsi="宋体"/>
          <w:sz w:val="24"/>
        </w:rPr>
        <w:t>(b)(e))</w:t>
      </w:r>
      <w:r>
        <w:rPr>
          <w:rFonts w:ascii="宋体" w:eastAsia="宋体" w:hAnsi="宋体" w:hint="eastAsia"/>
          <w:sz w:val="24"/>
        </w:rPr>
        <w:t>,可生成梯度-不透明度传递函数(图5.6</w:t>
      </w:r>
      <w:r>
        <w:rPr>
          <w:rFonts w:ascii="宋体" w:eastAsia="宋体" w:hAnsi="宋体"/>
          <w:sz w:val="24"/>
        </w:rPr>
        <w:t>(</w:t>
      </w:r>
      <w:r>
        <w:rPr>
          <w:rFonts w:ascii="宋体" w:eastAsia="宋体" w:hAnsi="宋体" w:hint="eastAsia"/>
          <w:sz w:val="24"/>
        </w:rPr>
        <w:t>d</w:t>
      </w:r>
      <w:r>
        <w:rPr>
          <w:rFonts w:ascii="宋体" w:eastAsia="宋体" w:hAnsi="宋体"/>
          <w:sz w:val="24"/>
        </w:rPr>
        <w:t>))</w:t>
      </w:r>
      <w:r>
        <w:rPr>
          <w:rFonts w:ascii="宋体" w:eastAsia="宋体" w:hAnsi="宋体" w:hint="eastAsia"/>
          <w:sz w:val="24"/>
        </w:rPr>
        <w:t>，从而将梯度幅值较低的大脑组织隐藏，同时将肌肉的内部结构展现出来(图5.6</w:t>
      </w:r>
      <w:r>
        <w:rPr>
          <w:rFonts w:ascii="宋体" w:eastAsia="宋体" w:hAnsi="宋体"/>
          <w:sz w:val="24"/>
        </w:rPr>
        <w:t>(</w:t>
      </w:r>
      <w:r>
        <w:rPr>
          <w:rFonts w:ascii="宋体" w:eastAsia="宋体" w:hAnsi="宋体" w:hint="eastAsia"/>
          <w:sz w:val="24"/>
        </w:rPr>
        <w:t>f</w:t>
      </w:r>
      <w:r>
        <w:rPr>
          <w:rFonts w:ascii="宋体" w:eastAsia="宋体" w:hAnsi="宋体"/>
          <w:sz w:val="24"/>
        </w:rPr>
        <w:t>))</w:t>
      </w:r>
      <w:r>
        <w:rPr>
          <w:rFonts w:ascii="宋体" w:eastAsia="宋体" w:hAnsi="宋体" w:hint="eastAsia"/>
          <w:sz w:val="24"/>
        </w:rPr>
        <w:t>。</w:t>
      </w:r>
    </w:p>
    <w:p w14:paraId="5CCCDC9E" w14:textId="577B5B4F" w:rsidR="007E1C39" w:rsidRDefault="007E1C39" w:rsidP="007E1C39">
      <w:pPr>
        <w:pStyle w:val="2"/>
        <w:rPr>
          <w:rFonts w:ascii="黑体" w:eastAsia="黑体" w:hAnsi="黑体"/>
          <w:b w:val="0"/>
          <w:sz w:val="28"/>
          <w:szCs w:val="28"/>
        </w:rPr>
      </w:pPr>
      <w:bookmarkStart w:id="1538" w:name="_Toc9243830"/>
      <w:r>
        <w:rPr>
          <w:rFonts w:ascii="黑体" w:eastAsia="黑体" w:hAnsi="黑体"/>
          <w:b w:val="0"/>
          <w:sz w:val="28"/>
          <w:szCs w:val="28"/>
        </w:rPr>
        <w:t>5</w:t>
      </w:r>
      <w:r w:rsidRPr="00F74DAC">
        <w:rPr>
          <w:rFonts w:ascii="黑体" w:eastAsia="黑体" w:hAnsi="黑体" w:hint="eastAsia"/>
          <w:b w:val="0"/>
          <w:sz w:val="28"/>
          <w:szCs w:val="28"/>
        </w:rPr>
        <w:t>.</w:t>
      </w:r>
      <w:r>
        <w:rPr>
          <w:rFonts w:ascii="黑体" w:eastAsia="黑体" w:hAnsi="黑体" w:hint="eastAsia"/>
          <w:b w:val="0"/>
          <w:sz w:val="28"/>
          <w:szCs w:val="28"/>
        </w:rPr>
        <w:t>3</w:t>
      </w:r>
      <w:del w:id="1539" w:author="He Jianan" w:date="2019-05-20T11:40:00Z">
        <w:r w:rsidRPr="00F74DAC" w:rsidDel="00F22BFE">
          <w:rPr>
            <w:rFonts w:ascii="黑体" w:eastAsia="黑体" w:hAnsi="黑体"/>
            <w:b w:val="0"/>
            <w:sz w:val="28"/>
            <w:szCs w:val="28"/>
          </w:rPr>
          <w:delText xml:space="preserve"> </w:delText>
        </w:r>
      </w:del>
      <w:r>
        <w:rPr>
          <w:rFonts w:ascii="黑体" w:eastAsia="黑体" w:hAnsi="黑体" w:hint="eastAsia"/>
          <w:b w:val="0"/>
          <w:sz w:val="28"/>
          <w:szCs w:val="28"/>
        </w:rPr>
        <w:t>基</w:t>
      </w:r>
      <w:bookmarkStart w:id="1540" w:name="_Hlk8821251"/>
      <w:r>
        <w:rPr>
          <w:rFonts w:ascii="黑体" w:eastAsia="黑体" w:hAnsi="黑体" w:hint="eastAsia"/>
          <w:b w:val="0"/>
          <w:sz w:val="28"/>
          <w:szCs w:val="28"/>
        </w:rPr>
        <w:t>于</w:t>
      </w:r>
      <w:r w:rsidRPr="007E1C39">
        <w:rPr>
          <w:rFonts w:ascii="黑体" w:eastAsia="黑体" w:hAnsi="黑体"/>
          <w:b w:val="0"/>
          <w:sz w:val="28"/>
          <w:szCs w:val="28"/>
        </w:rPr>
        <w:t>K-Means聚类</w:t>
      </w:r>
      <w:r>
        <w:rPr>
          <w:rFonts w:ascii="黑体" w:eastAsia="黑体" w:hAnsi="黑体" w:hint="eastAsia"/>
          <w:b w:val="0"/>
          <w:sz w:val="28"/>
          <w:szCs w:val="28"/>
        </w:rPr>
        <w:t>的</w:t>
      </w:r>
      <w:r w:rsidR="00BA5333">
        <w:rPr>
          <w:rFonts w:ascii="黑体" w:eastAsia="黑体" w:hAnsi="黑体" w:hint="eastAsia"/>
          <w:b w:val="0"/>
          <w:sz w:val="28"/>
          <w:szCs w:val="28"/>
        </w:rPr>
        <w:t>半</w:t>
      </w:r>
      <w:r>
        <w:rPr>
          <w:rFonts w:ascii="黑体" w:eastAsia="黑体" w:hAnsi="黑体" w:hint="eastAsia"/>
          <w:b w:val="0"/>
          <w:sz w:val="28"/>
          <w:szCs w:val="28"/>
        </w:rPr>
        <w:t>自动化设计</w:t>
      </w:r>
      <w:bookmarkEnd w:id="1538"/>
      <w:bookmarkEnd w:id="1540"/>
    </w:p>
    <w:p w14:paraId="73C3C790" w14:textId="7F1F8F12" w:rsidR="00BA5333" w:rsidRPr="00BA5333" w:rsidRDefault="00E008B0" w:rsidP="00BA5333">
      <w:pPr>
        <w:spacing w:line="400" w:lineRule="exact"/>
        <w:ind w:firstLineChars="200" w:firstLine="480"/>
        <w:rPr>
          <w:rFonts w:ascii="宋体" w:eastAsia="宋体" w:hAnsi="宋体"/>
          <w:sz w:val="24"/>
        </w:rPr>
      </w:pPr>
      <w:r>
        <w:rPr>
          <w:rFonts w:ascii="宋体" w:eastAsia="宋体" w:hAnsi="宋体" w:hint="eastAsia"/>
          <w:sz w:val="24"/>
        </w:rPr>
        <w:t>前两节所述的交互式设计以及基于</w:t>
      </w:r>
      <w:r w:rsidR="00BA5333">
        <w:rPr>
          <w:rFonts w:ascii="宋体" w:eastAsia="宋体" w:hAnsi="宋体" w:hint="eastAsia"/>
          <w:sz w:val="24"/>
        </w:rPr>
        <w:t>3D边缘检测的半自动化设计方法，都需要用户预先选定一个感兴趣区域范围。本节所介绍的</w:t>
      </w:r>
      <w:r w:rsidR="00BA5333" w:rsidRPr="00BA5333">
        <w:rPr>
          <w:rFonts w:ascii="宋体" w:eastAsia="宋体" w:hAnsi="宋体" w:hint="eastAsia"/>
          <w:sz w:val="24"/>
        </w:rPr>
        <w:t>于</w:t>
      </w:r>
      <w:r w:rsidR="00BA5333" w:rsidRPr="00BA5333">
        <w:rPr>
          <w:rFonts w:ascii="宋体" w:eastAsia="宋体" w:hAnsi="宋体"/>
          <w:sz w:val="24"/>
        </w:rPr>
        <w:t>K-Means聚类的半自动化设计</w:t>
      </w:r>
      <w:r w:rsidR="00BA5333">
        <w:rPr>
          <w:rFonts w:ascii="宋体" w:eastAsia="宋体" w:hAnsi="宋体" w:hint="eastAsia"/>
          <w:sz w:val="24"/>
        </w:rPr>
        <w:t>，自动化程度</w:t>
      </w:r>
      <w:r w:rsidR="00BA5333">
        <w:rPr>
          <w:rFonts w:ascii="宋体" w:eastAsia="宋体" w:hAnsi="宋体" w:hint="eastAsia"/>
          <w:sz w:val="24"/>
        </w:rPr>
        <w:lastRenderedPageBreak/>
        <w:t>更高，只需要用户选取感兴趣区域中的一个点作为聚类的初始点，即可自动计算出感兴趣区域的标量值范围与梯度幅值范围，进而生成可视化该区域的传递函数。</w:t>
      </w:r>
    </w:p>
    <w:p w14:paraId="4B171AC0" w14:textId="11F8DE3E" w:rsidR="007E1C39" w:rsidRPr="007E1C39" w:rsidRDefault="007E1C39" w:rsidP="007E1C39">
      <w:pPr>
        <w:pStyle w:val="3"/>
        <w:rPr>
          <w:rFonts w:ascii="宋体" w:eastAsia="宋体" w:hAnsi="宋体"/>
          <w:sz w:val="24"/>
          <w:szCs w:val="24"/>
        </w:rPr>
      </w:pPr>
      <w:bookmarkStart w:id="1541" w:name="_Toc9243831"/>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3</w:t>
      </w:r>
      <w:r w:rsidRPr="007D4F5A">
        <w:rPr>
          <w:rFonts w:ascii="宋体" w:eastAsia="宋体" w:hAnsi="宋体" w:hint="eastAsia"/>
          <w:sz w:val="24"/>
          <w:szCs w:val="24"/>
        </w:rPr>
        <w:t>.</w:t>
      </w:r>
      <w:r>
        <w:rPr>
          <w:rFonts w:ascii="宋体" w:eastAsia="宋体" w:hAnsi="宋体" w:hint="eastAsia"/>
          <w:sz w:val="24"/>
          <w:szCs w:val="24"/>
        </w:rPr>
        <w:t>1</w:t>
      </w:r>
      <w:del w:id="1542" w:author="He Jianan" w:date="2019-05-20T11:40:00Z">
        <w:r w:rsidRPr="007D4F5A" w:rsidDel="00F22BFE">
          <w:rPr>
            <w:rFonts w:ascii="宋体" w:eastAsia="宋体" w:hAnsi="宋体" w:hint="eastAsia"/>
            <w:sz w:val="24"/>
            <w:szCs w:val="24"/>
          </w:rPr>
          <w:delText xml:space="preserve"> </w:delText>
        </w:r>
      </w:del>
      <w:r>
        <w:rPr>
          <w:rFonts w:ascii="宋体" w:eastAsia="宋体" w:hAnsi="宋体" w:hint="eastAsia"/>
          <w:sz w:val="24"/>
          <w:szCs w:val="24"/>
        </w:rPr>
        <w:t>算法步骤</w:t>
      </w:r>
      <w:bookmarkEnd w:id="1541"/>
    </w:p>
    <w:p w14:paraId="6B1BAE12" w14:textId="20E6F843" w:rsidR="005C7141" w:rsidRDefault="005C7141" w:rsidP="005C7141">
      <w:pPr>
        <w:spacing w:line="400" w:lineRule="exact"/>
        <w:ind w:firstLineChars="200" w:firstLine="480"/>
        <w:rPr>
          <w:rFonts w:ascii="宋体" w:eastAsia="宋体" w:hAnsi="宋体"/>
          <w:sz w:val="24"/>
          <w:szCs w:val="24"/>
        </w:rPr>
      </w:pPr>
      <w:bookmarkStart w:id="1543" w:name="_Hlk8813272"/>
      <w:r>
        <w:rPr>
          <w:rFonts w:ascii="宋体" w:eastAsia="宋体" w:hAnsi="宋体" w:hint="eastAsia"/>
          <w:sz w:val="24"/>
          <w:szCs w:val="24"/>
        </w:rPr>
        <w:t>K</w:t>
      </w:r>
      <w:r>
        <w:rPr>
          <w:rFonts w:ascii="宋体" w:eastAsia="宋体" w:hAnsi="宋体"/>
          <w:sz w:val="24"/>
          <w:szCs w:val="24"/>
        </w:rPr>
        <w:t>-Means</w:t>
      </w:r>
      <w:r>
        <w:rPr>
          <w:rFonts w:ascii="宋体" w:eastAsia="宋体" w:hAnsi="宋体" w:hint="eastAsia"/>
          <w:sz w:val="24"/>
          <w:szCs w:val="24"/>
        </w:rPr>
        <w:t>聚类</w:t>
      </w:r>
      <w:bookmarkEnd w:id="1543"/>
      <w:r>
        <w:rPr>
          <w:rFonts w:ascii="宋体" w:eastAsia="宋体" w:hAnsi="宋体" w:hint="eastAsia"/>
          <w:sz w:val="24"/>
          <w:szCs w:val="24"/>
        </w:rPr>
        <w:t>是一种常见的无监督机器学习方法，能够根据预先定义的相似性原则</w:t>
      </w:r>
      <w:r w:rsidR="00C405D1">
        <w:rPr>
          <w:rFonts w:ascii="宋体" w:eastAsia="宋体" w:hAnsi="宋体" w:hint="eastAsia"/>
          <w:sz w:val="24"/>
          <w:szCs w:val="24"/>
        </w:rPr>
        <w:t>与类簇个数K</w:t>
      </w:r>
      <w:r>
        <w:rPr>
          <w:rFonts w:ascii="宋体" w:eastAsia="宋体" w:hAnsi="宋体" w:hint="eastAsia"/>
          <w:sz w:val="24"/>
          <w:szCs w:val="24"/>
        </w:rPr>
        <w:t>，</w:t>
      </w:r>
      <w:r w:rsidR="00C405D1">
        <w:rPr>
          <w:rFonts w:ascii="宋体" w:eastAsia="宋体" w:hAnsi="宋体" w:hint="eastAsia"/>
          <w:sz w:val="24"/>
          <w:szCs w:val="24"/>
        </w:rPr>
        <w:t>将</w:t>
      </w:r>
      <w:r>
        <w:rPr>
          <w:rFonts w:ascii="宋体" w:eastAsia="宋体" w:hAnsi="宋体" w:hint="eastAsia"/>
          <w:sz w:val="24"/>
          <w:szCs w:val="24"/>
        </w:rPr>
        <w:t>无标签的数据自动</w:t>
      </w:r>
      <w:r w:rsidR="00C405D1">
        <w:rPr>
          <w:rFonts w:ascii="宋体" w:eastAsia="宋体" w:hAnsi="宋体" w:hint="eastAsia"/>
          <w:sz w:val="24"/>
          <w:szCs w:val="24"/>
        </w:rPr>
        <w:t>分为K个类</w:t>
      </w:r>
      <w:r>
        <w:rPr>
          <w:rFonts w:ascii="宋体" w:eastAsia="宋体" w:hAnsi="宋体" w:hint="eastAsia"/>
          <w:sz w:val="24"/>
          <w:szCs w:val="24"/>
        </w:rPr>
        <w:t>，使得同一类簇之间的数据相似度最高，不同类簇之间的相似度最低。K</w:t>
      </w:r>
      <w:r>
        <w:rPr>
          <w:rFonts w:ascii="宋体" w:eastAsia="宋体" w:hAnsi="宋体"/>
          <w:sz w:val="24"/>
          <w:szCs w:val="24"/>
        </w:rPr>
        <w:t>-Means</w:t>
      </w:r>
      <w:r w:rsidR="00A10689">
        <w:rPr>
          <w:rFonts w:ascii="宋体" w:eastAsia="宋体" w:hAnsi="宋体" w:hint="eastAsia"/>
          <w:sz w:val="24"/>
          <w:szCs w:val="24"/>
        </w:rPr>
        <w:t>算法的流程是：</w:t>
      </w:r>
    </w:p>
    <w:p w14:paraId="4A3ECDE5" w14:textId="04BB55D2" w:rsidR="00A10689" w:rsidRDefault="00C405D1" w:rsidP="002F057C">
      <w:pPr>
        <w:pStyle w:val="a7"/>
        <w:numPr>
          <w:ilvl w:val="0"/>
          <w:numId w:val="8"/>
        </w:numPr>
        <w:spacing w:line="400" w:lineRule="exact"/>
        <w:ind w:firstLineChars="0"/>
        <w:jc w:val="left"/>
        <w:rPr>
          <w:rFonts w:ascii="宋体" w:eastAsia="宋体" w:hAnsi="宋体"/>
          <w:sz w:val="24"/>
        </w:rPr>
      </w:pPr>
      <w:r w:rsidRPr="00C405D1">
        <w:rPr>
          <w:rFonts w:ascii="宋体" w:eastAsia="宋体" w:hAnsi="宋体" w:hint="eastAsia"/>
          <w:sz w:val="24"/>
        </w:rPr>
        <w:t>在n个待分类样本中选取K个初始的簇中心；</w:t>
      </w:r>
    </w:p>
    <w:p w14:paraId="21D80A85" w14:textId="775A54D9" w:rsidR="00C405D1" w:rsidRDefault="00C405D1" w:rsidP="00A10689">
      <w:pPr>
        <w:pStyle w:val="a7"/>
        <w:numPr>
          <w:ilvl w:val="0"/>
          <w:numId w:val="8"/>
        </w:numPr>
        <w:spacing w:line="400" w:lineRule="exact"/>
        <w:ind w:firstLineChars="0"/>
        <w:rPr>
          <w:rFonts w:ascii="宋体" w:eastAsia="宋体" w:hAnsi="宋体"/>
          <w:sz w:val="24"/>
        </w:rPr>
      </w:pPr>
      <w:r>
        <w:rPr>
          <w:rFonts w:ascii="宋体" w:eastAsia="宋体" w:hAnsi="宋体" w:hint="eastAsia"/>
          <w:sz w:val="24"/>
        </w:rPr>
        <w:t>对每个样本，计算其与K个簇中心的相似度，然后将该样本分配给相似度最高的簇中心所在的簇；</w:t>
      </w:r>
    </w:p>
    <w:p w14:paraId="65668F12" w14:textId="4C59E60E" w:rsidR="00C405D1" w:rsidRDefault="00C405D1" w:rsidP="00A10689">
      <w:pPr>
        <w:pStyle w:val="a7"/>
        <w:numPr>
          <w:ilvl w:val="0"/>
          <w:numId w:val="8"/>
        </w:numPr>
        <w:spacing w:line="400" w:lineRule="exact"/>
        <w:ind w:firstLineChars="0"/>
        <w:rPr>
          <w:rFonts w:ascii="宋体" w:eastAsia="宋体" w:hAnsi="宋体"/>
          <w:sz w:val="24"/>
        </w:rPr>
      </w:pPr>
      <w:r>
        <w:rPr>
          <w:rFonts w:ascii="宋体" w:eastAsia="宋体" w:hAnsi="宋体" w:hint="eastAsia"/>
          <w:sz w:val="24"/>
        </w:rPr>
        <w:t>计算每一个簇的均值，作为新的</w:t>
      </w:r>
      <w:r w:rsidRPr="00C405D1">
        <w:rPr>
          <w:rFonts w:ascii="宋体" w:eastAsia="宋体" w:hAnsi="宋体" w:hint="eastAsia"/>
          <w:sz w:val="24"/>
        </w:rPr>
        <w:t>簇中心</w:t>
      </w:r>
      <w:r>
        <w:rPr>
          <w:rFonts w:ascii="宋体" w:eastAsia="宋体" w:hAnsi="宋体" w:hint="eastAsia"/>
          <w:sz w:val="24"/>
        </w:rPr>
        <w:t>；</w:t>
      </w:r>
    </w:p>
    <w:p w14:paraId="2FDB8EA3" w14:textId="55D8266F" w:rsidR="00C405D1" w:rsidRDefault="00C405D1" w:rsidP="00A10689">
      <w:pPr>
        <w:pStyle w:val="a7"/>
        <w:numPr>
          <w:ilvl w:val="0"/>
          <w:numId w:val="8"/>
        </w:numPr>
        <w:spacing w:line="400" w:lineRule="exact"/>
        <w:ind w:firstLineChars="0"/>
        <w:rPr>
          <w:rFonts w:ascii="宋体" w:eastAsia="宋体" w:hAnsi="宋体"/>
          <w:sz w:val="24"/>
        </w:rPr>
      </w:pPr>
      <w:r>
        <w:rPr>
          <w:rFonts w:ascii="宋体" w:eastAsia="宋体" w:hAnsi="宋体" w:hint="eastAsia"/>
          <w:sz w:val="24"/>
        </w:rPr>
        <w:t>不断重复步骤2和3，直至K个簇中心不再发生变化。</w:t>
      </w:r>
    </w:p>
    <w:p w14:paraId="6047546D" w14:textId="27291A06" w:rsidR="00DC4729" w:rsidRDefault="00DC4729" w:rsidP="00DC4729">
      <w:pPr>
        <w:spacing w:line="400" w:lineRule="exact"/>
        <w:ind w:firstLineChars="200" w:firstLine="480"/>
        <w:rPr>
          <w:rFonts w:ascii="宋体" w:eastAsia="宋体" w:hAnsi="宋体"/>
          <w:sz w:val="24"/>
        </w:rPr>
      </w:pPr>
      <w:r>
        <w:rPr>
          <w:rFonts w:ascii="宋体" w:eastAsia="宋体" w:hAnsi="宋体" w:hint="eastAsia"/>
          <w:sz w:val="24"/>
        </w:rPr>
        <w:t>初始簇中心的选择对算法的影响很大，如图5.7所示，</w:t>
      </w:r>
      <w:r>
        <w:rPr>
          <w:rFonts w:ascii="宋体" w:eastAsia="宋体" w:hAnsi="宋体"/>
          <w:sz w:val="24"/>
        </w:rPr>
        <w:t>(a)</w:t>
      </w:r>
      <w:r>
        <w:rPr>
          <w:rFonts w:ascii="宋体" w:eastAsia="宋体" w:hAnsi="宋体" w:hint="eastAsia"/>
          <w:sz w:val="24"/>
        </w:rPr>
        <w:t>是随机选取了10个初始簇中心，(</w:t>
      </w:r>
      <w:r>
        <w:rPr>
          <w:rFonts w:ascii="宋体" w:eastAsia="宋体" w:hAnsi="宋体"/>
          <w:sz w:val="24"/>
        </w:rPr>
        <w:t>b)</w:t>
      </w:r>
      <w:r>
        <w:rPr>
          <w:rFonts w:ascii="宋体" w:eastAsia="宋体" w:hAnsi="宋体" w:hint="eastAsia"/>
          <w:sz w:val="24"/>
        </w:rPr>
        <w:t>是人为地在10组数据中选取了10个点作为初始簇中心。(</w:t>
      </w:r>
      <w:r>
        <w:rPr>
          <w:rFonts w:ascii="宋体" w:eastAsia="宋体" w:hAnsi="宋体"/>
          <w:sz w:val="24"/>
        </w:rPr>
        <w:t>a)</w:t>
      </w:r>
      <w:r>
        <w:rPr>
          <w:rFonts w:ascii="宋体" w:eastAsia="宋体" w:hAnsi="宋体" w:hint="eastAsia"/>
          <w:sz w:val="24"/>
        </w:rPr>
        <w:t>陷入了局部最优。</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7"/>
        <w:gridCol w:w="4213"/>
      </w:tblGrid>
      <w:tr w:rsidR="00245A99" w14:paraId="19485948" w14:textId="77777777" w:rsidTr="00245A99">
        <w:tc>
          <w:tcPr>
            <w:tcW w:w="4110" w:type="dxa"/>
          </w:tcPr>
          <w:p w14:paraId="458E8D70" w14:textId="77777777" w:rsidR="00245A99" w:rsidRDefault="00245A99" w:rsidP="00245A99">
            <w:pPr>
              <w:keepNext/>
            </w:pPr>
            <w:r>
              <w:rPr>
                <w:noProof/>
              </w:rPr>
              <w:drawing>
                <wp:inline distT="0" distB="0" distL="0" distR="0" wp14:anchorId="19FFA4FE" wp14:editId="63F953C3">
                  <wp:extent cx="2483892" cy="2358406"/>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2443" cy="2395010"/>
                          </a:xfrm>
                          <a:prstGeom prst="rect">
                            <a:avLst/>
                          </a:prstGeom>
                        </pic:spPr>
                      </pic:pic>
                    </a:graphicData>
                  </a:graphic>
                </wp:inline>
              </w:drawing>
            </w:r>
          </w:p>
          <w:p w14:paraId="1D4A12D0" w14:textId="67C6E722" w:rsidR="00E30616" w:rsidRPr="00245A99" w:rsidRDefault="00245A99" w:rsidP="00245A99">
            <w:pPr>
              <w:pStyle w:val="af3"/>
              <w:jc w:val="center"/>
              <w:rPr>
                <w:rFonts w:ascii="宋体" w:eastAsia="宋体" w:hAnsi="宋体"/>
              </w:rPr>
            </w:pPr>
            <w:r>
              <w:rPr>
                <w:rFonts w:ascii="宋体" w:eastAsia="宋体" w:hAnsi="宋体" w:hint="eastAsia"/>
              </w:rPr>
              <w:t xml:space="preserve"> </w:t>
            </w:r>
            <w:r>
              <w:rPr>
                <w:rFonts w:ascii="宋体" w:eastAsia="宋体" w:hAnsi="宋体"/>
              </w:rPr>
              <w:t xml:space="preserve">(a) </w:t>
            </w:r>
            <w:r>
              <w:rPr>
                <w:rFonts w:ascii="宋体" w:eastAsia="宋体" w:hAnsi="宋体" w:hint="eastAsia"/>
              </w:rPr>
              <w:t>随机选取初始簇中心</w:t>
            </w:r>
          </w:p>
        </w:tc>
        <w:tc>
          <w:tcPr>
            <w:tcW w:w="4196" w:type="dxa"/>
          </w:tcPr>
          <w:p w14:paraId="2D61C6E9" w14:textId="77777777" w:rsidR="00245A99" w:rsidRDefault="00E30616" w:rsidP="00245A99">
            <w:pPr>
              <w:keepNext/>
            </w:pPr>
            <w:r>
              <w:rPr>
                <w:noProof/>
              </w:rPr>
              <w:drawing>
                <wp:inline distT="0" distB="0" distL="0" distR="0" wp14:anchorId="634C6CAC" wp14:editId="3BDB9EBB">
                  <wp:extent cx="2538419" cy="236788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80248" cy="2406906"/>
                          </a:xfrm>
                          <a:prstGeom prst="rect">
                            <a:avLst/>
                          </a:prstGeom>
                          <a:noFill/>
                          <a:ln>
                            <a:noFill/>
                          </a:ln>
                        </pic:spPr>
                      </pic:pic>
                    </a:graphicData>
                  </a:graphic>
                </wp:inline>
              </w:drawing>
            </w:r>
          </w:p>
          <w:p w14:paraId="3DC06751" w14:textId="38960897" w:rsidR="00E30616" w:rsidRDefault="00245A99" w:rsidP="00245A99">
            <w:pPr>
              <w:pStyle w:val="af3"/>
              <w:keepNext/>
              <w:jc w:val="center"/>
            </w:pPr>
            <w:r>
              <w:rPr>
                <w:rFonts w:ascii="宋体" w:eastAsia="宋体" w:hAnsi="宋体"/>
              </w:rPr>
              <w:t>(</w:t>
            </w:r>
            <w:r>
              <w:rPr>
                <w:rFonts w:ascii="宋体" w:eastAsia="宋体" w:hAnsi="宋体" w:hint="eastAsia"/>
              </w:rPr>
              <w:t>b</w:t>
            </w:r>
            <w:r>
              <w:rPr>
                <w:rFonts w:ascii="宋体" w:eastAsia="宋体" w:hAnsi="宋体"/>
              </w:rPr>
              <w:t xml:space="preserve">) </w:t>
            </w:r>
            <w:r>
              <w:rPr>
                <w:rFonts w:ascii="宋体" w:eastAsia="宋体" w:hAnsi="宋体" w:hint="eastAsia"/>
              </w:rPr>
              <w:t>人为选取初始簇中心</w:t>
            </w:r>
          </w:p>
        </w:tc>
      </w:tr>
    </w:tbl>
    <w:p w14:paraId="513973E3" w14:textId="1372BE3A" w:rsidR="002F7816" w:rsidRDefault="00245A99" w:rsidP="00245A99">
      <w:pPr>
        <w:jc w:val="center"/>
        <w:rPr>
          <w:rFonts w:ascii="宋体" w:eastAsia="宋体" w:hAnsi="宋体"/>
        </w:rPr>
      </w:pPr>
      <w:r>
        <w:rPr>
          <w:rFonts w:ascii="宋体" w:eastAsia="宋体" w:hAnsi="宋体" w:hint="eastAsia"/>
        </w:rPr>
        <w:t>图5.7</w:t>
      </w:r>
      <w:r>
        <w:rPr>
          <w:rFonts w:ascii="宋体" w:eastAsia="宋体" w:hAnsi="宋体"/>
        </w:rPr>
        <w:t xml:space="preserve"> </w:t>
      </w:r>
      <w:r>
        <w:rPr>
          <w:rFonts w:ascii="宋体" w:eastAsia="宋体" w:hAnsi="宋体" w:hint="eastAsia"/>
        </w:rPr>
        <w:t>初始簇中心的选取对聚类结果地影响</w:t>
      </w:r>
    </w:p>
    <w:p w14:paraId="33F87869" w14:textId="38502182" w:rsidR="007E1C39" w:rsidRPr="007E1C39" w:rsidRDefault="007E1C39" w:rsidP="007E1C39">
      <w:pPr>
        <w:pStyle w:val="3"/>
        <w:rPr>
          <w:rFonts w:ascii="宋体" w:eastAsia="宋体" w:hAnsi="宋体"/>
          <w:sz w:val="24"/>
          <w:szCs w:val="24"/>
        </w:rPr>
      </w:pPr>
      <w:bookmarkStart w:id="1544" w:name="_Toc9243832"/>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3</w:t>
      </w:r>
      <w:r w:rsidRPr="007D4F5A">
        <w:rPr>
          <w:rFonts w:ascii="宋体" w:eastAsia="宋体" w:hAnsi="宋体" w:hint="eastAsia"/>
          <w:sz w:val="24"/>
          <w:szCs w:val="24"/>
        </w:rPr>
        <w:t>.</w:t>
      </w:r>
      <w:r>
        <w:rPr>
          <w:rFonts w:ascii="宋体" w:eastAsia="宋体" w:hAnsi="宋体" w:hint="eastAsia"/>
          <w:sz w:val="24"/>
          <w:szCs w:val="24"/>
        </w:rPr>
        <w:t>1</w:t>
      </w:r>
      <w:del w:id="1545" w:author="He Jianan" w:date="2019-05-20T11:40:00Z">
        <w:r w:rsidRPr="007D4F5A" w:rsidDel="00F22BFE">
          <w:rPr>
            <w:rFonts w:ascii="宋体" w:eastAsia="宋体" w:hAnsi="宋体" w:hint="eastAsia"/>
            <w:sz w:val="24"/>
            <w:szCs w:val="24"/>
          </w:rPr>
          <w:delText xml:space="preserve"> </w:delText>
        </w:r>
      </w:del>
      <w:r>
        <w:rPr>
          <w:rFonts w:ascii="宋体" w:eastAsia="宋体" w:hAnsi="宋体" w:hint="eastAsia"/>
          <w:sz w:val="24"/>
          <w:szCs w:val="24"/>
        </w:rPr>
        <w:t>标量-梯度幅值直方图</w:t>
      </w:r>
      <w:bookmarkEnd w:id="1544"/>
    </w:p>
    <w:p w14:paraId="64D51C21" w14:textId="261FFF15" w:rsidR="00B11CAB" w:rsidRDefault="00245A99" w:rsidP="00245A99">
      <w:pPr>
        <w:spacing w:line="400" w:lineRule="exact"/>
        <w:ind w:firstLineChars="200" w:firstLine="480"/>
        <w:jc w:val="left"/>
        <w:rPr>
          <w:rFonts w:ascii="宋体" w:eastAsia="宋体" w:hAnsi="宋体"/>
          <w:sz w:val="24"/>
        </w:rPr>
      </w:pPr>
      <w:r>
        <w:rPr>
          <w:rFonts w:ascii="宋体" w:eastAsia="宋体" w:hAnsi="宋体" w:hint="eastAsia"/>
          <w:sz w:val="24"/>
        </w:rPr>
        <w:t>本平台将数据的标量值与梯度幅值作为特征</w:t>
      </w:r>
      <w:r w:rsidR="007E1C39">
        <w:rPr>
          <w:rFonts w:ascii="宋体" w:eastAsia="宋体" w:hAnsi="宋体" w:hint="eastAsia"/>
          <w:sz w:val="24"/>
        </w:rPr>
        <w:t>，用来进行K</w:t>
      </w:r>
      <w:r w:rsidR="007E1C39">
        <w:rPr>
          <w:rFonts w:ascii="宋体" w:eastAsia="宋体" w:hAnsi="宋体"/>
          <w:sz w:val="24"/>
        </w:rPr>
        <w:t>-Me</w:t>
      </w:r>
      <w:r w:rsidR="007E1C39">
        <w:rPr>
          <w:rFonts w:ascii="宋体" w:eastAsia="宋体" w:hAnsi="宋体" w:hint="eastAsia"/>
          <w:sz w:val="24"/>
        </w:rPr>
        <w:t>ans聚类</w:t>
      </w:r>
      <w:r w:rsidR="00B11CAB">
        <w:rPr>
          <w:rFonts w:ascii="宋体" w:eastAsia="宋体" w:hAnsi="宋体" w:hint="eastAsia"/>
          <w:sz w:val="24"/>
        </w:rPr>
        <w:t>。三维体数据场中，标量值</w:t>
      </w:r>
      <w:r w:rsidR="007E1C39">
        <w:rPr>
          <w:rFonts w:ascii="宋体" w:eastAsia="宋体" w:hAnsi="宋体" w:hint="eastAsia"/>
          <w:sz w:val="24"/>
        </w:rPr>
        <w:t>为</w:t>
      </w:r>
      <m:oMath>
        <m:r>
          <w:rPr>
            <w:rFonts w:ascii="Cambria Math" w:eastAsia="宋体" w:hAnsi="Cambria Math" w:hint="eastAsia"/>
            <w:sz w:val="24"/>
          </w:rPr>
          <m:t>x</m:t>
        </m:r>
      </m:oMath>
      <w:r w:rsidR="007E1C39">
        <w:rPr>
          <w:rFonts w:ascii="宋体" w:eastAsia="宋体" w:hAnsi="宋体" w:hint="eastAsia"/>
          <w:sz w:val="24"/>
        </w:rPr>
        <w:t>轴，</w:t>
      </w:r>
      <w:r w:rsidR="00B11CAB">
        <w:rPr>
          <w:rFonts w:ascii="宋体" w:eastAsia="宋体" w:hAnsi="宋体" w:hint="eastAsia"/>
          <w:sz w:val="24"/>
        </w:rPr>
        <w:t>梯度幅值</w:t>
      </w:r>
      <w:r w:rsidR="007E1C39">
        <w:rPr>
          <w:rFonts w:ascii="宋体" w:eastAsia="宋体" w:hAnsi="宋体" w:hint="eastAsia"/>
          <w:sz w:val="24"/>
        </w:rPr>
        <w:t>为</w:t>
      </w:r>
      <m:oMath>
        <m:r>
          <w:rPr>
            <w:rFonts w:ascii="Cambria Math" w:eastAsia="宋体" w:hAnsi="Cambria Math" w:hint="eastAsia"/>
            <w:sz w:val="24"/>
          </w:rPr>
          <m:t>y</m:t>
        </m:r>
      </m:oMath>
      <w:r w:rsidR="007E1C39">
        <w:rPr>
          <w:rFonts w:ascii="宋体" w:eastAsia="宋体" w:hAnsi="宋体" w:hint="eastAsia"/>
          <w:sz w:val="24"/>
        </w:rPr>
        <w:t>值</w:t>
      </w:r>
      <w:r w:rsidR="00B11CAB">
        <w:rPr>
          <w:rFonts w:ascii="宋体" w:eastAsia="宋体" w:hAnsi="宋体" w:hint="eastAsia"/>
          <w:sz w:val="24"/>
        </w:rPr>
        <w:t>组成的直方图有如下特征：</w:t>
      </w:r>
    </w:p>
    <w:p w14:paraId="40BE711C" w14:textId="77777777" w:rsidR="007E1C39" w:rsidRDefault="00B11CAB" w:rsidP="00245A99">
      <w:pPr>
        <w:spacing w:line="400" w:lineRule="exact"/>
        <w:ind w:firstLineChars="200" w:firstLine="480"/>
        <w:jc w:val="left"/>
        <w:rPr>
          <w:rFonts w:ascii="宋体" w:eastAsia="宋体" w:hAnsi="宋体"/>
          <w:sz w:val="24"/>
        </w:rPr>
      </w:pPr>
      <w:r>
        <w:rPr>
          <w:rFonts w:ascii="宋体" w:eastAsia="宋体" w:hAnsi="宋体"/>
          <w:sz w:val="24"/>
        </w:rPr>
        <w:t>(1)</w:t>
      </w:r>
      <w:r w:rsidR="007E1C39">
        <w:rPr>
          <w:rFonts w:ascii="宋体" w:eastAsia="宋体" w:hAnsi="宋体"/>
          <w:sz w:val="24"/>
        </w:rPr>
        <w:t xml:space="preserve"> </w:t>
      </w:r>
      <w:r>
        <w:rPr>
          <w:rFonts w:ascii="宋体" w:eastAsia="宋体" w:hAnsi="宋体" w:hint="eastAsia"/>
          <w:sz w:val="24"/>
        </w:rPr>
        <w:t>材质内部</w:t>
      </w:r>
    </w:p>
    <w:p w14:paraId="7EF735CE" w14:textId="24E1A533" w:rsidR="00B11CAB" w:rsidRDefault="007E1C39" w:rsidP="00245A99">
      <w:pPr>
        <w:spacing w:line="400" w:lineRule="exact"/>
        <w:ind w:firstLineChars="200" w:firstLine="480"/>
        <w:jc w:val="left"/>
        <w:rPr>
          <w:rFonts w:ascii="宋体" w:eastAsia="宋体" w:hAnsi="宋体"/>
          <w:sz w:val="24"/>
        </w:rPr>
      </w:pPr>
      <w:r>
        <w:rPr>
          <w:rFonts w:ascii="宋体" w:eastAsia="宋体" w:hAnsi="宋体" w:hint="eastAsia"/>
          <w:sz w:val="24"/>
        </w:rPr>
        <w:t>材质内部</w:t>
      </w:r>
      <w:r w:rsidR="00B11CAB">
        <w:rPr>
          <w:rFonts w:ascii="宋体" w:eastAsia="宋体" w:hAnsi="宋体" w:hint="eastAsia"/>
          <w:sz w:val="24"/>
        </w:rPr>
        <w:t>标量值相对稳定，</w:t>
      </w:r>
      <w:r w:rsidR="0001268A">
        <w:rPr>
          <w:rFonts w:ascii="宋体" w:eastAsia="宋体" w:hAnsi="宋体" w:hint="eastAsia"/>
          <w:sz w:val="24"/>
        </w:rPr>
        <w:t>梯度幅值较小，</w:t>
      </w:r>
      <w:r>
        <w:rPr>
          <w:rFonts w:ascii="宋体" w:eastAsia="宋体" w:hAnsi="宋体" w:hint="eastAsia"/>
          <w:sz w:val="24"/>
        </w:rPr>
        <w:t>直方图表现为常函数，函数值即为梯度幅值。</w:t>
      </w:r>
    </w:p>
    <w:p w14:paraId="1FD4C8B2" w14:textId="65060826" w:rsidR="007E1C39" w:rsidRDefault="007E1C39" w:rsidP="00245A99">
      <w:pPr>
        <w:spacing w:line="400" w:lineRule="exact"/>
        <w:ind w:firstLineChars="200" w:firstLine="480"/>
        <w:jc w:val="left"/>
        <w:rPr>
          <w:rFonts w:ascii="宋体" w:eastAsia="宋体" w:hAnsi="宋体"/>
          <w:sz w:val="24"/>
        </w:rPr>
      </w:pPr>
      <w:r>
        <w:rPr>
          <w:rFonts w:ascii="宋体" w:eastAsia="宋体" w:hAnsi="宋体" w:hint="eastAsia"/>
          <w:sz w:val="24"/>
        </w:rPr>
        <w:t>(2</w:t>
      </w:r>
      <w:r>
        <w:rPr>
          <w:rFonts w:ascii="宋体" w:eastAsia="宋体" w:hAnsi="宋体"/>
          <w:sz w:val="24"/>
        </w:rPr>
        <w:t xml:space="preserve">) </w:t>
      </w:r>
      <w:r>
        <w:rPr>
          <w:rFonts w:ascii="宋体" w:eastAsia="宋体" w:hAnsi="宋体" w:hint="eastAsia"/>
          <w:sz w:val="24"/>
        </w:rPr>
        <w:t>材质交界处</w:t>
      </w:r>
    </w:p>
    <w:p w14:paraId="337396DC" w14:textId="6DCB46C5" w:rsidR="007E1C39" w:rsidRDefault="007E1C39" w:rsidP="00FE506C">
      <w:pPr>
        <w:spacing w:line="400" w:lineRule="exact"/>
        <w:ind w:firstLineChars="200" w:firstLine="480"/>
        <w:jc w:val="left"/>
        <w:rPr>
          <w:rFonts w:ascii="宋体" w:eastAsia="宋体" w:hAnsi="宋体"/>
          <w:sz w:val="24"/>
        </w:rPr>
      </w:pPr>
      <w:r>
        <w:rPr>
          <w:rFonts w:ascii="宋体" w:eastAsia="宋体" w:hAnsi="宋体" w:hint="eastAsia"/>
          <w:sz w:val="24"/>
        </w:rPr>
        <w:t>材质交界处的标量值</w:t>
      </w:r>
      <m:oMath>
        <m:r>
          <w:rPr>
            <w:rFonts w:ascii="Cambria Math" w:eastAsia="宋体" w:hAnsi="Cambria Math"/>
            <w:sz w:val="24"/>
          </w:rPr>
          <m:t>f(</m:t>
        </m:r>
        <m:r>
          <w:rPr>
            <w:rFonts w:ascii="Cambria Math" w:eastAsia="宋体" w:hAnsi="Cambria Math" w:hint="eastAsia"/>
            <w:sz w:val="24"/>
          </w:rPr>
          <m:t>x</m:t>
        </m:r>
        <m:r>
          <w:rPr>
            <w:rFonts w:ascii="Cambria Math" w:eastAsia="宋体" w:hAnsi="Cambria Math"/>
            <w:sz w:val="24"/>
          </w:rPr>
          <m:t>)</m:t>
        </m:r>
      </m:oMath>
      <w:r>
        <w:rPr>
          <w:rFonts w:ascii="宋体" w:eastAsia="宋体" w:hAnsi="宋体" w:hint="eastAsia"/>
          <w:sz w:val="24"/>
        </w:rPr>
        <w:t>随距离</w:t>
      </w:r>
      <m:oMath>
        <m:r>
          <w:rPr>
            <w:rFonts w:ascii="Cambria Math" w:eastAsia="宋体" w:hAnsi="Cambria Math" w:hint="eastAsia"/>
            <w:sz w:val="24"/>
          </w:rPr>
          <m:t>x</m:t>
        </m:r>
      </m:oMath>
      <w:r>
        <w:rPr>
          <w:rFonts w:ascii="宋体" w:eastAsia="宋体" w:hAnsi="宋体" w:hint="eastAsia"/>
          <w:sz w:val="24"/>
        </w:rPr>
        <w:t>由一较小标量</w:t>
      </w:r>
      <m:oMath>
        <m:r>
          <w:rPr>
            <w:rFonts w:ascii="Cambria Math" w:eastAsia="宋体" w:hAnsi="Cambria Math" w:hint="eastAsia"/>
            <w:sz w:val="24"/>
          </w:rPr>
          <m:t>L</m:t>
        </m:r>
      </m:oMath>
      <w:r>
        <w:rPr>
          <w:rFonts w:ascii="宋体" w:eastAsia="宋体" w:hAnsi="宋体" w:hint="eastAsia"/>
          <w:sz w:val="24"/>
        </w:rPr>
        <w:t>逐渐增大为</w:t>
      </w:r>
      <m:oMath>
        <m:r>
          <w:rPr>
            <w:rFonts w:ascii="Cambria Math" w:eastAsia="宋体" w:hAnsi="Cambria Math" w:hint="eastAsia"/>
            <w:sz w:val="24"/>
          </w:rPr>
          <m:t>H</m:t>
        </m:r>
      </m:oMath>
      <w:r w:rsidR="00FE506C">
        <w:rPr>
          <w:rFonts w:ascii="宋体" w:eastAsia="宋体" w:hAnsi="宋体" w:hint="eastAsia"/>
          <w:sz w:val="24"/>
        </w:rPr>
        <w:t>,梯度幅值</w:t>
      </w:r>
      <m:oMath>
        <m:r>
          <w:rPr>
            <w:rFonts w:ascii="Cambria Math" w:eastAsia="宋体" w:hAnsi="Cambria Math"/>
            <w:sz w:val="24"/>
          </w:rPr>
          <m:t>f'(</m:t>
        </m:r>
        <m:r>
          <w:rPr>
            <w:rFonts w:ascii="Cambria Math" w:eastAsia="宋体" w:hAnsi="Cambria Math" w:hint="eastAsia"/>
            <w:sz w:val="24"/>
          </w:rPr>
          <m:t>x</m:t>
        </m:r>
        <m:r>
          <w:rPr>
            <w:rFonts w:ascii="Cambria Math" w:eastAsia="宋体" w:hAnsi="Cambria Math"/>
            <w:sz w:val="24"/>
          </w:rPr>
          <m:t>)</m:t>
        </m:r>
      </m:oMath>
      <w:r w:rsidR="00FE506C">
        <w:rPr>
          <w:rFonts w:ascii="宋体" w:eastAsia="宋体" w:hAnsi="宋体" w:hint="eastAsia"/>
          <w:sz w:val="24"/>
        </w:rPr>
        <w:t>随距离</w:t>
      </w:r>
      <m:oMath>
        <m:r>
          <w:rPr>
            <w:rFonts w:ascii="Cambria Math" w:eastAsia="宋体" w:hAnsi="Cambria Math" w:hint="eastAsia"/>
            <w:sz w:val="24"/>
          </w:rPr>
          <m:t>x</m:t>
        </m:r>
      </m:oMath>
      <w:r w:rsidR="00FE506C">
        <w:rPr>
          <w:rFonts w:ascii="宋体" w:eastAsia="宋体" w:hAnsi="宋体" w:hint="eastAsia"/>
          <w:sz w:val="24"/>
        </w:rPr>
        <w:t>先增大后减小，如图5.8</w:t>
      </w:r>
      <w:r w:rsidR="00FE506C">
        <w:rPr>
          <w:rFonts w:ascii="宋体" w:eastAsia="宋体" w:hAnsi="宋体"/>
          <w:sz w:val="24"/>
        </w:rPr>
        <w:t>(a)</w:t>
      </w:r>
      <w:r w:rsidR="00FE506C">
        <w:rPr>
          <w:rFonts w:ascii="宋体" w:eastAsia="宋体" w:hAnsi="宋体" w:hint="eastAsia"/>
          <w:sz w:val="24"/>
        </w:rPr>
        <w:t>所示。因此，在直方图上，</w:t>
      </w:r>
      <m:oMath>
        <m:r>
          <w:rPr>
            <w:rFonts w:ascii="Cambria Math" w:eastAsia="宋体" w:hAnsi="Cambria Math"/>
            <w:sz w:val="24"/>
          </w:rPr>
          <m:t>f'(</m:t>
        </m:r>
        <m:r>
          <w:rPr>
            <w:rFonts w:ascii="Cambria Math" w:eastAsia="宋体" w:hAnsi="Cambria Math" w:hint="eastAsia"/>
            <w:sz w:val="24"/>
          </w:rPr>
          <m:t>x</m:t>
        </m:r>
        <m:r>
          <w:rPr>
            <w:rFonts w:ascii="Cambria Math" w:eastAsia="宋体" w:hAnsi="Cambria Math"/>
            <w:sz w:val="24"/>
          </w:rPr>
          <m:t>)</m:t>
        </m:r>
      </m:oMath>
      <w:r w:rsidR="00FE506C">
        <w:rPr>
          <w:rFonts w:ascii="宋体" w:eastAsia="宋体" w:hAnsi="宋体" w:hint="eastAsia"/>
          <w:sz w:val="24"/>
        </w:rPr>
        <w:t>随</w:t>
      </w:r>
      <m:oMath>
        <m:r>
          <w:rPr>
            <w:rFonts w:ascii="Cambria Math" w:eastAsia="宋体" w:hAnsi="Cambria Math"/>
            <w:sz w:val="24"/>
          </w:rPr>
          <m:t>f(</m:t>
        </m:r>
        <m:r>
          <w:rPr>
            <w:rFonts w:ascii="Cambria Math" w:eastAsia="宋体" w:hAnsi="Cambria Math" w:hint="eastAsia"/>
            <w:sz w:val="24"/>
          </w:rPr>
          <m:t>x</m:t>
        </m:r>
        <m:r>
          <w:rPr>
            <w:rFonts w:ascii="Cambria Math" w:eastAsia="宋体" w:hAnsi="Cambria Math"/>
            <w:sz w:val="24"/>
          </w:rPr>
          <m:t>)</m:t>
        </m:r>
      </m:oMath>
      <w:r w:rsidR="00FE506C">
        <w:rPr>
          <w:rFonts w:ascii="宋体" w:eastAsia="宋体" w:hAnsi="宋体" w:hint="eastAsia"/>
          <w:sz w:val="24"/>
        </w:rPr>
        <w:t>同样先增大后减</w:t>
      </w:r>
      <w:r w:rsidR="00FE506C">
        <w:rPr>
          <w:rFonts w:ascii="宋体" w:eastAsia="宋体" w:hAnsi="宋体" w:hint="eastAsia"/>
          <w:sz w:val="24"/>
        </w:rPr>
        <w:lastRenderedPageBreak/>
        <w:t>小，如图5</w:t>
      </w:r>
      <w:r w:rsidR="00FE506C">
        <w:rPr>
          <w:rFonts w:ascii="宋体" w:eastAsia="宋体" w:hAnsi="宋体"/>
          <w:sz w:val="24"/>
        </w:rPr>
        <w:t>.8</w:t>
      </w:r>
      <w:r w:rsidR="00FE506C">
        <w:rPr>
          <w:rFonts w:ascii="宋体" w:eastAsia="宋体" w:hAnsi="宋体" w:hint="eastAsia"/>
          <w:sz w:val="24"/>
        </w:rPr>
        <w:t>(</w:t>
      </w:r>
      <w:r w:rsidR="00FE506C">
        <w:rPr>
          <w:rFonts w:ascii="宋体" w:eastAsia="宋体" w:hAnsi="宋体"/>
          <w:sz w:val="24"/>
        </w:rPr>
        <w:t>b)</w:t>
      </w:r>
      <w:r w:rsidR="00FE506C">
        <w:rPr>
          <w:rFonts w:ascii="宋体" w:eastAsia="宋体" w:hAnsi="宋体" w:hint="eastAsia"/>
          <w:sz w:val="24"/>
        </w:rPr>
        <w:t>所示。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617EA" w14:paraId="29CE1353" w14:textId="77777777" w:rsidTr="00B320F2">
        <w:tc>
          <w:tcPr>
            <w:tcW w:w="8296" w:type="dxa"/>
          </w:tcPr>
          <w:p w14:paraId="526809FE" w14:textId="07E16342" w:rsidR="00E617EA" w:rsidRDefault="00B320F2" w:rsidP="00E617EA">
            <w:pPr>
              <w:keepNext/>
              <w:jc w:val="center"/>
            </w:pPr>
            <w:r>
              <w:rPr>
                <w:noProof/>
              </w:rPr>
              <w:drawing>
                <wp:inline distT="0" distB="0" distL="0" distR="0" wp14:anchorId="6CA97D97" wp14:editId="6CEF475D">
                  <wp:extent cx="3107871" cy="2716671"/>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36407" cy="2741615"/>
                          </a:xfrm>
                          <a:prstGeom prst="rect">
                            <a:avLst/>
                          </a:prstGeom>
                        </pic:spPr>
                      </pic:pic>
                    </a:graphicData>
                  </a:graphic>
                </wp:inline>
              </w:drawing>
            </w:r>
          </w:p>
          <w:p w14:paraId="44025D9C" w14:textId="20833FD6" w:rsidR="00E617EA" w:rsidRPr="00B320F2" w:rsidRDefault="00E617EA" w:rsidP="00E617EA">
            <w:pPr>
              <w:pStyle w:val="af3"/>
              <w:jc w:val="center"/>
              <w:rPr>
                <w:rFonts w:ascii="宋体" w:eastAsia="宋体" w:hAnsi="宋体"/>
              </w:rPr>
            </w:pPr>
            <w:r w:rsidRPr="00B320F2">
              <w:rPr>
                <w:rFonts w:ascii="宋体" w:eastAsia="宋体" w:hAnsi="宋体" w:hint="eastAsia"/>
                <w:sz w:val="21"/>
              </w:rPr>
              <w:t>(</w:t>
            </w:r>
            <w:r w:rsidRPr="00B320F2">
              <w:rPr>
                <w:rFonts w:ascii="宋体" w:eastAsia="宋体" w:hAnsi="宋体"/>
                <w:sz w:val="21"/>
              </w:rPr>
              <w:t xml:space="preserve">a) </w:t>
            </w:r>
            <w:r w:rsidRPr="00B320F2">
              <w:rPr>
                <w:rFonts w:ascii="宋体" w:eastAsia="宋体" w:hAnsi="宋体" w:hint="eastAsia"/>
                <w:sz w:val="21"/>
              </w:rPr>
              <w:t>边界处的标量值与梯度幅值随距离的变化</w:t>
            </w:r>
          </w:p>
        </w:tc>
      </w:tr>
      <w:tr w:rsidR="00E617EA" w14:paraId="52F34CA9" w14:textId="77777777" w:rsidTr="00B320F2">
        <w:tc>
          <w:tcPr>
            <w:tcW w:w="8296" w:type="dxa"/>
          </w:tcPr>
          <w:p w14:paraId="16361BC9" w14:textId="77777777" w:rsidR="00B320F2" w:rsidRDefault="00B320F2" w:rsidP="00B320F2">
            <w:pPr>
              <w:keepNext/>
              <w:jc w:val="center"/>
            </w:pPr>
            <w:r>
              <w:rPr>
                <w:noProof/>
              </w:rPr>
              <w:drawing>
                <wp:inline distT="0" distB="0" distL="0" distR="0" wp14:anchorId="6BB5AFE4" wp14:editId="2A54F29D">
                  <wp:extent cx="3162300" cy="221888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04569" cy="2248540"/>
                          </a:xfrm>
                          <a:prstGeom prst="rect">
                            <a:avLst/>
                          </a:prstGeom>
                        </pic:spPr>
                      </pic:pic>
                    </a:graphicData>
                  </a:graphic>
                </wp:inline>
              </w:drawing>
            </w:r>
          </w:p>
          <w:p w14:paraId="61C80EF9" w14:textId="02DDD43B" w:rsidR="00E617EA" w:rsidRPr="00B320F2" w:rsidRDefault="00B320F2" w:rsidP="008F04F4">
            <w:pPr>
              <w:pStyle w:val="af3"/>
              <w:keepNext/>
              <w:jc w:val="center"/>
              <w:rPr>
                <w:rFonts w:ascii="宋体" w:eastAsia="宋体" w:hAnsi="宋体"/>
              </w:rPr>
            </w:pPr>
            <w:r w:rsidRPr="00B320F2">
              <w:rPr>
                <w:rFonts w:ascii="宋体" w:eastAsia="宋体" w:hAnsi="宋体" w:hint="eastAsia"/>
                <w:sz w:val="21"/>
              </w:rPr>
              <w:t>(</w:t>
            </w:r>
            <w:r w:rsidRPr="00B320F2">
              <w:rPr>
                <w:rFonts w:ascii="宋体" w:eastAsia="宋体" w:hAnsi="宋体"/>
                <w:sz w:val="21"/>
              </w:rPr>
              <w:t xml:space="preserve">b) </w:t>
            </w:r>
            <w:r w:rsidRPr="00B320F2">
              <w:rPr>
                <w:rFonts w:ascii="宋体" w:eastAsia="宋体" w:hAnsi="宋体" w:hint="eastAsia"/>
                <w:sz w:val="21"/>
              </w:rPr>
              <w:t>边界处梯度幅值随标量值的变化</w:t>
            </w:r>
          </w:p>
        </w:tc>
      </w:tr>
    </w:tbl>
    <w:p w14:paraId="2A66E097" w14:textId="5FDC58ED" w:rsidR="00802E70" w:rsidRDefault="008F04F4" w:rsidP="008F04F4">
      <w:pPr>
        <w:pStyle w:val="af3"/>
        <w:jc w:val="center"/>
        <w:rPr>
          <w:rFonts w:ascii="宋体" w:eastAsia="宋体" w:hAnsi="宋体"/>
          <w:sz w:val="21"/>
        </w:rPr>
      </w:pPr>
      <w:r w:rsidRPr="008F04F4">
        <w:rPr>
          <w:rFonts w:ascii="宋体" w:eastAsia="宋体" w:hAnsi="宋体" w:hint="eastAsia"/>
          <w:sz w:val="21"/>
        </w:rPr>
        <w:t>图5.8</w:t>
      </w:r>
      <w:r w:rsidRPr="008F04F4">
        <w:rPr>
          <w:rFonts w:ascii="宋体" w:eastAsia="宋体" w:hAnsi="宋体"/>
          <w:sz w:val="21"/>
        </w:rPr>
        <w:t xml:space="preserve"> </w:t>
      </w:r>
      <w:r w:rsidRPr="008F04F4">
        <w:rPr>
          <w:rFonts w:ascii="宋体" w:eastAsia="宋体" w:hAnsi="宋体" w:hint="eastAsia"/>
          <w:sz w:val="21"/>
        </w:rPr>
        <w:t>材质交界处的标量值与梯度幅值的特征</w:t>
      </w:r>
    </w:p>
    <w:p w14:paraId="234C69F2" w14:textId="77777777" w:rsidR="008F04F4" w:rsidRPr="008F04F4" w:rsidRDefault="008F04F4" w:rsidP="008F04F4"/>
    <w:p w14:paraId="7FE2C96F" w14:textId="3AD12DE2" w:rsidR="00FE506C" w:rsidRDefault="00802E70" w:rsidP="00802E70">
      <w:pPr>
        <w:spacing w:line="400" w:lineRule="exact"/>
        <w:ind w:firstLineChars="200" w:firstLine="480"/>
        <w:jc w:val="left"/>
        <w:rPr>
          <w:rFonts w:ascii="宋体" w:eastAsia="宋体" w:hAnsi="宋体"/>
          <w:sz w:val="24"/>
        </w:rPr>
      </w:pPr>
      <w:r>
        <w:rPr>
          <w:rFonts w:ascii="宋体" w:eastAsia="宋体" w:hAnsi="宋体" w:hint="eastAsia"/>
          <w:sz w:val="24"/>
        </w:rPr>
        <w:t>本平台随机地从体数据中选取5000个点来建立标量-梯度幅值直方图，图5.9所示为某一体数据切片以及该体数据的直方图。</w:t>
      </w:r>
      <w:r w:rsidR="008F04F4">
        <w:rPr>
          <w:rFonts w:ascii="宋体" w:eastAsia="宋体" w:hAnsi="宋体" w:hint="eastAsia"/>
          <w:sz w:val="24"/>
        </w:rPr>
        <w:t>直方图中，梯度幅值较小的数据点</w:t>
      </w:r>
      <w:r w:rsidR="00E008B0">
        <w:rPr>
          <w:rFonts w:ascii="宋体" w:eastAsia="宋体" w:hAnsi="宋体" w:hint="eastAsia"/>
          <w:sz w:val="24"/>
        </w:rPr>
        <w:t>，即直方图底部的数据点</w:t>
      </w:r>
      <w:r w:rsidR="008F04F4">
        <w:rPr>
          <w:rFonts w:ascii="宋体" w:eastAsia="宋体" w:hAnsi="宋体" w:hint="eastAsia"/>
          <w:sz w:val="24"/>
        </w:rPr>
        <w:t>分布</w:t>
      </w:r>
      <w:r w:rsidR="00E008B0">
        <w:rPr>
          <w:rFonts w:ascii="宋体" w:eastAsia="宋体" w:hAnsi="宋体" w:hint="eastAsia"/>
          <w:sz w:val="24"/>
        </w:rPr>
        <w:t>较密集，这部分</w:t>
      </w:r>
      <w:r w:rsidR="00E008B0" w:rsidRPr="00E008B0">
        <w:rPr>
          <w:rFonts w:ascii="宋体" w:eastAsia="宋体" w:hAnsi="宋体" w:hint="eastAsia"/>
          <w:sz w:val="24"/>
          <w:szCs w:val="24"/>
        </w:rPr>
        <w:t>对应着材质内部的数据点；从直方图中可以看出两个图5.8(</w:t>
      </w:r>
      <w:r w:rsidR="00E008B0" w:rsidRPr="00E008B0">
        <w:rPr>
          <w:rFonts w:ascii="宋体" w:eastAsia="宋体" w:hAnsi="宋体"/>
          <w:sz w:val="24"/>
          <w:szCs w:val="24"/>
        </w:rPr>
        <w:t>b)</w:t>
      </w:r>
      <w:r w:rsidR="00E008B0" w:rsidRPr="00E008B0">
        <w:rPr>
          <w:rFonts w:ascii="宋体" w:eastAsia="宋体" w:hAnsi="宋体" w:hint="eastAsia"/>
          <w:sz w:val="24"/>
          <w:szCs w:val="24"/>
        </w:rPr>
        <w:t>所示的弧线轮廓，这暗示着该体数据中的两个边界，即骨头与软组织以及软组织与空气</w:t>
      </w:r>
      <w:r w:rsidR="00E008B0">
        <w:rPr>
          <w:rFonts w:ascii="宋体" w:eastAsia="宋体" w:hAnsi="宋体" w:hint="eastAsia"/>
          <w:sz w:val="24"/>
          <w:szCs w:val="24"/>
        </w:rPr>
        <w:t>。</w:t>
      </w: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906"/>
      </w:tblGrid>
      <w:tr w:rsidR="00CB359B" w14:paraId="03004AD5" w14:textId="77777777" w:rsidTr="0077619D">
        <w:trPr>
          <w:jc w:val="center"/>
        </w:trPr>
        <w:tc>
          <w:tcPr>
            <w:tcW w:w="4148" w:type="dxa"/>
          </w:tcPr>
          <w:p w14:paraId="16AEE8DF" w14:textId="77777777" w:rsidR="008F04F4" w:rsidRDefault="008F04F4" w:rsidP="008F04F4">
            <w:pPr>
              <w:keepNext/>
              <w:jc w:val="center"/>
            </w:pPr>
            <w:r>
              <w:rPr>
                <w:rFonts w:hint="eastAsia"/>
                <w:noProof/>
              </w:rPr>
              <w:lastRenderedPageBreak/>
              <w:drawing>
                <wp:inline distT="0" distB="0" distL="0" distR="0" wp14:anchorId="0FFD2E94" wp14:editId="2689D437">
                  <wp:extent cx="2197100" cy="219099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IM截图20190515133924.png"/>
                          <pic:cNvPicPr/>
                        </pic:nvPicPr>
                        <pic:blipFill>
                          <a:blip r:embed="rId59">
                            <a:extLst>
                              <a:ext uri="{28A0092B-C50C-407E-A947-70E740481C1C}">
                                <a14:useLocalDpi xmlns:a14="http://schemas.microsoft.com/office/drawing/2010/main" val="0"/>
                              </a:ext>
                            </a:extLst>
                          </a:blip>
                          <a:stretch>
                            <a:fillRect/>
                          </a:stretch>
                        </pic:blipFill>
                        <pic:spPr>
                          <a:xfrm>
                            <a:off x="0" y="0"/>
                            <a:ext cx="2217757" cy="2211596"/>
                          </a:xfrm>
                          <a:prstGeom prst="rect">
                            <a:avLst/>
                          </a:prstGeom>
                        </pic:spPr>
                      </pic:pic>
                    </a:graphicData>
                  </a:graphic>
                </wp:inline>
              </w:drawing>
            </w:r>
          </w:p>
          <w:p w14:paraId="2C743AE7" w14:textId="43192675" w:rsidR="008F04F4" w:rsidRPr="008F04F4" w:rsidRDefault="008F04F4" w:rsidP="008F04F4">
            <w:pPr>
              <w:pStyle w:val="af3"/>
              <w:jc w:val="center"/>
              <w:rPr>
                <w:rFonts w:ascii="宋体" w:eastAsia="宋体" w:hAnsi="宋体"/>
                <w:sz w:val="21"/>
                <w:szCs w:val="21"/>
              </w:rPr>
            </w:pPr>
            <w:r w:rsidRPr="008F04F4">
              <w:rPr>
                <w:rFonts w:ascii="宋体" w:eastAsia="宋体" w:hAnsi="宋体" w:hint="eastAsia"/>
                <w:sz w:val="21"/>
                <w:szCs w:val="21"/>
              </w:rPr>
              <w:t>(</w:t>
            </w:r>
            <w:r w:rsidRPr="008F04F4">
              <w:rPr>
                <w:rFonts w:ascii="宋体" w:eastAsia="宋体" w:hAnsi="宋体"/>
                <w:sz w:val="21"/>
                <w:szCs w:val="21"/>
              </w:rPr>
              <w:t xml:space="preserve">a) </w:t>
            </w:r>
            <w:r w:rsidRPr="008F04F4">
              <w:rPr>
                <w:rFonts w:ascii="宋体" w:eastAsia="宋体" w:hAnsi="宋体" w:hint="eastAsia"/>
                <w:sz w:val="21"/>
                <w:szCs w:val="21"/>
              </w:rPr>
              <w:t>体数据切片</w:t>
            </w:r>
          </w:p>
        </w:tc>
        <w:tc>
          <w:tcPr>
            <w:tcW w:w="4148" w:type="dxa"/>
            <w:vAlign w:val="bottom"/>
          </w:tcPr>
          <w:p w14:paraId="4488D9ED" w14:textId="0FEFE536" w:rsidR="008F04F4" w:rsidRDefault="00CB359B" w:rsidP="008F04F4">
            <w:pPr>
              <w:keepNext/>
              <w:jc w:val="center"/>
            </w:pPr>
            <w:ins w:id="1546" w:author="He Jianan" w:date="2019-05-17T16:14:00Z">
              <w:r>
                <w:rPr>
                  <w:noProof/>
                </w:rPr>
                <w:drawing>
                  <wp:inline distT="0" distB="0" distL="0" distR="0" wp14:anchorId="0138F26E" wp14:editId="0A4B1099">
                    <wp:extent cx="2978150" cy="1572619"/>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2325" cy="1622348"/>
                            </a:xfrm>
                            <a:prstGeom prst="rect">
                              <a:avLst/>
                            </a:prstGeom>
                          </pic:spPr>
                        </pic:pic>
                      </a:graphicData>
                    </a:graphic>
                  </wp:inline>
                </w:drawing>
              </w:r>
            </w:ins>
            <w:del w:id="1547" w:author="He Jianan" w:date="2019-05-17T16:12:00Z">
              <w:r w:rsidR="008F04F4" w:rsidDel="003A2E8A">
                <w:rPr>
                  <w:rFonts w:hint="eastAsia"/>
                  <w:noProof/>
                </w:rPr>
                <w:drawing>
                  <wp:inline distT="0" distB="0" distL="0" distR="0" wp14:anchorId="7AE12C72" wp14:editId="7B1F9ACB">
                    <wp:extent cx="2554143" cy="1071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截图20190515133832.png"/>
                            <pic:cNvPicPr/>
                          </pic:nvPicPr>
                          <pic:blipFill>
                            <a:blip r:embed="rId61">
                              <a:extLst>
                                <a:ext uri="{28A0092B-C50C-407E-A947-70E740481C1C}">
                                  <a14:useLocalDpi xmlns:a14="http://schemas.microsoft.com/office/drawing/2010/main" val="0"/>
                                </a:ext>
                              </a:extLst>
                            </a:blip>
                            <a:stretch>
                              <a:fillRect/>
                            </a:stretch>
                          </pic:blipFill>
                          <pic:spPr>
                            <a:xfrm>
                              <a:off x="0" y="0"/>
                              <a:ext cx="2606225" cy="1093196"/>
                            </a:xfrm>
                            <a:prstGeom prst="rect">
                              <a:avLst/>
                            </a:prstGeom>
                          </pic:spPr>
                        </pic:pic>
                      </a:graphicData>
                    </a:graphic>
                  </wp:inline>
                </w:drawing>
              </w:r>
            </w:del>
          </w:p>
          <w:p w14:paraId="020488C9" w14:textId="1ED35F2B" w:rsidR="008F04F4" w:rsidRPr="008F04F4" w:rsidRDefault="008F04F4" w:rsidP="008F04F4">
            <w:pPr>
              <w:pStyle w:val="af3"/>
              <w:keepNext/>
              <w:jc w:val="center"/>
              <w:rPr>
                <w:rFonts w:ascii="宋体" w:eastAsia="宋体" w:hAnsi="宋体"/>
                <w:sz w:val="21"/>
                <w:szCs w:val="21"/>
              </w:rPr>
            </w:pPr>
            <w:r w:rsidRPr="008F04F4">
              <w:rPr>
                <w:rFonts w:ascii="宋体" w:eastAsia="宋体" w:hAnsi="宋体" w:hint="eastAsia"/>
                <w:sz w:val="21"/>
                <w:szCs w:val="21"/>
              </w:rPr>
              <w:t>(</w:t>
            </w:r>
            <w:r w:rsidRPr="008F04F4">
              <w:rPr>
                <w:rFonts w:ascii="宋体" w:eastAsia="宋体" w:hAnsi="宋体"/>
                <w:sz w:val="21"/>
                <w:szCs w:val="21"/>
              </w:rPr>
              <w:t xml:space="preserve">b) </w:t>
            </w:r>
            <w:r w:rsidRPr="008F04F4">
              <w:rPr>
                <w:rFonts w:ascii="宋体" w:eastAsia="宋体" w:hAnsi="宋体" w:hint="eastAsia"/>
                <w:sz w:val="21"/>
                <w:szCs w:val="21"/>
              </w:rPr>
              <w:t>标量-梯度幅值直方图</w:t>
            </w:r>
          </w:p>
        </w:tc>
      </w:tr>
    </w:tbl>
    <w:p w14:paraId="38874A1F" w14:textId="1C91D329" w:rsidR="008F04F4" w:rsidRPr="008F04F4" w:rsidRDefault="008F04F4" w:rsidP="008F04F4">
      <w:pPr>
        <w:pStyle w:val="af3"/>
        <w:jc w:val="center"/>
        <w:rPr>
          <w:rFonts w:ascii="宋体" w:eastAsia="宋体" w:hAnsi="宋体"/>
          <w:sz w:val="21"/>
        </w:rPr>
      </w:pPr>
      <w:r w:rsidRPr="008F04F4">
        <w:rPr>
          <w:rFonts w:ascii="宋体" w:eastAsia="宋体" w:hAnsi="宋体" w:hint="eastAsia"/>
          <w:sz w:val="21"/>
        </w:rPr>
        <w:t>图5.9</w:t>
      </w:r>
      <w:r w:rsidRPr="008F04F4">
        <w:rPr>
          <w:rFonts w:ascii="宋体" w:eastAsia="宋体" w:hAnsi="宋体"/>
          <w:sz w:val="21"/>
        </w:rPr>
        <w:t xml:space="preserve"> </w:t>
      </w:r>
      <w:r w:rsidRPr="008F04F4">
        <w:rPr>
          <w:rFonts w:ascii="宋体" w:eastAsia="宋体" w:hAnsi="宋体" w:hint="eastAsia"/>
          <w:sz w:val="21"/>
        </w:rPr>
        <w:t>体数据直方图示例</w:t>
      </w:r>
    </w:p>
    <w:p w14:paraId="2E38C000" w14:textId="63C0574B" w:rsidR="007E1C39" w:rsidRPr="007E1C39" w:rsidRDefault="007E1C39" w:rsidP="007E1C39">
      <w:pPr>
        <w:pStyle w:val="3"/>
        <w:rPr>
          <w:rFonts w:ascii="宋体" w:eastAsia="宋体" w:hAnsi="宋体"/>
          <w:sz w:val="24"/>
          <w:szCs w:val="24"/>
        </w:rPr>
      </w:pPr>
      <w:bookmarkStart w:id="1548" w:name="_Toc9243833"/>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3</w:t>
      </w:r>
      <w:r w:rsidRPr="007D4F5A">
        <w:rPr>
          <w:rFonts w:ascii="宋体" w:eastAsia="宋体" w:hAnsi="宋体" w:hint="eastAsia"/>
          <w:sz w:val="24"/>
          <w:szCs w:val="24"/>
        </w:rPr>
        <w:t>.</w:t>
      </w:r>
      <w:r>
        <w:rPr>
          <w:rFonts w:ascii="宋体" w:eastAsia="宋体" w:hAnsi="宋体" w:hint="eastAsia"/>
          <w:sz w:val="24"/>
          <w:szCs w:val="24"/>
        </w:rPr>
        <w:t>2</w:t>
      </w:r>
      <w:del w:id="1549" w:author="He Jianan" w:date="2019-05-20T11:40:00Z">
        <w:r w:rsidDel="00F22BFE">
          <w:rPr>
            <w:rFonts w:ascii="宋体" w:eastAsia="宋体" w:hAnsi="宋体"/>
            <w:sz w:val="24"/>
            <w:szCs w:val="24"/>
          </w:rPr>
          <w:delText xml:space="preserve"> </w:delText>
        </w:r>
      </w:del>
      <w:ins w:id="1550" w:author="He Jianan" w:date="2019-05-17T17:06:00Z">
        <w:r w:rsidR="006545FE">
          <w:rPr>
            <w:rFonts w:ascii="宋体" w:eastAsia="宋体" w:hAnsi="宋体" w:hint="eastAsia"/>
            <w:sz w:val="24"/>
            <w:szCs w:val="24"/>
          </w:rPr>
          <w:t>传递函数</w:t>
        </w:r>
      </w:ins>
      <w:ins w:id="1551" w:author="慧 唐" w:date="2019-05-17T10:15:00Z">
        <w:del w:id="1552" w:author="He Jianan" w:date="2019-05-17T17:06:00Z">
          <w:r w:rsidR="0077619D" w:rsidDel="006545FE">
            <w:rPr>
              <w:rFonts w:ascii="宋体" w:eastAsia="宋体" w:hAnsi="宋体" w:hint="eastAsia"/>
              <w:sz w:val="24"/>
              <w:szCs w:val="24"/>
            </w:rPr>
            <w:delText>算法</w:delText>
          </w:r>
        </w:del>
      </w:ins>
      <w:r w:rsidR="00DF5950">
        <w:rPr>
          <w:rFonts w:ascii="宋体" w:eastAsia="宋体" w:hAnsi="宋体" w:hint="eastAsia"/>
          <w:sz w:val="24"/>
          <w:szCs w:val="24"/>
        </w:rPr>
        <w:t>设计流程</w:t>
      </w:r>
      <w:bookmarkEnd w:id="1548"/>
    </w:p>
    <w:p w14:paraId="65063665" w14:textId="72C16952" w:rsidR="00245A99" w:rsidRDefault="00E008B0" w:rsidP="00245A99">
      <w:pPr>
        <w:spacing w:line="400" w:lineRule="exact"/>
        <w:ind w:firstLineChars="200" w:firstLine="480"/>
        <w:jc w:val="left"/>
        <w:rPr>
          <w:rFonts w:ascii="宋体" w:eastAsia="宋体" w:hAnsi="宋体"/>
          <w:sz w:val="24"/>
        </w:rPr>
      </w:pPr>
      <w:r>
        <w:rPr>
          <w:rFonts w:ascii="宋体" w:eastAsia="宋体" w:hAnsi="宋体" w:hint="eastAsia"/>
          <w:sz w:val="24"/>
        </w:rPr>
        <w:t>本平台对体数据的标量-梯度幅值直方图</w:t>
      </w:r>
      <w:r w:rsidR="00B11CAB">
        <w:rPr>
          <w:rFonts w:ascii="宋体" w:eastAsia="宋体" w:hAnsi="宋体" w:hint="eastAsia"/>
          <w:sz w:val="24"/>
        </w:rPr>
        <w:t>应用</w:t>
      </w:r>
      <w:r>
        <w:rPr>
          <w:rFonts w:ascii="宋体" w:eastAsia="宋体" w:hAnsi="宋体" w:hint="eastAsia"/>
          <w:sz w:val="24"/>
        </w:rPr>
        <w:t>K</w:t>
      </w:r>
      <w:r>
        <w:rPr>
          <w:rFonts w:ascii="宋体" w:eastAsia="宋体" w:hAnsi="宋体"/>
          <w:sz w:val="24"/>
        </w:rPr>
        <w:t>-Means</w:t>
      </w:r>
      <w:r>
        <w:rPr>
          <w:rFonts w:ascii="宋体" w:eastAsia="宋体" w:hAnsi="宋体" w:hint="eastAsia"/>
          <w:sz w:val="24"/>
        </w:rPr>
        <w:t>算法，使用</w:t>
      </w:r>
      <w:r w:rsidR="00B11CAB">
        <w:rPr>
          <w:rFonts w:ascii="宋体" w:eastAsia="宋体" w:hAnsi="宋体" w:hint="eastAsia"/>
          <w:sz w:val="24"/>
        </w:rPr>
        <w:t>欧几里得距离公式来度量数据点的相似度</w:t>
      </w:r>
      <w:r w:rsidR="00DF5950">
        <w:rPr>
          <w:rFonts w:ascii="宋体" w:eastAsia="宋体" w:hAnsi="宋体" w:hint="eastAsia"/>
          <w:sz w:val="24"/>
        </w:rPr>
        <w:t>，类簇个数</w:t>
      </w:r>
      <m:oMath>
        <m:r>
          <w:rPr>
            <w:rFonts w:ascii="Cambria Math" w:eastAsia="宋体" w:hAnsi="Cambria Math"/>
            <w:sz w:val="24"/>
          </w:rPr>
          <m:t>K</m:t>
        </m:r>
      </m:oMath>
      <w:r w:rsidR="00DF5950">
        <w:rPr>
          <w:rFonts w:ascii="宋体" w:eastAsia="宋体" w:hAnsi="宋体" w:hint="eastAsia"/>
          <w:sz w:val="24"/>
        </w:rPr>
        <w:t>由用户设定。由于初始簇中心的设定对聚类结果影响较大，所以感兴趣区域类簇的初始簇中心</w:t>
      </w:r>
      <m:oMath>
        <m:r>
          <w:rPr>
            <w:rFonts w:ascii="Cambria Math" w:eastAsia="宋体" w:hAnsi="Cambria Math" w:hint="eastAsia"/>
            <w:sz w:val="24"/>
          </w:rPr>
          <m:t>c</m:t>
        </m:r>
      </m:oMath>
      <w:r w:rsidR="00DF5950">
        <w:rPr>
          <w:rFonts w:ascii="宋体" w:eastAsia="宋体" w:hAnsi="宋体" w:hint="eastAsia"/>
          <w:sz w:val="24"/>
        </w:rPr>
        <w:t>由用户设定</w:t>
      </w:r>
      <w:r w:rsidR="00B11CAB">
        <w:rPr>
          <w:rFonts w:ascii="宋体" w:eastAsia="宋体" w:hAnsi="宋体" w:hint="eastAsia"/>
          <w:sz w:val="24"/>
        </w:rPr>
        <w:t>。</w:t>
      </w:r>
      <w:r w:rsidR="00DF5950">
        <w:rPr>
          <w:rFonts w:ascii="宋体" w:eastAsia="宋体" w:hAnsi="宋体" w:hint="eastAsia"/>
          <w:sz w:val="24"/>
        </w:rPr>
        <w:t>根据用户设定的K值与</w:t>
      </w:r>
      <m:oMath>
        <m:r>
          <w:rPr>
            <w:rFonts w:ascii="Cambria Math" w:eastAsia="宋体" w:hAnsi="Cambria Math" w:hint="eastAsia"/>
            <w:sz w:val="24"/>
          </w:rPr>
          <m:t>c</m:t>
        </m:r>
      </m:oMath>
      <w:r w:rsidR="002F057C">
        <w:rPr>
          <w:rFonts w:ascii="宋体" w:eastAsia="宋体" w:hAnsi="宋体" w:hint="eastAsia"/>
          <w:sz w:val="24"/>
        </w:rPr>
        <w:t>，开始执行K</w:t>
      </w:r>
      <w:r w:rsidR="002F057C">
        <w:rPr>
          <w:rFonts w:ascii="宋体" w:eastAsia="宋体" w:hAnsi="宋体"/>
          <w:sz w:val="24"/>
        </w:rPr>
        <w:t>-Means</w:t>
      </w:r>
      <w:r w:rsidR="002F057C">
        <w:rPr>
          <w:rFonts w:ascii="宋体" w:eastAsia="宋体" w:hAnsi="宋体" w:hint="eastAsia"/>
          <w:sz w:val="24"/>
        </w:rPr>
        <w:t>算法，并自动生成标量-不透明</w:t>
      </w:r>
      <w:r w:rsidR="00500C2A">
        <w:rPr>
          <w:rFonts w:ascii="宋体" w:eastAsia="宋体" w:hAnsi="宋体" w:hint="eastAsia"/>
          <w:sz w:val="24"/>
        </w:rPr>
        <w:t>度</w:t>
      </w:r>
      <w:r w:rsidR="002F057C">
        <w:rPr>
          <w:rFonts w:ascii="宋体" w:eastAsia="宋体" w:hAnsi="宋体" w:hint="eastAsia"/>
          <w:sz w:val="24"/>
        </w:rPr>
        <w:t>传递函数与梯度-不透明度传递函数。总的流程如下：</w:t>
      </w:r>
    </w:p>
    <w:p w14:paraId="06AE70FF" w14:textId="3A843290" w:rsidR="002F057C" w:rsidRDefault="002F057C" w:rsidP="002F057C">
      <w:pPr>
        <w:pStyle w:val="a7"/>
        <w:numPr>
          <w:ilvl w:val="0"/>
          <w:numId w:val="10"/>
        </w:numPr>
        <w:spacing w:line="400" w:lineRule="exact"/>
        <w:ind w:firstLineChars="0"/>
        <w:jc w:val="left"/>
        <w:rPr>
          <w:rFonts w:ascii="宋体" w:eastAsia="宋体" w:hAnsi="宋体"/>
          <w:sz w:val="24"/>
        </w:rPr>
      </w:pPr>
      <w:r w:rsidRPr="002F057C">
        <w:rPr>
          <w:rFonts w:ascii="宋体" w:eastAsia="宋体" w:hAnsi="宋体" w:hint="eastAsia"/>
          <w:sz w:val="24"/>
        </w:rPr>
        <w:t>用户设定</w:t>
      </w:r>
      <w:r>
        <w:rPr>
          <w:rFonts w:ascii="宋体" w:eastAsia="宋体" w:hAnsi="宋体" w:hint="eastAsia"/>
          <w:sz w:val="24"/>
        </w:rPr>
        <w:t>类簇个数</w:t>
      </w:r>
      <m:oMath>
        <m:r>
          <w:rPr>
            <w:rFonts w:ascii="Cambria Math" w:eastAsia="宋体" w:hAnsi="Cambria Math"/>
            <w:sz w:val="24"/>
          </w:rPr>
          <m:t>K</m:t>
        </m:r>
      </m:oMath>
      <w:r>
        <w:rPr>
          <w:rFonts w:ascii="宋体" w:eastAsia="宋体" w:hAnsi="宋体" w:hint="eastAsia"/>
          <w:sz w:val="24"/>
        </w:rPr>
        <w:t>，并在体数据横断面显示窗口</w:t>
      </w:r>
      <w:r w:rsidR="00500C2A">
        <w:rPr>
          <w:rFonts w:ascii="宋体" w:eastAsia="宋体" w:hAnsi="宋体" w:hint="eastAsia"/>
          <w:sz w:val="24"/>
        </w:rPr>
        <w:t>中，点击</w:t>
      </w:r>
      <w:r>
        <w:rPr>
          <w:rFonts w:ascii="宋体" w:eastAsia="宋体" w:hAnsi="宋体" w:hint="eastAsia"/>
          <w:sz w:val="24"/>
        </w:rPr>
        <w:t>感兴趣区域</w:t>
      </w:r>
      <w:r w:rsidR="00500C2A">
        <w:rPr>
          <w:rFonts w:ascii="宋体" w:eastAsia="宋体" w:hAnsi="宋体" w:hint="eastAsia"/>
          <w:sz w:val="24"/>
        </w:rPr>
        <w:t>中的</w:t>
      </w:r>
      <w:r>
        <w:rPr>
          <w:rFonts w:ascii="宋体" w:eastAsia="宋体" w:hAnsi="宋体" w:hint="eastAsia"/>
          <w:sz w:val="24"/>
        </w:rPr>
        <w:t>一个点</w:t>
      </w:r>
      <m:oMath>
        <m:r>
          <w:rPr>
            <w:rFonts w:ascii="Cambria Math" w:eastAsia="宋体" w:hAnsi="Cambria Math" w:hint="eastAsia"/>
            <w:sz w:val="24"/>
          </w:rPr>
          <m:t>c</m:t>
        </m:r>
      </m:oMath>
      <w:r>
        <w:rPr>
          <w:rFonts w:ascii="宋体" w:eastAsia="宋体" w:hAnsi="宋体" w:hint="eastAsia"/>
          <w:sz w:val="24"/>
        </w:rPr>
        <w:t>，作为感兴趣区域类簇的初始簇中心；</w:t>
      </w:r>
    </w:p>
    <w:p w14:paraId="0FAD594D" w14:textId="04F4999D" w:rsidR="002F057C" w:rsidRDefault="002F057C"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在体数据中随机选取5000个点，前</w:t>
      </w:r>
      <m:oMath>
        <m:r>
          <w:rPr>
            <w:rFonts w:ascii="Cambria Math" w:eastAsia="宋体" w:hAnsi="Cambria Math"/>
            <w:sz w:val="24"/>
          </w:rPr>
          <m:t>K</m:t>
        </m:r>
        <m:r>
          <w:rPr>
            <w:rFonts w:ascii="Cambria Math" w:eastAsia="微软雅黑" w:hAnsi="Cambria Math" w:cs="微软雅黑" w:hint="eastAsia"/>
            <w:sz w:val="24"/>
          </w:rPr>
          <m:t>-</m:t>
        </m:r>
        <m:r>
          <w:rPr>
            <w:rFonts w:ascii="Cambria Math" w:eastAsia="宋体" w:hAnsi="Cambria Math" w:hint="eastAsia"/>
            <w:sz w:val="24"/>
          </w:rPr>
          <m:t>1</m:t>
        </m:r>
      </m:oMath>
      <w:r>
        <w:rPr>
          <w:rFonts w:ascii="宋体" w:eastAsia="宋体" w:hAnsi="宋体" w:hint="eastAsia"/>
          <w:sz w:val="24"/>
        </w:rPr>
        <w:t>个点也作为初始簇中心；</w:t>
      </w:r>
    </w:p>
    <w:p w14:paraId="36B5BCDB" w14:textId="4A87F6DF" w:rsidR="002F057C" w:rsidRDefault="002F057C"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对所选的</w:t>
      </w:r>
      <w:r w:rsidR="00AB2A34">
        <w:rPr>
          <w:rFonts w:ascii="宋体" w:eastAsia="宋体" w:hAnsi="宋体" w:hint="eastAsia"/>
          <w:sz w:val="24"/>
        </w:rPr>
        <w:t>5001个点，根据标量值与梯度幅值的欧几里得距离进行K</w:t>
      </w:r>
      <w:r w:rsidR="00AB2A34">
        <w:rPr>
          <w:rFonts w:ascii="宋体" w:eastAsia="宋体" w:hAnsi="宋体"/>
          <w:sz w:val="24"/>
        </w:rPr>
        <w:t>-Means</w:t>
      </w:r>
      <w:r w:rsidR="00AB2A34">
        <w:rPr>
          <w:rFonts w:ascii="宋体" w:eastAsia="宋体" w:hAnsi="宋体" w:hint="eastAsia"/>
          <w:sz w:val="24"/>
        </w:rPr>
        <w:t>聚类；</w:t>
      </w:r>
    </w:p>
    <w:p w14:paraId="5D16B43C" w14:textId="537A65D3" w:rsidR="00AB2A34" w:rsidRDefault="00AB2A34"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对聚类结果的第一个类簇进行分析，得到其</w:t>
      </w:r>
      <w:r w:rsidR="009F2795">
        <w:rPr>
          <w:rFonts w:ascii="宋体" w:eastAsia="宋体" w:hAnsi="宋体" w:hint="eastAsia"/>
          <w:sz w:val="24"/>
        </w:rPr>
        <w:t>聚类中心、</w:t>
      </w:r>
      <w:r>
        <w:rPr>
          <w:rFonts w:ascii="宋体" w:eastAsia="宋体" w:hAnsi="宋体" w:hint="eastAsia"/>
          <w:sz w:val="24"/>
        </w:rPr>
        <w:t>标量值范围与梯度幅值范围；</w:t>
      </w:r>
    </w:p>
    <w:p w14:paraId="34CED477" w14:textId="1752C3FE" w:rsidR="00AB2A34" w:rsidRDefault="00AB2A34"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根据</w:t>
      </w:r>
      <w:r w:rsidR="00AE6774">
        <w:rPr>
          <w:rFonts w:ascii="宋体" w:eastAsia="宋体" w:hAnsi="宋体" w:hint="eastAsia"/>
          <w:sz w:val="24"/>
        </w:rPr>
        <w:t>聚类中心的标量值与</w:t>
      </w:r>
      <w:r>
        <w:rPr>
          <w:rFonts w:ascii="宋体" w:eastAsia="宋体" w:hAnsi="宋体" w:hint="eastAsia"/>
          <w:sz w:val="24"/>
        </w:rPr>
        <w:t>标量值范围生成</w:t>
      </w:r>
      <w:r w:rsidR="00AE6774">
        <w:rPr>
          <w:rFonts w:ascii="宋体" w:eastAsia="宋体" w:hAnsi="宋体" w:hint="eastAsia"/>
          <w:sz w:val="24"/>
        </w:rPr>
        <w:t>三角</w:t>
      </w:r>
      <w:r>
        <w:rPr>
          <w:rFonts w:ascii="宋体" w:eastAsia="宋体" w:hAnsi="宋体" w:hint="eastAsia"/>
          <w:sz w:val="24"/>
        </w:rPr>
        <w:t>映射规则的标量-不透明对传递函数，</w:t>
      </w:r>
      <w:r w:rsidR="00AE6774">
        <w:rPr>
          <w:rFonts w:ascii="宋体" w:eastAsia="宋体" w:hAnsi="宋体" w:hint="eastAsia"/>
          <w:sz w:val="24"/>
        </w:rPr>
        <w:t>其中聚类中心标量值对应的不透明度为1；</w:t>
      </w:r>
      <w:r>
        <w:rPr>
          <w:rFonts w:ascii="宋体" w:eastAsia="宋体" w:hAnsi="宋体" w:hint="eastAsia"/>
          <w:sz w:val="24"/>
        </w:rPr>
        <w:t>根据</w:t>
      </w:r>
      <w:r w:rsidR="00AE6774">
        <w:rPr>
          <w:rFonts w:ascii="宋体" w:eastAsia="宋体" w:hAnsi="宋体" w:hint="eastAsia"/>
          <w:sz w:val="24"/>
        </w:rPr>
        <w:t>聚类中心的梯度幅值与</w:t>
      </w:r>
      <w:r>
        <w:rPr>
          <w:rFonts w:ascii="宋体" w:eastAsia="宋体" w:hAnsi="宋体" w:hint="eastAsia"/>
          <w:sz w:val="24"/>
        </w:rPr>
        <w:t>梯度幅值范围生成斜坡映射规则的梯度-不透明度传递函数</w:t>
      </w:r>
      <w:r w:rsidR="00AE6774">
        <w:rPr>
          <w:rFonts w:ascii="宋体" w:eastAsia="宋体" w:hAnsi="宋体" w:hint="eastAsia"/>
          <w:sz w:val="24"/>
        </w:rPr>
        <w:t>，其中聚类中心梯度幅值对应的不透明度为0.5</w:t>
      </w:r>
      <w:r>
        <w:rPr>
          <w:rFonts w:ascii="宋体" w:eastAsia="宋体" w:hAnsi="宋体" w:hint="eastAsia"/>
          <w:sz w:val="24"/>
        </w:rPr>
        <w:t>。</w:t>
      </w:r>
    </w:p>
    <w:p w14:paraId="251A67BA" w14:textId="731828B2" w:rsidR="00AB2A34" w:rsidRDefault="00AE6774" w:rsidP="00BA16E0">
      <w:pPr>
        <w:spacing w:line="400" w:lineRule="exact"/>
        <w:ind w:firstLineChars="200" w:firstLine="480"/>
        <w:rPr>
          <w:rFonts w:ascii="宋体" w:eastAsia="宋体" w:hAnsi="宋体"/>
          <w:sz w:val="24"/>
        </w:rPr>
      </w:pPr>
      <w:r>
        <w:rPr>
          <w:rFonts w:ascii="宋体" w:eastAsia="宋体" w:hAnsi="宋体" w:hint="eastAsia"/>
          <w:sz w:val="24"/>
        </w:rPr>
        <w:t>利用K</w:t>
      </w:r>
      <w:r>
        <w:rPr>
          <w:rFonts w:ascii="宋体" w:eastAsia="宋体" w:hAnsi="宋体"/>
          <w:sz w:val="24"/>
        </w:rPr>
        <w:t>-Means</w:t>
      </w:r>
      <w:r>
        <w:rPr>
          <w:rFonts w:ascii="宋体" w:eastAsia="宋体" w:hAnsi="宋体" w:hint="eastAsia"/>
          <w:sz w:val="24"/>
        </w:rPr>
        <w:t>聚类来半自动地生成</w:t>
      </w:r>
      <w:r w:rsidR="009F2795">
        <w:rPr>
          <w:rFonts w:ascii="宋体" w:eastAsia="宋体" w:hAnsi="宋体" w:hint="eastAsia"/>
          <w:sz w:val="24"/>
        </w:rPr>
        <w:t>不透明度</w:t>
      </w:r>
      <w:r>
        <w:rPr>
          <w:rFonts w:ascii="宋体" w:eastAsia="宋体" w:hAnsi="宋体" w:hint="eastAsia"/>
          <w:sz w:val="24"/>
        </w:rPr>
        <w:t>传递函数，可以从标量值与梯度幅值</w:t>
      </w:r>
      <w:r w:rsidR="009F2795">
        <w:rPr>
          <w:rFonts w:ascii="宋体" w:eastAsia="宋体" w:hAnsi="宋体" w:hint="eastAsia"/>
          <w:sz w:val="24"/>
        </w:rPr>
        <w:t>两个维度</w:t>
      </w:r>
      <w:r>
        <w:rPr>
          <w:rFonts w:ascii="宋体" w:eastAsia="宋体" w:hAnsi="宋体" w:hint="eastAsia"/>
          <w:sz w:val="24"/>
        </w:rPr>
        <w:t>对感兴趣区域的可视化效果做出更精细</w:t>
      </w:r>
      <w:r w:rsidR="00BA16E0">
        <w:rPr>
          <w:rFonts w:ascii="宋体" w:eastAsia="宋体" w:hAnsi="宋体" w:hint="eastAsia"/>
          <w:sz w:val="24"/>
        </w:rPr>
        <w:t>的</w:t>
      </w:r>
      <w:r>
        <w:rPr>
          <w:rFonts w:ascii="宋体" w:eastAsia="宋体" w:hAnsi="宋体" w:hint="eastAsia"/>
          <w:sz w:val="24"/>
        </w:rPr>
        <w:t>调节。</w:t>
      </w:r>
      <w:r w:rsidR="00BA16E0">
        <w:rPr>
          <w:rFonts w:ascii="宋体" w:eastAsia="宋体" w:hAnsi="宋体" w:hint="eastAsia"/>
          <w:sz w:val="24"/>
        </w:rPr>
        <w:t>如图5.10所示，</w:t>
      </w:r>
      <w:r w:rsidR="00977D0F">
        <w:rPr>
          <w:rFonts w:ascii="宋体" w:eastAsia="宋体" w:hAnsi="宋体" w:hint="eastAsia"/>
          <w:sz w:val="24"/>
        </w:rPr>
        <w:t>左中右三列分别是用户点击骨骼、脑组织</w:t>
      </w:r>
      <w:r w:rsidR="009F2795">
        <w:rPr>
          <w:rFonts w:ascii="宋体" w:eastAsia="宋体" w:hAnsi="宋体" w:hint="eastAsia"/>
          <w:sz w:val="24"/>
        </w:rPr>
        <w:t>与</w:t>
      </w:r>
      <w:r w:rsidR="00977D0F">
        <w:rPr>
          <w:rFonts w:ascii="宋体" w:eastAsia="宋体" w:hAnsi="宋体" w:hint="eastAsia"/>
          <w:sz w:val="24"/>
        </w:rPr>
        <w:t>肌肉</w:t>
      </w:r>
      <w:r w:rsidR="009F2795">
        <w:rPr>
          <w:rFonts w:ascii="宋体" w:eastAsia="宋体" w:hAnsi="宋体" w:hint="eastAsia"/>
          <w:sz w:val="24"/>
        </w:rPr>
        <w:t>作为感兴趣区域</w:t>
      </w:r>
      <w:r w:rsidR="00977D0F">
        <w:rPr>
          <w:rFonts w:ascii="宋体" w:eastAsia="宋体" w:hAnsi="宋体" w:hint="eastAsia"/>
          <w:sz w:val="24"/>
        </w:rPr>
        <w:t>的K</w:t>
      </w:r>
      <w:r w:rsidR="00977D0F">
        <w:rPr>
          <w:rFonts w:ascii="宋体" w:eastAsia="宋体" w:hAnsi="宋体"/>
          <w:sz w:val="24"/>
        </w:rPr>
        <w:t>-Means</w:t>
      </w:r>
      <w:r w:rsidR="00977D0F">
        <w:rPr>
          <w:rFonts w:ascii="宋体" w:eastAsia="宋体" w:hAnsi="宋体" w:hint="eastAsia"/>
          <w:sz w:val="24"/>
        </w:rPr>
        <w:t>结果，从上到下分别是聚类后的直方图(黑色点代表感兴趣区域类簇</w:t>
      </w:r>
      <w:r w:rsidR="00977D0F">
        <w:rPr>
          <w:rFonts w:ascii="宋体" w:eastAsia="宋体" w:hAnsi="宋体"/>
          <w:sz w:val="24"/>
        </w:rPr>
        <w:t>)</w:t>
      </w:r>
      <w:r w:rsidR="00977D0F">
        <w:rPr>
          <w:rFonts w:ascii="宋体" w:eastAsia="宋体" w:hAnsi="宋体" w:hint="eastAsia"/>
          <w:sz w:val="24"/>
        </w:rPr>
        <w:t>、灰度-不透明</w:t>
      </w:r>
      <w:r w:rsidR="009F2795">
        <w:rPr>
          <w:rFonts w:ascii="宋体" w:eastAsia="宋体" w:hAnsi="宋体" w:hint="eastAsia"/>
          <w:sz w:val="24"/>
        </w:rPr>
        <w:t>度</w:t>
      </w:r>
      <w:r w:rsidR="00977D0F">
        <w:rPr>
          <w:rFonts w:ascii="宋体" w:eastAsia="宋体" w:hAnsi="宋体" w:hint="eastAsia"/>
          <w:sz w:val="24"/>
        </w:rPr>
        <w:t>传递函数、梯度-不透明</w:t>
      </w:r>
      <w:r w:rsidR="009F2795">
        <w:rPr>
          <w:rFonts w:ascii="宋体" w:eastAsia="宋体" w:hAnsi="宋体" w:hint="eastAsia"/>
          <w:sz w:val="24"/>
        </w:rPr>
        <w:t>度</w:t>
      </w:r>
      <w:r w:rsidR="00977D0F">
        <w:rPr>
          <w:rFonts w:ascii="宋体" w:eastAsia="宋体" w:hAnsi="宋体" w:hint="eastAsia"/>
          <w:sz w:val="24"/>
        </w:rPr>
        <w:t>传递函数以及体绘制图，预设的类别数为4。</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3113"/>
        <w:gridCol w:w="2995"/>
      </w:tblGrid>
      <w:tr w:rsidR="001E5F69" w14:paraId="6F904D74" w14:textId="77777777" w:rsidTr="001E5F69">
        <w:tc>
          <w:tcPr>
            <w:tcW w:w="1735" w:type="pct"/>
          </w:tcPr>
          <w:p w14:paraId="557B8FF1" w14:textId="247FB722" w:rsidR="00977D0F" w:rsidRDefault="00977D0F" w:rsidP="00977D0F">
            <w:pPr>
              <w:jc w:val="center"/>
            </w:pPr>
            <w:r>
              <w:rPr>
                <w:rFonts w:hint="eastAsia"/>
                <w:noProof/>
              </w:rPr>
              <w:lastRenderedPageBreak/>
              <w:drawing>
                <wp:inline distT="0" distB="0" distL="0" distR="0" wp14:anchorId="52A166AC" wp14:editId="5AF0B675">
                  <wp:extent cx="1691242" cy="614045"/>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骨头kmeans.png"/>
                          <pic:cNvPicPr/>
                        </pic:nvPicPr>
                        <pic:blipFill rotWithShape="1">
                          <a:blip r:embed="rId62" cstate="print">
                            <a:extLst>
                              <a:ext uri="{28A0092B-C50C-407E-A947-70E740481C1C}">
                                <a14:useLocalDpi xmlns:a14="http://schemas.microsoft.com/office/drawing/2010/main" val="0"/>
                              </a:ext>
                            </a:extLst>
                          </a:blip>
                          <a:srcRect t="40398" b="24207"/>
                          <a:stretch/>
                        </pic:blipFill>
                        <pic:spPr bwMode="auto">
                          <a:xfrm>
                            <a:off x="0" y="0"/>
                            <a:ext cx="1734111" cy="629610"/>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tcPr>
          <w:p w14:paraId="004DED17" w14:textId="1F19AF54" w:rsidR="00977D0F" w:rsidRDefault="001E5F69" w:rsidP="001E5F69">
            <w:pPr>
              <w:jc w:val="center"/>
            </w:pPr>
            <w:r>
              <w:rPr>
                <w:noProof/>
              </w:rPr>
              <w:drawing>
                <wp:inline distT="0" distB="0" distL="0" distR="0" wp14:anchorId="42977F91" wp14:editId="7DDCE7FC">
                  <wp:extent cx="1622365" cy="67556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4912" b="24176"/>
                          <a:stretch/>
                        </pic:blipFill>
                        <pic:spPr bwMode="auto">
                          <a:xfrm>
                            <a:off x="0" y="0"/>
                            <a:ext cx="1631282" cy="6792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01" w:type="pct"/>
          </w:tcPr>
          <w:p w14:paraId="488D4B58" w14:textId="0F9B921D" w:rsidR="00977D0F" w:rsidRDefault="001E5F69" w:rsidP="001E5F69">
            <w:pPr>
              <w:jc w:val="center"/>
            </w:pPr>
            <w:r>
              <w:rPr>
                <w:noProof/>
              </w:rPr>
              <w:drawing>
                <wp:inline distT="0" distB="0" distL="0" distR="0" wp14:anchorId="5AFF158A" wp14:editId="02D883E1">
                  <wp:extent cx="1599134" cy="695477"/>
                  <wp:effectExtent l="0" t="0" r="127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34063" b="24454"/>
                          <a:stretch/>
                        </pic:blipFill>
                        <pic:spPr bwMode="auto">
                          <a:xfrm>
                            <a:off x="0" y="0"/>
                            <a:ext cx="1646186" cy="7159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5F69" w14:paraId="3FFB5881" w14:textId="77777777" w:rsidTr="001E5F69">
        <w:tc>
          <w:tcPr>
            <w:tcW w:w="1735" w:type="pct"/>
          </w:tcPr>
          <w:p w14:paraId="0DF8453E" w14:textId="6204FB7D" w:rsidR="00977D0F" w:rsidRDefault="001E5F69" w:rsidP="00977D0F">
            <w:pPr>
              <w:jc w:val="center"/>
            </w:pPr>
            <w:r>
              <w:rPr>
                <w:noProof/>
              </w:rPr>
              <w:drawing>
                <wp:inline distT="0" distB="0" distL="0" distR="0" wp14:anchorId="7430D7BA" wp14:editId="54A9DDC5">
                  <wp:extent cx="1671850" cy="367574"/>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13363" cy="398687"/>
                          </a:xfrm>
                          <a:prstGeom prst="rect">
                            <a:avLst/>
                          </a:prstGeom>
                        </pic:spPr>
                      </pic:pic>
                    </a:graphicData>
                  </a:graphic>
                </wp:inline>
              </w:drawing>
            </w:r>
          </w:p>
        </w:tc>
        <w:tc>
          <w:tcPr>
            <w:tcW w:w="1664" w:type="pct"/>
          </w:tcPr>
          <w:p w14:paraId="088516CC" w14:textId="2A209580" w:rsidR="00977D0F" w:rsidRDefault="001E5F69" w:rsidP="001E5F69">
            <w:pPr>
              <w:jc w:val="center"/>
            </w:pPr>
            <w:r>
              <w:rPr>
                <w:noProof/>
              </w:rPr>
              <w:drawing>
                <wp:inline distT="0" distB="0" distL="0" distR="0" wp14:anchorId="3F14151C" wp14:editId="66DB4724">
                  <wp:extent cx="1623534" cy="359725"/>
                  <wp:effectExtent l="0" t="0" r="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84767" cy="395449"/>
                          </a:xfrm>
                          <a:prstGeom prst="rect">
                            <a:avLst/>
                          </a:prstGeom>
                        </pic:spPr>
                      </pic:pic>
                    </a:graphicData>
                  </a:graphic>
                </wp:inline>
              </w:drawing>
            </w:r>
          </w:p>
        </w:tc>
        <w:tc>
          <w:tcPr>
            <w:tcW w:w="1601" w:type="pct"/>
          </w:tcPr>
          <w:p w14:paraId="74C83738" w14:textId="219B1146" w:rsidR="00977D0F" w:rsidRDefault="001E5F69" w:rsidP="001E5F69">
            <w:pPr>
              <w:jc w:val="center"/>
            </w:pPr>
            <w:r>
              <w:rPr>
                <w:noProof/>
              </w:rPr>
              <w:drawing>
                <wp:inline distT="0" distB="0" distL="0" distR="0" wp14:anchorId="54F28132" wp14:editId="04C49759">
                  <wp:extent cx="1610436" cy="368277"/>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88832" cy="409073"/>
                          </a:xfrm>
                          <a:prstGeom prst="rect">
                            <a:avLst/>
                          </a:prstGeom>
                        </pic:spPr>
                      </pic:pic>
                    </a:graphicData>
                  </a:graphic>
                </wp:inline>
              </w:drawing>
            </w:r>
          </w:p>
        </w:tc>
      </w:tr>
      <w:tr w:rsidR="001E5F69" w14:paraId="6BBBDF82" w14:textId="77777777" w:rsidTr="001E5F69">
        <w:tc>
          <w:tcPr>
            <w:tcW w:w="1735" w:type="pct"/>
          </w:tcPr>
          <w:p w14:paraId="287F1BC4" w14:textId="3894EA7D" w:rsidR="00977D0F" w:rsidRDefault="001E5F69" w:rsidP="001E5F69">
            <w:pPr>
              <w:jc w:val="center"/>
            </w:pPr>
            <w:r>
              <w:rPr>
                <w:noProof/>
              </w:rPr>
              <w:drawing>
                <wp:inline distT="0" distB="0" distL="0" distR="0" wp14:anchorId="43F4996C" wp14:editId="524BD1DB">
                  <wp:extent cx="1651379" cy="435075"/>
                  <wp:effectExtent l="0" t="0" r="635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17200" cy="452416"/>
                          </a:xfrm>
                          <a:prstGeom prst="rect">
                            <a:avLst/>
                          </a:prstGeom>
                        </pic:spPr>
                      </pic:pic>
                    </a:graphicData>
                  </a:graphic>
                </wp:inline>
              </w:drawing>
            </w:r>
          </w:p>
        </w:tc>
        <w:tc>
          <w:tcPr>
            <w:tcW w:w="1664" w:type="pct"/>
          </w:tcPr>
          <w:p w14:paraId="2F58EBF2" w14:textId="27041BEB" w:rsidR="00977D0F" w:rsidRDefault="001E5F69" w:rsidP="001E5F69">
            <w:pPr>
              <w:jc w:val="center"/>
            </w:pPr>
            <w:r>
              <w:rPr>
                <w:noProof/>
              </w:rPr>
              <w:drawing>
                <wp:inline distT="0" distB="0" distL="0" distR="0" wp14:anchorId="63AFC6CF" wp14:editId="354E66A8">
                  <wp:extent cx="1617260" cy="432523"/>
                  <wp:effectExtent l="0" t="0" r="254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13961" cy="458385"/>
                          </a:xfrm>
                          <a:prstGeom prst="rect">
                            <a:avLst/>
                          </a:prstGeom>
                        </pic:spPr>
                      </pic:pic>
                    </a:graphicData>
                  </a:graphic>
                </wp:inline>
              </w:drawing>
            </w:r>
          </w:p>
        </w:tc>
        <w:tc>
          <w:tcPr>
            <w:tcW w:w="1601" w:type="pct"/>
          </w:tcPr>
          <w:p w14:paraId="0160702B" w14:textId="0B4C89B3" w:rsidR="00977D0F" w:rsidRDefault="001E5F69" w:rsidP="001E5F69">
            <w:pPr>
              <w:jc w:val="center"/>
            </w:pPr>
            <w:r>
              <w:rPr>
                <w:noProof/>
              </w:rPr>
              <w:drawing>
                <wp:inline distT="0" distB="0" distL="0" distR="0" wp14:anchorId="124B40F1" wp14:editId="41D3BDD0">
                  <wp:extent cx="1630908" cy="433853"/>
                  <wp:effectExtent l="0" t="0" r="762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42160" cy="463448"/>
                          </a:xfrm>
                          <a:prstGeom prst="rect">
                            <a:avLst/>
                          </a:prstGeom>
                        </pic:spPr>
                      </pic:pic>
                    </a:graphicData>
                  </a:graphic>
                </wp:inline>
              </w:drawing>
            </w:r>
          </w:p>
        </w:tc>
      </w:tr>
      <w:tr w:rsidR="001E5F69" w14:paraId="0D01649B" w14:textId="77777777" w:rsidTr="001E5F69">
        <w:tc>
          <w:tcPr>
            <w:tcW w:w="1735" w:type="pct"/>
          </w:tcPr>
          <w:p w14:paraId="56E4123D" w14:textId="77777777" w:rsidR="00602190" w:rsidRDefault="001E5F69" w:rsidP="00602190">
            <w:pPr>
              <w:keepNext/>
              <w:jc w:val="center"/>
            </w:pPr>
            <w:r>
              <w:rPr>
                <w:noProof/>
              </w:rPr>
              <w:drawing>
                <wp:inline distT="0" distB="0" distL="0" distR="0" wp14:anchorId="42DFCA62" wp14:editId="4995E437">
                  <wp:extent cx="1651379" cy="1651379"/>
                  <wp:effectExtent l="0" t="0" r="635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74194" cy="1674194"/>
                          </a:xfrm>
                          <a:prstGeom prst="rect">
                            <a:avLst/>
                          </a:prstGeom>
                        </pic:spPr>
                      </pic:pic>
                    </a:graphicData>
                  </a:graphic>
                </wp:inline>
              </w:drawing>
            </w:r>
          </w:p>
          <w:p w14:paraId="217A7FC8" w14:textId="6904597F" w:rsidR="00977D0F" w:rsidRPr="00602190" w:rsidRDefault="00602190" w:rsidP="00602190">
            <w:pPr>
              <w:pStyle w:val="af3"/>
              <w:jc w:val="center"/>
              <w:rPr>
                <w:rFonts w:ascii="宋体" w:eastAsia="宋体" w:hAnsi="宋体"/>
              </w:rPr>
            </w:pPr>
            <w:r w:rsidRPr="00602190">
              <w:rPr>
                <w:rFonts w:ascii="宋体" w:eastAsia="宋体" w:hAnsi="宋体" w:hint="eastAsia"/>
                <w:sz w:val="21"/>
              </w:rPr>
              <w:t>(</w:t>
            </w:r>
            <w:r w:rsidRPr="00602190">
              <w:rPr>
                <w:rFonts w:ascii="宋体" w:eastAsia="宋体" w:hAnsi="宋体"/>
                <w:sz w:val="21"/>
              </w:rPr>
              <w:t xml:space="preserve">a) </w:t>
            </w:r>
            <w:r w:rsidRPr="00602190">
              <w:rPr>
                <w:rFonts w:ascii="宋体" w:eastAsia="宋体" w:hAnsi="宋体" w:hint="eastAsia"/>
                <w:sz w:val="21"/>
              </w:rPr>
              <w:t>骨骼</w:t>
            </w:r>
          </w:p>
        </w:tc>
        <w:tc>
          <w:tcPr>
            <w:tcW w:w="1664" w:type="pct"/>
          </w:tcPr>
          <w:p w14:paraId="4CCE43DE" w14:textId="77777777" w:rsidR="00602190" w:rsidRDefault="001E5F69" w:rsidP="00602190">
            <w:pPr>
              <w:keepNext/>
              <w:jc w:val="center"/>
            </w:pPr>
            <w:r>
              <w:rPr>
                <w:noProof/>
              </w:rPr>
              <w:drawing>
                <wp:inline distT="0" distB="0" distL="0" distR="0" wp14:anchorId="0F8C7BD5" wp14:editId="157F6B3D">
                  <wp:extent cx="1651379" cy="1672283"/>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64872" cy="1685947"/>
                          </a:xfrm>
                          <a:prstGeom prst="rect">
                            <a:avLst/>
                          </a:prstGeom>
                        </pic:spPr>
                      </pic:pic>
                    </a:graphicData>
                  </a:graphic>
                </wp:inline>
              </w:drawing>
            </w:r>
          </w:p>
          <w:p w14:paraId="7384DCEA" w14:textId="40278333" w:rsidR="00977D0F" w:rsidRPr="00602190" w:rsidRDefault="00602190" w:rsidP="00602190">
            <w:pPr>
              <w:pStyle w:val="af3"/>
              <w:jc w:val="center"/>
              <w:rPr>
                <w:rFonts w:ascii="宋体" w:eastAsia="宋体" w:hAnsi="宋体"/>
              </w:rPr>
            </w:pPr>
            <w:r w:rsidRPr="00602190">
              <w:rPr>
                <w:rFonts w:ascii="宋体" w:eastAsia="宋体" w:hAnsi="宋体" w:hint="eastAsia"/>
                <w:sz w:val="21"/>
              </w:rPr>
              <w:t>(</w:t>
            </w:r>
            <w:r w:rsidRPr="00602190">
              <w:rPr>
                <w:rFonts w:ascii="宋体" w:eastAsia="宋体" w:hAnsi="宋体"/>
                <w:sz w:val="21"/>
              </w:rPr>
              <w:t xml:space="preserve">b) </w:t>
            </w:r>
            <w:r w:rsidRPr="00602190">
              <w:rPr>
                <w:rFonts w:ascii="宋体" w:eastAsia="宋体" w:hAnsi="宋体" w:hint="eastAsia"/>
                <w:sz w:val="21"/>
              </w:rPr>
              <w:t>脑组织</w:t>
            </w:r>
          </w:p>
        </w:tc>
        <w:tc>
          <w:tcPr>
            <w:tcW w:w="1601" w:type="pct"/>
          </w:tcPr>
          <w:p w14:paraId="3A0588AB" w14:textId="77777777" w:rsidR="00602190" w:rsidRDefault="001E5F69" w:rsidP="00602190">
            <w:pPr>
              <w:keepNext/>
              <w:jc w:val="center"/>
            </w:pPr>
            <w:r>
              <w:rPr>
                <w:noProof/>
              </w:rPr>
              <w:drawing>
                <wp:inline distT="0" distB="0" distL="0" distR="0" wp14:anchorId="009B98A1" wp14:editId="70C796A6">
                  <wp:extent cx="1633182" cy="1640606"/>
                  <wp:effectExtent l="0" t="0" r="571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55933" cy="1663461"/>
                          </a:xfrm>
                          <a:prstGeom prst="rect">
                            <a:avLst/>
                          </a:prstGeom>
                        </pic:spPr>
                      </pic:pic>
                    </a:graphicData>
                  </a:graphic>
                </wp:inline>
              </w:drawing>
            </w:r>
          </w:p>
          <w:p w14:paraId="4B1C053A" w14:textId="4CEBFDB2" w:rsidR="00977D0F" w:rsidRPr="00602190" w:rsidRDefault="00602190" w:rsidP="00602190">
            <w:pPr>
              <w:pStyle w:val="af3"/>
              <w:keepNext/>
              <w:jc w:val="center"/>
              <w:rPr>
                <w:rFonts w:ascii="宋体" w:eastAsia="宋体" w:hAnsi="宋体"/>
              </w:rPr>
            </w:pPr>
            <w:r w:rsidRPr="00602190">
              <w:rPr>
                <w:rFonts w:ascii="宋体" w:eastAsia="宋体" w:hAnsi="宋体" w:hint="eastAsia"/>
                <w:sz w:val="21"/>
              </w:rPr>
              <w:t>(</w:t>
            </w:r>
            <w:r w:rsidRPr="00602190">
              <w:rPr>
                <w:rFonts w:ascii="宋体" w:eastAsia="宋体" w:hAnsi="宋体"/>
                <w:sz w:val="21"/>
              </w:rPr>
              <w:t xml:space="preserve">c) </w:t>
            </w:r>
            <w:r w:rsidRPr="00602190">
              <w:rPr>
                <w:rFonts w:ascii="宋体" w:eastAsia="宋体" w:hAnsi="宋体" w:hint="eastAsia"/>
                <w:sz w:val="21"/>
              </w:rPr>
              <w:t>皮肤</w:t>
            </w:r>
          </w:p>
        </w:tc>
      </w:tr>
    </w:tbl>
    <w:p w14:paraId="6D7E71B4" w14:textId="20EABB11" w:rsidR="007642FE" w:rsidRDefault="00602190" w:rsidP="007642FE">
      <w:pPr>
        <w:pStyle w:val="af3"/>
        <w:jc w:val="center"/>
        <w:rPr>
          <w:rFonts w:ascii="宋体" w:eastAsia="宋体" w:hAnsi="宋体"/>
          <w:sz w:val="21"/>
        </w:rPr>
      </w:pPr>
      <w:commentRangeStart w:id="1553"/>
      <w:r w:rsidRPr="00602190">
        <w:rPr>
          <w:rFonts w:ascii="宋体" w:eastAsia="宋体" w:hAnsi="宋体"/>
          <w:sz w:val="21"/>
        </w:rPr>
        <w:t xml:space="preserve">图5.10 </w:t>
      </w:r>
      <w:ins w:id="1554" w:author="He Jianan" w:date="2019-05-17T10:35:00Z">
        <w:r w:rsidR="00276358">
          <w:rPr>
            <w:rFonts w:ascii="宋体" w:eastAsia="宋体" w:hAnsi="宋体" w:hint="eastAsia"/>
            <w:sz w:val="21"/>
          </w:rPr>
          <w:t>K</w:t>
        </w:r>
        <w:r w:rsidR="00276358">
          <w:rPr>
            <w:rFonts w:ascii="宋体" w:eastAsia="宋体" w:hAnsi="宋体"/>
            <w:sz w:val="21"/>
          </w:rPr>
          <w:t>-Means</w:t>
        </w:r>
        <w:r w:rsidR="00276358">
          <w:rPr>
            <w:rFonts w:ascii="宋体" w:eastAsia="宋体" w:hAnsi="宋体" w:hint="eastAsia"/>
            <w:sz w:val="21"/>
          </w:rPr>
          <w:t>聚类实现</w:t>
        </w:r>
      </w:ins>
      <w:ins w:id="1555" w:author="He Jianan" w:date="2019-05-17T10:37:00Z">
        <w:r w:rsidR="00276358">
          <w:rPr>
            <w:rFonts w:ascii="宋体" w:eastAsia="宋体" w:hAnsi="宋体" w:hint="eastAsia"/>
            <w:sz w:val="21"/>
          </w:rPr>
          <w:t>传递函数设计。</w:t>
        </w:r>
      </w:ins>
      <w:ins w:id="1556" w:author="He Jianan" w:date="2019-05-17T10:38:00Z">
        <w:r w:rsidR="00276358">
          <w:rPr>
            <w:rFonts w:ascii="宋体" w:eastAsia="宋体" w:hAnsi="宋体" w:hint="eastAsia"/>
            <w:sz w:val="21"/>
          </w:rPr>
          <w:t>左中右</w:t>
        </w:r>
      </w:ins>
      <w:ins w:id="1557" w:author="He Jianan" w:date="2019-05-17T10:40:00Z">
        <w:r w:rsidR="00276358">
          <w:rPr>
            <w:rFonts w:ascii="宋体" w:eastAsia="宋体" w:hAnsi="宋体" w:hint="eastAsia"/>
            <w:sz w:val="21"/>
          </w:rPr>
          <w:t>三列</w:t>
        </w:r>
      </w:ins>
      <w:r w:rsidRPr="00602190">
        <w:rPr>
          <w:rFonts w:ascii="宋体" w:eastAsia="宋体" w:hAnsi="宋体"/>
          <w:sz w:val="21"/>
        </w:rPr>
        <w:t>分别以骨骼、脑组织与皮肤中的数据点作为感兴趣区域类簇的初始簇中心</w:t>
      </w:r>
      <w:ins w:id="1558" w:author="He Jianan" w:date="2019-05-17T10:40:00Z">
        <w:r w:rsidR="00276358">
          <w:rPr>
            <w:rFonts w:ascii="宋体" w:eastAsia="宋体" w:hAnsi="宋体" w:hint="eastAsia"/>
            <w:sz w:val="21"/>
          </w:rPr>
          <w:t>。</w:t>
        </w:r>
      </w:ins>
      <w:ins w:id="1559" w:author="He Jianan" w:date="2019-05-17T10:42:00Z">
        <w:r w:rsidR="00276358">
          <w:rPr>
            <w:rFonts w:ascii="宋体" w:eastAsia="宋体" w:hAnsi="宋体" w:hint="eastAsia"/>
            <w:sz w:val="21"/>
          </w:rPr>
          <w:t>每一列从上到下分别是</w:t>
        </w:r>
      </w:ins>
      <w:del w:id="1560" w:author="He Jianan" w:date="2019-05-17T10:40:00Z">
        <w:r w:rsidRPr="00602190" w:rsidDel="00276358">
          <w:rPr>
            <w:rFonts w:ascii="宋体" w:eastAsia="宋体" w:hAnsi="宋体"/>
            <w:sz w:val="21"/>
          </w:rPr>
          <w:delText>，</w:delText>
        </w:r>
      </w:del>
      <w:del w:id="1561" w:author="He Jianan" w:date="2019-05-17T10:43:00Z">
        <w:r w:rsidRPr="00602190" w:rsidDel="00276358">
          <w:rPr>
            <w:rFonts w:ascii="宋体" w:eastAsia="宋体" w:hAnsi="宋体"/>
            <w:sz w:val="21"/>
          </w:rPr>
          <w:delText>执行K-Means算法后的</w:delText>
        </w:r>
      </w:del>
      <w:r w:rsidRPr="00602190">
        <w:rPr>
          <w:rFonts w:ascii="宋体" w:eastAsia="宋体" w:hAnsi="宋体"/>
          <w:sz w:val="21"/>
        </w:rPr>
        <w:t>聚类结果、</w:t>
      </w:r>
      <w:del w:id="1562" w:author="He Jianan" w:date="2019-05-17T10:43:00Z">
        <w:r w:rsidRPr="00602190" w:rsidDel="00276358">
          <w:rPr>
            <w:rFonts w:ascii="宋体" w:eastAsia="宋体" w:hAnsi="宋体"/>
            <w:sz w:val="21"/>
          </w:rPr>
          <w:delText>自动生成</w:delText>
        </w:r>
      </w:del>
      <w:ins w:id="1563" w:author="He Jianan" w:date="2019-05-17T10:43:00Z">
        <w:r w:rsidR="00276358">
          <w:rPr>
            <w:rFonts w:ascii="宋体" w:eastAsia="宋体" w:hAnsi="宋体" w:hint="eastAsia"/>
            <w:sz w:val="21"/>
          </w:rPr>
          <w:t>灰度-不透明度</w:t>
        </w:r>
      </w:ins>
      <w:del w:id="1564" w:author="He Jianan" w:date="2019-05-17T10:43:00Z">
        <w:r w:rsidRPr="00602190" w:rsidDel="00276358">
          <w:rPr>
            <w:rFonts w:ascii="宋体" w:eastAsia="宋体" w:hAnsi="宋体"/>
            <w:sz w:val="21"/>
          </w:rPr>
          <w:delText>的</w:delText>
        </w:r>
      </w:del>
      <w:r w:rsidRPr="00602190">
        <w:rPr>
          <w:rFonts w:ascii="宋体" w:eastAsia="宋体" w:hAnsi="宋体"/>
          <w:sz w:val="21"/>
        </w:rPr>
        <w:t>传递函数</w:t>
      </w:r>
      <w:ins w:id="1565" w:author="He Jianan" w:date="2019-05-17T10:43:00Z">
        <w:r w:rsidR="00276358">
          <w:rPr>
            <w:rFonts w:ascii="宋体" w:eastAsia="宋体" w:hAnsi="宋体" w:hint="eastAsia"/>
            <w:sz w:val="21"/>
          </w:rPr>
          <w:t>、梯度-不透明度传递函数</w:t>
        </w:r>
      </w:ins>
      <w:del w:id="1566" w:author="He Jianan" w:date="2019-05-17T10:43:00Z">
        <w:r w:rsidRPr="00602190" w:rsidDel="00276358">
          <w:rPr>
            <w:rFonts w:ascii="宋体" w:eastAsia="宋体" w:hAnsi="宋体"/>
            <w:sz w:val="21"/>
          </w:rPr>
          <w:delText>与</w:delText>
        </w:r>
      </w:del>
      <w:ins w:id="1567" w:author="He Jianan" w:date="2019-05-17T10:43:00Z">
        <w:r w:rsidR="00276358">
          <w:rPr>
            <w:rFonts w:ascii="宋体" w:eastAsia="宋体" w:hAnsi="宋体" w:hint="eastAsia"/>
            <w:sz w:val="21"/>
          </w:rPr>
          <w:t>、以及</w:t>
        </w:r>
      </w:ins>
      <w:r w:rsidRPr="00602190">
        <w:rPr>
          <w:rFonts w:ascii="宋体" w:eastAsia="宋体" w:hAnsi="宋体"/>
          <w:sz w:val="21"/>
        </w:rPr>
        <w:t>体绘制效果。</w:t>
      </w:r>
      <w:commentRangeEnd w:id="1553"/>
      <w:r w:rsidR="0077619D">
        <w:rPr>
          <w:rStyle w:val="ac"/>
          <w:rFonts w:asciiTheme="minorHAnsi" w:eastAsiaTheme="minorEastAsia" w:hAnsiTheme="minorHAnsi" w:cstheme="minorBidi"/>
        </w:rPr>
        <w:commentReference w:id="1553"/>
      </w:r>
    </w:p>
    <w:p w14:paraId="16A26F7D" w14:textId="2F853596" w:rsidR="007642FE" w:rsidRDefault="007642FE" w:rsidP="007642FE">
      <w:pPr>
        <w:pStyle w:val="2"/>
        <w:rPr>
          <w:rFonts w:ascii="黑体" w:eastAsia="黑体" w:hAnsi="黑体"/>
          <w:b w:val="0"/>
          <w:sz w:val="28"/>
          <w:szCs w:val="28"/>
        </w:rPr>
      </w:pPr>
      <w:bookmarkStart w:id="1568" w:name="_Toc9243834"/>
      <w:r>
        <w:rPr>
          <w:rFonts w:ascii="黑体" w:eastAsia="黑体" w:hAnsi="黑体" w:hint="eastAsia"/>
          <w:b w:val="0"/>
          <w:sz w:val="28"/>
          <w:szCs w:val="28"/>
        </w:rPr>
        <w:t>5</w:t>
      </w:r>
      <w:r w:rsidRPr="00F74DAC">
        <w:rPr>
          <w:rFonts w:ascii="黑体" w:eastAsia="黑体" w:hAnsi="黑体" w:hint="eastAsia"/>
          <w:b w:val="0"/>
          <w:sz w:val="28"/>
          <w:szCs w:val="28"/>
        </w:rPr>
        <w:t>.</w:t>
      </w:r>
      <w:r>
        <w:rPr>
          <w:rFonts w:ascii="黑体" w:eastAsia="黑体" w:hAnsi="黑体" w:hint="eastAsia"/>
          <w:b w:val="0"/>
          <w:sz w:val="28"/>
          <w:szCs w:val="28"/>
        </w:rPr>
        <w:t>4</w:t>
      </w:r>
      <w:del w:id="1569" w:author="He Jianan" w:date="2019-05-20T11:40:00Z">
        <w:r w:rsidRPr="00F74DAC" w:rsidDel="00F22BFE">
          <w:rPr>
            <w:rFonts w:ascii="黑体" w:eastAsia="黑体" w:hAnsi="黑体"/>
            <w:b w:val="0"/>
            <w:sz w:val="28"/>
            <w:szCs w:val="28"/>
          </w:rPr>
          <w:delText xml:space="preserve"> </w:delText>
        </w:r>
      </w:del>
      <w:r>
        <w:rPr>
          <w:rFonts w:ascii="黑体" w:eastAsia="黑体" w:hAnsi="黑体" w:hint="eastAsia"/>
          <w:b w:val="0"/>
          <w:sz w:val="28"/>
          <w:szCs w:val="28"/>
        </w:rPr>
        <w:t>本章小结</w:t>
      </w:r>
      <w:bookmarkEnd w:id="1568"/>
    </w:p>
    <w:p w14:paraId="2477285C" w14:textId="5D9FB4F4" w:rsidR="00215972" w:rsidRPr="007642FE" w:rsidRDefault="007642FE" w:rsidP="00B632F3">
      <w:pPr>
        <w:spacing w:line="400" w:lineRule="atLeast"/>
        <w:ind w:firstLineChars="200" w:firstLine="480"/>
        <w:rPr>
          <w:rFonts w:ascii="宋体" w:eastAsia="宋体" w:hAnsi="宋体"/>
          <w:sz w:val="24"/>
        </w:rPr>
      </w:pPr>
      <w:r w:rsidRPr="007642FE">
        <w:rPr>
          <w:rFonts w:ascii="宋体" w:eastAsia="宋体" w:hAnsi="宋体" w:hint="eastAsia"/>
          <w:sz w:val="24"/>
        </w:rPr>
        <w:t>本章</w:t>
      </w:r>
      <w:r w:rsidR="00C50223">
        <w:rPr>
          <w:rFonts w:ascii="宋体" w:eastAsia="宋体" w:hAnsi="宋体" w:hint="eastAsia"/>
          <w:sz w:val="24"/>
        </w:rPr>
        <w:t>对平台的</w:t>
      </w:r>
      <w:r>
        <w:rPr>
          <w:rFonts w:ascii="宋体" w:eastAsia="宋体" w:hAnsi="宋体" w:hint="eastAsia"/>
          <w:sz w:val="24"/>
        </w:rPr>
        <w:t>传递函数设计模块</w:t>
      </w:r>
      <w:r w:rsidR="00C50223">
        <w:rPr>
          <w:rFonts w:ascii="宋体" w:eastAsia="宋体" w:hAnsi="宋体" w:hint="eastAsia"/>
          <w:sz w:val="24"/>
        </w:rPr>
        <w:t>进行了详述。首先介绍了模块提供的交互式设计功能，这些友好且具有指导性的交互功能，使用户可通过一个较高效率的设计流程设计出具有较好绘制效果的传递函数。接着介绍了基于3D边缘检测的半自动化设计方法，此方法基于用户所选的感兴趣区域标量值范围进行3D边缘检测，然后</w:t>
      </w:r>
      <w:r w:rsidR="009F2795">
        <w:rPr>
          <w:rFonts w:ascii="宋体" w:eastAsia="宋体" w:hAnsi="宋体" w:hint="eastAsia"/>
          <w:sz w:val="24"/>
        </w:rPr>
        <w:t>使</w:t>
      </w:r>
      <w:r w:rsidR="00C50223">
        <w:rPr>
          <w:rFonts w:ascii="宋体" w:eastAsia="宋体" w:hAnsi="宋体" w:hint="eastAsia"/>
          <w:sz w:val="24"/>
        </w:rPr>
        <w:t>用户</w:t>
      </w:r>
      <w:r w:rsidR="009F2795">
        <w:rPr>
          <w:rFonts w:ascii="宋体" w:eastAsia="宋体" w:hAnsi="宋体" w:hint="eastAsia"/>
          <w:sz w:val="24"/>
        </w:rPr>
        <w:t>在检查结果上</w:t>
      </w:r>
      <w:r w:rsidR="00C50223">
        <w:rPr>
          <w:rFonts w:ascii="宋体" w:eastAsia="宋体" w:hAnsi="宋体" w:hint="eastAsia"/>
          <w:sz w:val="24"/>
        </w:rPr>
        <w:t>设定的边缘梯度</w:t>
      </w:r>
      <w:r w:rsidR="009F2795">
        <w:rPr>
          <w:rFonts w:ascii="宋体" w:eastAsia="宋体" w:hAnsi="宋体" w:hint="eastAsia"/>
          <w:sz w:val="24"/>
        </w:rPr>
        <w:t>范围，根据该范围</w:t>
      </w:r>
      <w:r w:rsidR="00C50223">
        <w:rPr>
          <w:rFonts w:ascii="宋体" w:eastAsia="宋体" w:hAnsi="宋体" w:hint="eastAsia"/>
          <w:sz w:val="24"/>
        </w:rPr>
        <w:t>来自动生成梯度-不透明</w:t>
      </w:r>
      <w:r w:rsidR="009F2795">
        <w:rPr>
          <w:rFonts w:ascii="宋体" w:eastAsia="宋体" w:hAnsi="宋体" w:hint="eastAsia"/>
          <w:sz w:val="24"/>
        </w:rPr>
        <w:t>度</w:t>
      </w:r>
      <w:r w:rsidR="00C50223">
        <w:rPr>
          <w:rFonts w:ascii="宋体" w:eastAsia="宋体" w:hAnsi="宋体" w:hint="eastAsia"/>
          <w:sz w:val="24"/>
        </w:rPr>
        <w:t>传递函数。最后介绍了基于K</w:t>
      </w:r>
      <w:r w:rsidR="00C50223">
        <w:rPr>
          <w:rFonts w:ascii="宋体" w:eastAsia="宋体" w:hAnsi="宋体"/>
          <w:sz w:val="24"/>
        </w:rPr>
        <w:t>-Means</w:t>
      </w:r>
      <w:r w:rsidR="00C50223">
        <w:rPr>
          <w:rFonts w:ascii="宋体" w:eastAsia="宋体" w:hAnsi="宋体" w:hint="eastAsia"/>
          <w:sz w:val="24"/>
        </w:rPr>
        <w:t>聚类的半自动化传递函数设计方法，该方法基于用户所选的感兴趣区域类簇的初始簇中心，对体数据的标量-梯度幅值直方图进行聚类，由聚类结果自动生成灰度-不透明</w:t>
      </w:r>
      <w:r w:rsidR="009F2795">
        <w:rPr>
          <w:rFonts w:ascii="宋体" w:eastAsia="宋体" w:hAnsi="宋体" w:hint="eastAsia"/>
          <w:sz w:val="24"/>
        </w:rPr>
        <w:t>度</w:t>
      </w:r>
      <w:r w:rsidR="00C50223">
        <w:rPr>
          <w:rFonts w:ascii="宋体" w:eastAsia="宋体" w:hAnsi="宋体" w:hint="eastAsia"/>
          <w:sz w:val="24"/>
        </w:rPr>
        <w:t>传递函数与梯度-不透明</w:t>
      </w:r>
      <w:r w:rsidR="009F2795">
        <w:rPr>
          <w:rFonts w:ascii="宋体" w:eastAsia="宋体" w:hAnsi="宋体" w:hint="eastAsia"/>
          <w:sz w:val="24"/>
        </w:rPr>
        <w:t>度</w:t>
      </w:r>
      <w:r w:rsidR="00C50223">
        <w:rPr>
          <w:rFonts w:ascii="宋体" w:eastAsia="宋体" w:hAnsi="宋体" w:hint="eastAsia"/>
          <w:sz w:val="24"/>
        </w:rPr>
        <w:t>传递函数。</w:t>
      </w:r>
      <w:r w:rsidR="00B632F3">
        <w:rPr>
          <w:rFonts w:ascii="宋体" w:eastAsia="宋体" w:hAnsi="宋体" w:hint="eastAsia"/>
          <w:sz w:val="24"/>
        </w:rPr>
        <w:t>当将两种</w:t>
      </w:r>
      <w:r w:rsidR="009F2795">
        <w:rPr>
          <w:rFonts w:ascii="宋体" w:eastAsia="宋体" w:hAnsi="宋体" w:hint="eastAsia"/>
          <w:sz w:val="24"/>
        </w:rPr>
        <w:t>传递函数设计方式</w:t>
      </w:r>
      <w:r w:rsidR="00B632F3">
        <w:rPr>
          <w:rFonts w:ascii="宋体" w:eastAsia="宋体" w:hAnsi="宋体" w:hint="eastAsia"/>
          <w:sz w:val="24"/>
        </w:rPr>
        <w:t>相结合，在自动生成的传递函数基础上进行交互式的微调，就可以以较高效率生成具有良好绘制效果的传递函数。</w:t>
      </w:r>
    </w:p>
    <w:p w14:paraId="6C47678A" w14:textId="494EC23D" w:rsidR="00A929BC" w:rsidRDefault="00A929BC" w:rsidP="00A929BC">
      <w:pPr>
        <w:keepNext/>
        <w:keepLines/>
        <w:spacing w:before="340" w:after="330" w:line="576" w:lineRule="auto"/>
        <w:jc w:val="center"/>
        <w:outlineLvl w:val="0"/>
        <w:rPr>
          <w:rFonts w:ascii="黑体" w:eastAsia="黑体" w:hAnsi="黑体" w:cs="宋体"/>
          <w:bCs/>
          <w:kern w:val="44"/>
          <w:sz w:val="30"/>
          <w:szCs w:val="30"/>
        </w:rPr>
      </w:pPr>
      <w:bookmarkStart w:id="1570" w:name="_Toc9243835"/>
      <w:r w:rsidRPr="00C1416A">
        <w:rPr>
          <w:rFonts w:ascii="黑体" w:eastAsia="黑体" w:hAnsi="黑体" w:cs="宋体" w:hint="eastAsia"/>
          <w:bCs/>
          <w:kern w:val="44"/>
          <w:sz w:val="30"/>
          <w:szCs w:val="30"/>
        </w:rPr>
        <w:t>第</w:t>
      </w:r>
      <w:r w:rsidR="00412D18">
        <w:rPr>
          <w:rFonts w:ascii="黑体" w:eastAsia="黑体" w:hAnsi="黑体" w:cs="宋体" w:hint="eastAsia"/>
          <w:bCs/>
          <w:kern w:val="44"/>
          <w:sz w:val="30"/>
          <w:szCs w:val="30"/>
        </w:rPr>
        <w:t>六</w:t>
      </w:r>
      <w:r w:rsidRPr="00C1416A">
        <w:rPr>
          <w:rFonts w:ascii="黑体" w:eastAsia="黑体" w:hAnsi="黑体" w:cs="宋体" w:hint="eastAsia"/>
          <w:bCs/>
          <w:kern w:val="44"/>
          <w:sz w:val="30"/>
          <w:szCs w:val="30"/>
        </w:rPr>
        <w:t xml:space="preserve">章 </w:t>
      </w:r>
      <w:r>
        <w:rPr>
          <w:rFonts w:ascii="黑体" w:eastAsia="黑体" w:hAnsi="黑体" w:cs="宋体" w:hint="eastAsia"/>
          <w:bCs/>
          <w:kern w:val="44"/>
          <w:sz w:val="30"/>
          <w:szCs w:val="30"/>
        </w:rPr>
        <w:t>总结与展望</w:t>
      </w:r>
      <w:bookmarkEnd w:id="1570"/>
    </w:p>
    <w:p w14:paraId="5A466674" w14:textId="47944C2F" w:rsidR="00CD103D" w:rsidRDefault="00CD103D" w:rsidP="00CD103D">
      <w:pPr>
        <w:pStyle w:val="2"/>
        <w:rPr>
          <w:rFonts w:ascii="黑体" w:eastAsia="黑体" w:hAnsi="黑体"/>
          <w:b w:val="0"/>
          <w:sz w:val="28"/>
          <w:szCs w:val="28"/>
        </w:rPr>
      </w:pPr>
      <w:bookmarkStart w:id="1571" w:name="_Toc9243836"/>
      <w:r>
        <w:rPr>
          <w:rFonts w:ascii="黑体" w:eastAsia="黑体" w:hAnsi="黑体" w:hint="eastAsia"/>
          <w:b w:val="0"/>
          <w:sz w:val="28"/>
          <w:szCs w:val="28"/>
        </w:rPr>
        <w:t>6</w:t>
      </w:r>
      <w:r w:rsidRPr="00F74DAC">
        <w:rPr>
          <w:rFonts w:ascii="黑体" w:eastAsia="黑体" w:hAnsi="黑体" w:hint="eastAsia"/>
          <w:b w:val="0"/>
          <w:sz w:val="28"/>
          <w:szCs w:val="28"/>
        </w:rPr>
        <w:t>.</w:t>
      </w:r>
      <w:r>
        <w:rPr>
          <w:rFonts w:ascii="黑体" w:eastAsia="黑体" w:hAnsi="黑体" w:hint="eastAsia"/>
          <w:b w:val="0"/>
          <w:sz w:val="28"/>
          <w:szCs w:val="28"/>
        </w:rPr>
        <w:t>1</w:t>
      </w:r>
      <w:del w:id="1572" w:author="He Jianan" w:date="2019-05-20T11:40:00Z">
        <w:r w:rsidRPr="00F74DAC" w:rsidDel="00F22BFE">
          <w:rPr>
            <w:rFonts w:ascii="黑体" w:eastAsia="黑体" w:hAnsi="黑体"/>
            <w:b w:val="0"/>
            <w:sz w:val="28"/>
            <w:szCs w:val="28"/>
          </w:rPr>
          <w:delText xml:space="preserve"> </w:delText>
        </w:r>
      </w:del>
      <w:r>
        <w:rPr>
          <w:rFonts w:ascii="黑体" w:eastAsia="黑体" w:hAnsi="黑体" w:hint="eastAsia"/>
          <w:b w:val="0"/>
          <w:sz w:val="28"/>
          <w:szCs w:val="28"/>
        </w:rPr>
        <w:t>论文总结</w:t>
      </w:r>
      <w:bookmarkEnd w:id="1571"/>
    </w:p>
    <w:p w14:paraId="1F3B7D78" w14:textId="6B039223" w:rsidR="00663A00" w:rsidRDefault="00663A00" w:rsidP="00663A00">
      <w:pPr>
        <w:spacing w:line="400" w:lineRule="exact"/>
        <w:ind w:firstLineChars="200" w:firstLine="480"/>
        <w:rPr>
          <w:rFonts w:ascii="宋体" w:eastAsia="宋体" w:hAnsi="宋体"/>
          <w:sz w:val="24"/>
        </w:rPr>
      </w:pPr>
      <w:r w:rsidRPr="00663A00">
        <w:rPr>
          <w:rFonts w:ascii="宋体" w:eastAsia="宋体" w:hAnsi="宋体" w:hint="eastAsia"/>
          <w:sz w:val="24"/>
        </w:rPr>
        <w:t>本文所实现的三维可视化平台主要目的是降低传递函数设计复杂度，提高传递函数设</w:t>
      </w:r>
      <w:r w:rsidRPr="00663A00">
        <w:rPr>
          <w:rFonts w:ascii="宋体" w:eastAsia="宋体" w:hAnsi="宋体" w:hint="eastAsia"/>
          <w:sz w:val="24"/>
        </w:rPr>
        <w:lastRenderedPageBreak/>
        <w:t>计效率，同时保证传递函数提供的三维可视化效果。</w:t>
      </w:r>
      <w:r>
        <w:rPr>
          <w:rFonts w:ascii="宋体" w:eastAsia="宋体" w:hAnsi="宋体" w:hint="eastAsia"/>
          <w:sz w:val="24"/>
        </w:rPr>
        <w:t>本文主要做了以下两</w:t>
      </w:r>
      <w:r w:rsidR="003F7803">
        <w:rPr>
          <w:rFonts w:ascii="宋体" w:eastAsia="宋体" w:hAnsi="宋体" w:hint="eastAsia"/>
          <w:sz w:val="24"/>
        </w:rPr>
        <w:t>方面工作来</w:t>
      </w:r>
      <w:r>
        <w:rPr>
          <w:rFonts w:ascii="宋体" w:eastAsia="宋体" w:hAnsi="宋体" w:hint="eastAsia"/>
          <w:sz w:val="24"/>
        </w:rPr>
        <w:t>实现这个</w:t>
      </w:r>
      <w:r w:rsidR="009F2795">
        <w:rPr>
          <w:rFonts w:ascii="宋体" w:eastAsia="宋体" w:hAnsi="宋体" w:hint="eastAsia"/>
          <w:sz w:val="24"/>
        </w:rPr>
        <w:t>目标</w:t>
      </w:r>
      <w:r w:rsidR="003F7803">
        <w:rPr>
          <w:rFonts w:ascii="宋体" w:eastAsia="宋体" w:hAnsi="宋体" w:hint="eastAsia"/>
          <w:sz w:val="24"/>
        </w:rPr>
        <w:t>：</w:t>
      </w:r>
    </w:p>
    <w:p w14:paraId="17FDB78E" w14:textId="09887E08" w:rsidR="003F7803" w:rsidRDefault="003F7803" w:rsidP="00663A00">
      <w:pPr>
        <w:spacing w:line="400" w:lineRule="exact"/>
        <w:ind w:firstLineChars="200" w:firstLine="480"/>
        <w:rPr>
          <w:rFonts w:ascii="宋体" w:eastAsia="宋体" w:hAnsi="宋体"/>
          <w:sz w:val="24"/>
        </w:rPr>
      </w:pPr>
      <w:r>
        <w:rPr>
          <w:rFonts w:ascii="宋体" w:eastAsia="宋体" w:hAnsi="宋体" w:hint="eastAsia"/>
          <w:sz w:val="24"/>
        </w:rPr>
        <w:t>其一是实现增量绘制功能。该功能能够对同一体数据</w:t>
      </w:r>
      <w:r w:rsidR="009F2795">
        <w:rPr>
          <w:rFonts w:ascii="宋体" w:eastAsia="宋体" w:hAnsi="宋体" w:hint="eastAsia"/>
          <w:sz w:val="24"/>
        </w:rPr>
        <w:t>中</w:t>
      </w:r>
      <w:r>
        <w:rPr>
          <w:rFonts w:ascii="宋体" w:eastAsia="宋体" w:hAnsi="宋体" w:hint="eastAsia"/>
          <w:sz w:val="24"/>
        </w:rPr>
        <w:t>的不同区域，或者多个体数据进行叠加绘制，且叠加后不会改变每个区域的可视化效果以及区域之间的</w:t>
      </w:r>
      <w:r w:rsidR="00C90D53">
        <w:rPr>
          <w:rFonts w:ascii="宋体" w:eastAsia="宋体" w:hAnsi="宋体" w:hint="eastAsia"/>
          <w:sz w:val="24"/>
        </w:rPr>
        <w:t>相对</w:t>
      </w:r>
      <w:r>
        <w:rPr>
          <w:rFonts w:ascii="宋体" w:eastAsia="宋体" w:hAnsi="宋体" w:hint="eastAsia"/>
          <w:sz w:val="24"/>
        </w:rPr>
        <w:t>空间位置。增量绘制使得传递函数的设计有繁化简，因为无论用户的感兴趣区域多么复杂，每次在进行传递函数设计时，平台只需要针对其中一个在标量值上连续的区域进行设计即可。虽然设计的流程变长，但是每一次设计的可视化目标降低，总体而言降低了传递函数设计的复杂度。</w:t>
      </w:r>
    </w:p>
    <w:p w14:paraId="22E3D09F" w14:textId="722BFE04" w:rsidR="00AC0E04" w:rsidRPr="00AC0E04" w:rsidRDefault="003F7803" w:rsidP="00AC0E04">
      <w:pPr>
        <w:spacing w:line="400" w:lineRule="exact"/>
        <w:ind w:firstLineChars="200" w:firstLine="480"/>
        <w:rPr>
          <w:rFonts w:ascii="宋体" w:eastAsia="宋体" w:hAnsi="宋体"/>
          <w:sz w:val="24"/>
        </w:rPr>
      </w:pPr>
      <w:r>
        <w:rPr>
          <w:rFonts w:ascii="宋体" w:eastAsia="宋体" w:hAnsi="宋体" w:hint="eastAsia"/>
          <w:sz w:val="24"/>
        </w:rPr>
        <w:t>其二是在传递函数设计的优化上。</w:t>
      </w:r>
      <w:r w:rsidR="0058398E">
        <w:rPr>
          <w:rFonts w:ascii="宋体" w:eastAsia="宋体" w:hAnsi="宋体" w:hint="eastAsia"/>
          <w:sz w:val="24"/>
        </w:rPr>
        <w:t>本平台提供多种友好且具有指导性的交互功能，使得用户可以直观且高效地进行传递函数设计；基于3D边缘检测</w:t>
      </w:r>
      <w:r w:rsidR="00AC0E04">
        <w:rPr>
          <w:rFonts w:ascii="宋体" w:eastAsia="宋体" w:hAnsi="宋体" w:hint="eastAsia"/>
          <w:sz w:val="24"/>
        </w:rPr>
        <w:t>的</w:t>
      </w:r>
      <w:r w:rsidR="0058398E">
        <w:rPr>
          <w:rFonts w:ascii="宋体" w:eastAsia="宋体" w:hAnsi="宋体" w:hint="eastAsia"/>
          <w:sz w:val="24"/>
        </w:rPr>
        <w:t>半自动化传递函数设计，能够从标量与梯度幅值两个方面，对体数据的可视化做出更精细的调整</w:t>
      </w:r>
      <w:r w:rsidR="00AC0E04">
        <w:rPr>
          <w:rFonts w:ascii="宋体" w:eastAsia="宋体" w:hAnsi="宋体" w:hint="eastAsia"/>
          <w:sz w:val="24"/>
        </w:rPr>
        <w:t>；基于K</w:t>
      </w:r>
      <w:r w:rsidR="00AC0E04">
        <w:rPr>
          <w:rFonts w:ascii="宋体" w:eastAsia="宋体" w:hAnsi="宋体"/>
          <w:sz w:val="24"/>
        </w:rPr>
        <w:t>-Means</w:t>
      </w:r>
      <w:r w:rsidR="00AC0E04">
        <w:rPr>
          <w:rFonts w:ascii="宋体" w:eastAsia="宋体" w:hAnsi="宋体" w:hint="eastAsia"/>
          <w:sz w:val="24"/>
        </w:rPr>
        <w:t>聚类的半自动化传递函数设计方法提供更高的自动化程度，该方法对体数据的标量-梯度幅值直方图进行聚类，并通过聚类结果自动生成标量-不透明度传递函数与梯度-不透明度传递函数。</w:t>
      </w:r>
    </w:p>
    <w:p w14:paraId="6C6EA3CA" w14:textId="2CA718FD" w:rsidR="00CD103D" w:rsidRDefault="00CD103D" w:rsidP="00CD103D">
      <w:pPr>
        <w:pStyle w:val="2"/>
        <w:rPr>
          <w:rFonts w:ascii="黑体" w:eastAsia="黑体" w:hAnsi="黑体"/>
          <w:b w:val="0"/>
          <w:sz w:val="28"/>
          <w:szCs w:val="28"/>
        </w:rPr>
      </w:pPr>
      <w:bookmarkStart w:id="1573" w:name="_Toc9243837"/>
      <w:r>
        <w:rPr>
          <w:rFonts w:ascii="黑体" w:eastAsia="黑体" w:hAnsi="黑体" w:hint="eastAsia"/>
          <w:b w:val="0"/>
          <w:sz w:val="28"/>
          <w:szCs w:val="28"/>
        </w:rPr>
        <w:t>6</w:t>
      </w:r>
      <w:r w:rsidRPr="00F74DAC">
        <w:rPr>
          <w:rFonts w:ascii="黑体" w:eastAsia="黑体" w:hAnsi="黑体" w:hint="eastAsia"/>
          <w:b w:val="0"/>
          <w:sz w:val="28"/>
          <w:szCs w:val="28"/>
        </w:rPr>
        <w:t>.</w:t>
      </w:r>
      <w:r>
        <w:rPr>
          <w:rFonts w:ascii="黑体" w:eastAsia="黑体" w:hAnsi="黑体" w:hint="eastAsia"/>
          <w:b w:val="0"/>
          <w:sz w:val="28"/>
          <w:szCs w:val="28"/>
        </w:rPr>
        <w:t>1</w:t>
      </w:r>
      <w:del w:id="1574" w:author="He Jianan" w:date="2019-05-20T11:40:00Z">
        <w:r w:rsidRPr="00F74DAC" w:rsidDel="00F22BFE">
          <w:rPr>
            <w:rFonts w:ascii="黑体" w:eastAsia="黑体" w:hAnsi="黑体"/>
            <w:b w:val="0"/>
            <w:sz w:val="28"/>
            <w:szCs w:val="28"/>
          </w:rPr>
          <w:delText xml:space="preserve"> </w:delText>
        </w:r>
      </w:del>
      <w:r w:rsidR="00AC0E04">
        <w:rPr>
          <w:rFonts w:ascii="黑体" w:eastAsia="黑体" w:hAnsi="黑体" w:hint="eastAsia"/>
          <w:b w:val="0"/>
          <w:sz w:val="28"/>
          <w:szCs w:val="28"/>
        </w:rPr>
        <w:t>项目</w:t>
      </w:r>
      <w:r>
        <w:rPr>
          <w:rFonts w:ascii="黑体" w:eastAsia="黑体" w:hAnsi="黑体" w:hint="eastAsia"/>
          <w:b w:val="0"/>
          <w:sz w:val="28"/>
          <w:szCs w:val="28"/>
        </w:rPr>
        <w:t>展望</w:t>
      </w:r>
      <w:bookmarkEnd w:id="1573"/>
    </w:p>
    <w:p w14:paraId="077FEB56" w14:textId="64111539" w:rsidR="00A929BC" w:rsidRDefault="00AC0E04" w:rsidP="00AC0E04">
      <w:pPr>
        <w:spacing w:line="400" w:lineRule="exact"/>
        <w:ind w:firstLineChars="200" w:firstLine="480"/>
        <w:rPr>
          <w:rFonts w:ascii="宋体" w:eastAsia="宋体" w:hAnsi="宋体"/>
          <w:sz w:val="24"/>
        </w:rPr>
      </w:pPr>
      <w:r w:rsidRPr="00AC0E04">
        <w:rPr>
          <w:rFonts w:ascii="宋体" w:eastAsia="宋体" w:hAnsi="宋体" w:hint="eastAsia"/>
          <w:sz w:val="24"/>
        </w:rPr>
        <w:t>未来</w:t>
      </w:r>
      <w:r>
        <w:rPr>
          <w:rFonts w:ascii="宋体" w:eastAsia="宋体" w:hAnsi="宋体" w:hint="eastAsia"/>
          <w:sz w:val="24"/>
        </w:rPr>
        <w:t>，本项目将继续从以下几个方面进行改进</w:t>
      </w:r>
      <w:r w:rsidR="003E6CF7">
        <w:rPr>
          <w:rFonts w:ascii="宋体" w:eastAsia="宋体" w:hAnsi="宋体" w:hint="eastAsia"/>
          <w:sz w:val="24"/>
        </w:rPr>
        <w:t>：</w:t>
      </w:r>
    </w:p>
    <w:p w14:paraId="7E681C3F" w14:textId="760925BF" w:rsidR="003E6CF7" w:rsidRDefault="003E6CF7" w:rsidP="00AC0E04">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1) </w:t>
      </w:r>
      <w:r>
        <w:rPr>
          <w:rFonts w:ascii="宋体" w:eastAsia="宋体" w:hAnsi="宋体" w:hint="eastAsia"/>
          <w:sz w:val="24"/>
        </w:rPr>
        <w:t>从空间位置上选取感兴趣区域。目前本平台的感兴趣区域是通过标量值范围来选取的，对于复杂的体数据，标量范围往往无法唯一地确定一个区域，</w:t>
      </w:r>
      <w:r w:rsidR="00215972">
        <w:rPr>
          <w:rFonts w:ascii="宋体" w:eastAsia="宋体" w:hAnsi="宋体" w:hint="eastAsia"/>
          <w:sz w:val="24"/>
        </w:rPr>
        <w:t>这就增加了传递函数设计的复杂度，</w:t>
      </w:r>
      <w:r>
        <w:rPr>
          <w:rFonts w:ascii="宋体" w:eastAsia="宋体" w:hAnsi="宋体" w:hint="eastAsia"/>
          <w:sz w:val="24"/>
        </w:rPr>
        <w:t>但是从空间位置上可以</w:t>
      </w:r>
      <w:r w:rsidR="00215972">
        <w:rPr>
          <w:rFonts w:ascii="宋体" w:eastAsia="宋体" w:hAnsi="宋体" w:hint="eastAsia"/>
          <w:sz w:val="24"/>
        </w:rPr>
        <w:t>精确地框选出一个感兴趣区域。</w:t>
      </w:r>
    </w:p>
    <w:p w14:paraId="59CF6269" w14:textId="0A337010" w:rsidR="00AC0E04" w:rsidRDefault="00AC0E04" w:rsidP="00AC0E04">
      <w:pPr>
        <w:spacing w:line="400" w:lineRule="exact"/>
        <w:ind w:firstLineChars="200" w:firstLine="480"/>
        <w:rPr>
          <w:rFonts w:ascii="宋体" w:eastAsia="宋体" w:hAnsi="宋体"/>
          <w:sz w:val="24"/>
        </w:rPr>
      </w:pPr>
      <w:r>
        <w:rPr>
          <w:rFonts w:ascii="宋体" w:eastAsia="宋体" w:hAnsi="宋体" w:hint="eastAsia"/>
          <w:sz w:val="24"/>
        </w:rPr>
        <w:t>(</w:t>
      </w:r>
      <w:r w:rsidR="003E6CF7">
        <w:rPr>
          <w:rFonts w:ascii="宋体" w:eastAsia="宋体" w:hAnsi="宋体" w:hint="eastAsia"/>
          <w:sz w:val="24"/>
        </w:rPr>
        <w:t>2</w:t>
      </w:r>
      <w:r>
        <w:rPr>
          <w:rFonts w:ascii="宋体" w:eastAsia="宋体" w:hAnsi="宋体"/>
          <w:sz w:val="24"/>
        </w:rPr>
        <w:t>)</w:t>
      </w:r>
      <w:r w:rsidR="003E6CF7">
        <w:rPr>
          <w:rFonts w:ascii="宋体" w:eastAsia="宋体" w:hAnsi="宋体"/>
          <w:sz w:val="24"/>
        </w:rPr>
        <w:t xml:space="preserve"> </w:t>
      </w:r>
      <w:r w:rsidR="003E6CF7">
        <w:rPr>
          <w:rFonts w:ascii="宋体" w:eastAsia="宋体" w:hAnsi="宋体" w:hint="eastAsia"/>
          <w:sz w:val="24"/>
        </w:rPr>
        <w:t>设计多维传递函数。目前本平台是通过3</w:t>
      </w:r>
      <w:r w:rsidR="00F22D36">
        <w:rPr>
          <w:rFonts w:ascii="宋体" w:eastAsia="宋体" w:hAnsi="宋体" w:hint="eastAsia"/>
          <w:sz w:val="24"/>
        </w:rPr>
        <w:t>个</w:t>
      </w:r>
      <w:r w:rsidR="003E6CF7">
        <w:rPr>
          <w:rFonts w:ascii="宋体" w:eastAsia="宋体" w:hAnsi="宋体" w:hint="eastAsia"/>
          <w:sz w:val="24"/>
        </w:rPr>
        <w:t>一维传递函数来控制三维体绘制可视化效果。更高维的传递函数能够对体数据的进行更加精细地区分，从而更加精确地可视化感兴趣区域。</w:t>
      </w:r>
      <w:r w:rsidR="00215972">
        <w:rPr>
          <w:rFonts w:ascii="宋体" w:eastAsia="宋体" w:hAnsi="宋体" w:hint="eastAsia"/>
          <w:sz w:val="24"/>
        </w:rPr>
        <w:t>但多维传递函数所需要调控的参数更多，因此需要平台相应提供更友好的控件，或者面向更高维度的自动化传递函数设计方法。</w:t>
      </w:r>
    </w:p>
    <w:p w14:paraId="18CBAED1" w14:textId="5457C0D6" w:rsidR="00213014" w:rsidRPr="00213014" w:rsidRDefault="003E6CF7" w:rsidP="009F2795">
      <w:pPr>
        <w:spacing w:line="400" w:lineRule="exact"/>
        <w:ind w:firstLineChars="200" w:firstLine="480"/>
        <w:rPr>
          <w:rFonts w:ascii="宋体" w:eastAsia="宋体" w:hAnsi="宋体"/>
          <w:sz w:val="24"/>
        </w:rPr>
      </w:pPr>
      <w:r>
        <w:rPr>
          <w:rFonts w:ascii="宋体" w:eastAsia="宋体" w:hAnsi="宋体" w:hint="eastAsia"/>
          <w:sz w:val="24"/>
        </w:rPr>
        <w:t>(3</w:t>
      </w:r>
      <w:r>
        <w:rPr>
          <w:rFonts w:ascii="宋体" w:eastAsia="宋体" w:hAnsi="宋体"/>
          <w:sz w:val="24"/>
        </w:rPr>
        <w:t xml:space="preserve">) </w:t>
      </w:r>
      <w:r>
        <w:rPr>
          <w:rFonts w:ascii="宋体" w:eastAsia="宋体" w:hAnsi="宋体" w:hint="eastAsia"/>
          <w:sz w:val="24"/>
        </w:rPr>
        <w:t>采用更加智能、更加自动的数据分析方法。目前本平台所采用的3D边缘检测与K</w:t>
      </w:r>
      <w:r>
        <w:rPr>
          <w:rFonts w:ascii="宋体" w:eastAsia="宋体" w:hAnsi="宋体"/>
          <w:sz w:val="24"/>
        </w:rPr>
        <w:t>-Means</w:t>
      </w:r>
      <w:r>
        <w:rPr>
          <w:rFonts w:ascii="宋体" w:eastAsia="宋体" w:hAnsi="宋体" w:hint="eastAsia"/>
          <w:sz w:val="24"/>
        </w:rPr>
        <w:t>聚类方法还需要用户的少量参与，如选择感兴趣区域的标量值范围</w:t>
      </w:r>
      <w:r w:rsidR="00215972">
        <w:rPr>
          <w:rFonts w:ascii="宋体" w:eastAsia="宋体" w:hAnsi="宋体" w:hint="eastAsia"/>
          <w:sz w:val="24"/>
        </w:rPr>
        <w:t>，且分析结果的鲁棒性有待提高，当用户的设置不够精确或者体数据噪声较多时，由分析结果得到的传递函数可视化效果并不好</w:t>
      </w:r>
      <w:r>
        <w:rPr>
          <w:rFonts w:ascii="宋体" w:eastAsia="宋体" w:hAnsi="宋体" w:hint="eastAsia"/>
          <w:sz w:val="24"/>
        </w:rPr>
        <w:t>。未来本平台将引入机器学习相关的智能分析算法</w:t>
      </w:r>
      <w:r w:rsidR="00215972">
        <w:rPr>
          <w:rFonts w:ascii="宋体" w:eastAsia="宋体" w:hAnsi="宋体" w:hint="eastAsia"/>
          <w:sz w:val="24"/>
        </w:rPr>
        <w:t>，期望以更加智能、更加自动的方法来对三维体数据场进行分析，进而设计出具有良好可视化效果的传递函数。</w:t>
      </w:r>
    </w:p>
    <w:p w14:paraId="6903F0E5" w14:textId="3C588F70" w:rsidR="00F22D36" w:rsidRDefault="00F22D36">
      <w:pPr>
        <w:widowControl/>
        <w:jc w:val="left"/>
        <w:rPr>
          <w:rFonts w:ascii="黑体" w:eastAsia="黑体" w:hAnsi="黑体"/>
          <w:sz w:val="28"/>
        </w:rPr>
      </w:pPr>
      <w:r>
        <w:rPr>
          <w:rFonts w:ascii="黑体" w:eastAsia="黑体" w:hAnsi="黑体"/>
          <w:sz w:val="28"/>
        </w:rPr>
        <w:br w:type="page"/>
      </w:r>
    </w:p>
    <w:p w14:paraId="2C839959" w14:textId="78387C24" w:rsidR="00C63EF3" w:rsidRPr="00A04BB4" w:rsidRDefault="00C63EF3" w:rsidP="00A04BB4">
      <w:pPr>
        <w:pStyle w:val="1"/>
        <w:jc w:val="center"/>
        <w:rPr>
          <w:rFonts w:ascii="黑体" w:eastAsia="黑体" w:hAnsi="黑体"/>
          <w:b w:val="0"/>
          <w:sz w:val="28"/>
          <w:szCs w:val="28"/>
        </w:rPr>
      </w:pPr>
      <w:bookmarkStart w:id="1575" w:name="_Toc9243838"/>
      <w:r w:rsidRPr="00A04BB4">
        <w:rPr>
          <w:rFonts w:ascii="黑体" w:eastAsia="黑体" w:hAnsi="黑体" w:hint="eastAsia"/>
          <w:b w:val="0"/>
          <w:sz w:val="28"/>
          <w:szCs w:val="28"/>
        </w:rPr>
        <w:lastRenderedPageBreak/>
        <w:t xml:space="preserve">致 </w:t>
      </w:r>
      <w:r w:rsidRPr="00A04BB4">
        <w:rPr>
          <w:rFonts w:ascii="黑体" w:eastAsia="黑体" w:hAnsi="黑体"/>
          <w:b w:val="0"/>
          <w:sz w:val="28"/>
          <w:szCs w:val="28"/>
        </w:rPr>
        <w:t xml:space="preserve"> </w:t>
      </w:r>
      <w:r w:rsidRPr="00A04BB4">
        <w:rPr>
          <w:rFonts w:ascii="黑体" w:eastAsia="黑体" w:hAnsi="黑体" w:hint="eastAsia"/>
          <w:b w:val="0"/>
          <w:sz w:val="28"/>
          <w:szCs w:val="28"/>
        </w:rPr>
        <w:t>谢</w:t>
      </w:r>
      <w:bookmarkEnd w:id="1575"/>
    </w:p>
    <w:p w14:paraId="65944899" w14:textId="2B4C8A0B" w:rsidR="00C63EF3" w:rsidRDefault="00C63EF3" w:rsidP="00C93876">
      <w:pPr>
        <w:spacing w:line="400" w:lineRule="exact"/>
        <w:ind w:firstLineChars="200" w:firstLine="480"/>
        <w:rPr>
          <w:rFonts w:ascii="宋体" w:eastAsia="宋体" w:hAnsi="宋体"/>
          <w:sz w:val="24"/>
        </w:rPr>
      </w:pPr>
      <w:r w:rsidRPr="00C63EF3">
        <w:rPr>
          <w:rFonts w:ascii="宋体" w:eastAsia="宋体" w:hAnsi="宋体" w:hint="eastAsia"/>
          <w:sz w:val="24"/>
        </w:rPr>
        <w:t>时光荏苒</w:t>
      </w:r>
      <w:r>
        <w:rPr>
          <w:rFonts w:ascii="宋体" w:eastAsia="宋体" w:hAnsi="宋体" w:hint="eastAsia"/>
          <w:sz w:val="24"/>
        </w:rPr>
        <w:t>，大学四年</w:t>
      </w:r>
      <w:r w:rsidR="00C93876">
        <w:rPr>
          <w:rFonts w:ascii="宋体" w:eastAsia="宋体" w:hAnsi="宋体" w:hint="eastAsia"/>
          <w:sz w:val="24"/>
        </w:rPr>
        <w:t>的本科生活已经迎来了尾声，感谢一路走来所有给予过我帮助的人。</w:t>
      </w:r>
    </w:p>
    <w:p w14:paraId="29FF7601" w14:textId="319BC25F" w:rsidR="00C63EF3" w:rsidRDefault="00C63EF3" w:rsidP="00C93876">
      <w:pPr>
        <w:spacing w:line="400" w:lineRule="exact"/>
        <w:ind w:firstLineChars="200" w:firstLine="480"/>
        <w:rPr>
          <w:rFonts w:ascii="宋体" w:eastAsia="宋体" w:hAnsi="宋体"/>
          <w:sz w:val="24"/>
        </w:rPr>
      </w:pPr>
      <w:r w:rsidRPr="00C63EF3">
        <w:rPr>
          <w:rFonts w:ascii="宋体" w:eastAsia="宋体" w:hAnsi="宋体" w:hint="eastAsia"/>
          <w:sz w:val="24"/>
        </w:rPr>
        <w:t>首先</w:t>
      </w:r>
      <w:r w:rsidR="00BD1DB6">
        <w:rPr>
          <w:rFonts w:ascii="宋体" w:eastAsia="宋体" w:hAnsi="宋体" w:hint="eastAsia"/>
          <w:sz w:val="24"/>
        </w:rPr>
        <w:t>真挚</w:t>
      </w:r>
      <w:r w:rsidRPr="00C63EF3">
        <w:rPr>
          <w:rFonts w:ascii="宋体" w:eastAsia="宋体" w:hAnsi="宋体" w:hint="eastAsia"/>
          <w:sz w:val="24"/>
        </w:rPr>
        <w:t>地感谢我的</w:t>
      </w:r>
      <w:r w:rsidR="00C93876">
        <w:rPr>
          <w:rFonts w:ascii="宋体" w:eastAsia="宋体" w:hAnsi="宋体" w:hint="eastAsia"/>
          <w:sz w:val="24"/>
        </w:rPr>
        <w:t>毕设</w:t>
      </w:r>
      <w:r w:rsidRPr="00C63EF3">
        <w:rPr>
          <w:rFonts w:ascii="宋体" w:eastAsia="宋体" w:hAnsi="宋体" w:hint="eastAsia"/>
          <w:sz w:val="24"/>
        </w:rPr>
        <w:t>指导</w:t>
      </w:r>
      <w:r w:rsidR="00C93876">
        <w:rPr>
          <w:rFonts w:ascii="宋体" w:eastAsia="宋体" w:hAnsi="宋体" w:hint="eastAsia"/>
          <w:sz w:val="24"/>
        </w:rPr>
        <w:t>老师</w:t>
      </w:r>
      <w:r w:rsidRPr="00C63EF3">
        <w:rPr>
          <w:rFonts w:ascii="宋体" w:eastAsia="宋体" w:hAnsi="宋体" w:hint="eastAsia"/>
          <w:sz w:val="24"/>
        </w:rPr>
        <w:t>唐慧老师</w:t>
      </w:r>
      <w:r w:rsidR="00C93876">
        <w:rPr>
          <w:rFonts w:ascii="宋体" w:eastAsia="宋体" w:hAnsi="宋体" w:hint="eastAsia"/>
          <w:sz w:val="24"/>
        </w:rPr>
        <w:t>。在本论文的相关背景知识学习、课题的确定、软件的开发以及各类文档的撰写与修改上，唐老师都细心地给予我指导与帮助</w:t>
      </w:r>
      <w:r w:rsidR="00BD1DB6">
        <w:rPr>
          <w:rFonts w:ascii="宋体" w:eastAsia="宋体" w:hAnsi="宋体" w:hint="eastAsia"/>
          <w:sz w:val="24"/>
        </w:rPr>
        <w:t>。唐老师每一周都会详细了解我的毕设进展，同时给出宝贵的建议，不断开拓我的思路。唐老师一丝不苟的治学态度与严谨丰富的学术经验不断督促着我，也使我的毕设不断取得新的成果，由衷地感谢唐老师。</w:t>
      </w:r>
    </w:p>
    <w:p w14:paraId="3F7C8B68" w14:textId="60FCC6CD" w:rsidR="00BD1DB6" w:rsidRDefault="00BD1DB6" w:rsidP="00C93876">
      <w:pPr>
        <w:spacing w:line="400" w:lineRule="exact"/>
        <w:ind w:firstLineChars="200" w:firstLine="480"/>
        <w:rPr>
          <w:rFonts w:ascii="宋体" w:eastAsia="宋体" w:hAnsi="宋体"/>
          <w:sz w:val="24"/>
        </w:rPr>
      </w:pPr>
      <w:r>
        <w:rPr>
          <w:rFonts w:ascii="宋体" w:eastAsia="宋体" w:hAnsi="宋体" w:hint="eastAsia"/>
          <w:sz w:val="24"/>
        </w:rPr>
        <w:t>同时也要感谢我的研究生导师陈阳老师</w:t>
      </w:r>
      <w:r w:rsidR="004139C7">
        <w:rPr>
          <w:rFonts w:ascii="宋体" w:eastAsia="宋体" w:hAnsi="宋体" w:hint="eastAsia"/>
          <w:sz w:val="24"/>
        </w:rPr>
        <w:t>。感谢陈老师在保研期间所给予我的帮助，以及为我的毕设研究所提供的场地与设备。虽然我还是大四，但是陈老师已经</w:t>
      </w:r>
      <w:r w:rsidR="00966EA5">
        <w:rPr>
          <w:rFonts w:ascii="宋体" w:eastAsia="宋体" w:hAnsi="宋体" w:hint="eastAsia"/>
          <w:sz w:val="24"/>
        </w:rPr>
        <w:t>对我的学习路线与知识框架给出了宝贵的</w:t>
      </w:r>
      <w:r w:rsidR="00F21095">
        <w:rPr>
          <w:rFonts w:ascii="宋体" w:eastAsia="宋体" w:hAnsi="宋体" w:hint="eastAsia"/>
          <w:sz w:val="24"/>
        </w:rPr>
        <w:t>建议</w:t>
      </w:r>
      <w:r w:rsidR="00966EA5">
        <w:rPr>
          <w:rFonts w:ascii="宋体" w:eastAsia="宋体" w:hAnsi="宋体" w:hint="eastAsia"/>
          <w:sz w:val="24"/>
        </w:rPr>
        <w:t>，同时每周也会详细了解我的毕设进展以及学习情况</w:t>
      </w:r>
      <w:r w:rsidR="00DA3ABF">
        <w:rPr>
          <w:rFonts w:ascii="宋体" w:eastAsia="宋体" w:hAnsi="宋体" w:hint="eastAsia"/>
          <w:sz w:val="24"/>
        </w:rPr>
        <w:t>，并相应地给出</w:t>
      </w:r>
      <w:r w:rsidR="00F21095">
        <w:rPr>
          <w:rFonts w:ascii="宋体" w:eastAsia="宋体" w:hAnsi="宋体" w:hint="eastAsia"/>
          <w:sz w:val="24"/>
        </w:rPr>
        <w:t>指导</w:t>
      </w:r>
      <w:r w:rsidR="00DA3ABF">
        <w:rPr>
          <w:rFonts w:ascii="宋体" w:eastAsia="宋体" w:hAnsi="宋体" w:hint="eastAsia"/>
          <w:sz w:val="24"/>
        </w:rPr>
        <w:t>。非常有幸未来三年能够在陈老师的指导下进行研究工作。</w:t>
      </w:r>
    </w:p>
    <w:p w14:paraId="0442FCE9" w14:textId="67CA7CB1" w:rsidR="00DA3ABF" w:rsidRDefault="00DA3ABF" w:rsidP="00C93876">
      <w:pPr>
        <w:spacing w:line="400" w:lineRule="exact"/>
        <w:ind w:firstLineChars="200" w:firstLine="480"/>
        <w:rPr>
          <w:rFonts w:ascii="宋体" w:eastAsia="宋体" w:hAnsi="宋体"/>
          <w:sz w:val="24"/>
        </w:rPr>
      </w:pPr>
      <w:r>
        <w:rPr>
          <w:rFonts w:ascii="宋体" w:eastAsia="宋体" w:hAnsi="宋体" w:hint="eastAsia"/>
          <w:sz w:val="24"/>
        </w:rPr>
        <w:t>感谢四年来朝夕相处的同学与老师们。感谢三位舍友所带来的欢乐，感谢辅导员在生活上提供的帮助，感谢周冬秦、李文强、余泽晨等同学在科研学习上所带给我的启发与思考。</w:t>
      </w:r>
    </w:p>
    <w:p w14:paraId="5E1E841E" w14:textId="0BA6A72B" w:rsidR="0052256C" w:rsidRDefault="0052256C" w:rsidP="00C93876">
      <w:pPr>
        <w:spacing w:line="400" w:lineRule="exact"/>
        <w:ind w:firstLineChars="200" w:firstLine="480"/>
        <w:rPr>
          <w:rFonts w:ascii="宋体" w:eastAsia="宋体" w:hAnsi="宋体"/>
          <w:sz w:val="24"/>
        </w:rPr>
      </w:pPr>
      <w:r>
        <w:rPr>
          <w:rFonts w:ascii="宋体" w:eastAsia="宋体" w:hAnsi="宋体" w:hint="eastAsia"/>
          <w:sz w:val="24"/>
        </w:rPr>
        <w:t>最后，感谢母校的栽培。感谢父亲母亲</w:t>
      </w:r>
      <w:r w:rsidR="00FC0919">
        <w:rPr>
          <w:rFonts w:ascii="宋体" w:eastAsia="宋体" w:hAnsi="宋体" w:hint="eastAsia"/>
          <w:sz w:val="24"/>
        </w:rPr>
        <w:t>二十</w:t>
      </w:r>
      <w:r>
        <w:rPr>
          <w:rFonts w:ascii="宋体" w:eastAsia="宋体" w:hAnsi="宋体" w:hint="eastAsia"/>
          <w:sz w:val="24"/>
        </w:rPr>
        <w:t>余年的含辛茹苦</w:t>
      </w:r>
      <w:r w:rsidR="00FC0919">
        <w:rPr>
          <w:rFonts w:ascii="宋体" w:eastAsia="宋体" w:hAnsi="宋体" w:hint="eastAsia"/>
          <w:sz w:val="24"/>
        </w:rPr>
        <w:t>，养育之恩，无以言表，惟愿能早日有所成就，不负所望</w:t>
      </w:r>
      <w:r w:rsidR="00D11233">
        <w:rPr>
          <w:rFonts w:ascii="宋体" w:eastAsia="宋体" w:hAnsi="宋体" w:hint="eastAsia"/>
          <w:sz w:val="24"/>
        </w:rPr>
        <w:t>，</w:t>
      </w:r>
      <w:r w:rsidR="00FC0919">
        <w:rPr>
          <w:rFonts w:ascii="宋体" w:eastAsia="宋体" w:hAnsi="宋体" w:hint="eastAsia"/>
          <w:sz w:val="24"/>
        </w:rPr>
        <w:t>祝身体健康，平安快乐。</w:t>
      </w:r>
    </w:p>
    <w:p w14:paraId="7EC8D3F0" w14:textId="77777777" w:rsidR="0052256C" w:rsidRPr="00BD1DB6" w:rsidRDefault="0052256C" w:rsidP="00C93876">
      <w:pPr>
        <w:spacing w:line="400" w:lineRule="exact"/>
        <w:ind w:firstLineChars="200" w:firstLine="480"/>
        <w:rPr>
          <w:rFonts w:ascii="宋体" w:eastAsia="宋体" w:hAnsi="宋体"/>
          <w:sz w:val="24"/>
        </w:rPr>
      </w:pPr>
    </w:p>
    <w:p w14:paraId="3615B145" w14:textId="793E7356" w:rsidR="005C7141" w:rsidRPr="00AE7ED1" w:rsidRDefault="00AE7ED1">
      <w:pPr>
        <w:widowControl/>
        <w:jc w:val="left"/>
        <w:rPr>
          <w:rFonts w:ascii="黑体" w:eastAsia="黑体" w:hAnsi="黑体"/>
          <w:sz w:val="28"/>
        </w:rPr>
      </w:pPr>
      <w:r>
        <w:rPr>
          <w:rFonts w:ascii="黑体" w:eastAsia="黑体" w:hAnsi="黑体"/>
          <w:sz w:val="28"/>
        </w:rPr>
        <w:br w:type="page"/>
      </w:r>
    </w:p>
    <w:p w14:paraId="33926E06" w14:textId="38783400" w:rsidR="007220C6" w:rsidRPr="00AE7ED1" w:rsidRDefault="007220C6" w:rsidP="00AE7ED1">
      <w:pPr>
        <w:pStyle w:val="1"/>
        <w:rPr>
          <w:rFonts w:ascii="黑体" w:eastAsia="黑体" w:hAnsi="黑体"/>
          <w:b w:val="0"/>
          <w:sz w:val="28"/>
          <w:szCs w:val="28"/>
        </w:rPr>
      </w:pPr>
      <w:bookmarkStart w:id="1576" w:name="_Toc9243839"/>
      <w:r w:rsidRPr="007220C6">
        <w:rPr>
          <w:rFonts w:ascii="黑体" w:eastAsia="黑体" w:hAnsi="黑体" w:hint="eastAsia"/>
          <w:b w:val="0"/>
          <w:sz w:val="28"/>
          <w:szCs w:val="28"/>
        </w:rPr>
        <w:lastRenderedPageBreak/>
        <w:t>参考文献：</w:t>
      </w:r>
      <w:bookmarkEnd w:id="1576"/>
    </w:p>
    <w:p w14:paraId="21BF1573" w14:textId="70E5B1DB" w:rsidR="00AE7ED1" w:rsidRDefault="00AE7ED1" w:rsidP="00AE7ED1">
      <w:pPr>
        <w:pStyle w:val="a7"/>
        <w:numPr>
          <w:ilvl w:val="0"/>
          <w:numId w:val="13"/>
        </w:numPr>
        <w:ind w:firstLineChars="0"/>
        <w:rPr>
          <w:rFonts w:ascii="宋体" w:eastAsia="宋体" w:hAnsi="宋体"/>
        </w:rPr>
      </w:pPr>
      <w:bookmarkStart w:id="1577" w:name="_GoBack"/>
      <w:r w:rsidRPr="00AE7ED1">
        <w:rPr>
          <w:rFonts w:ascii="宋体" w:eastAsia="宋体" w:hAnsi="宋体" w:hint="eastAsia"/>
        </w:rPr>
        <w:t>唐泽圣.三维数据场可视化.北京：清华大学出版社，1999，1</w:t>
      </w:r>
    </w:p>
    <w:bookmarkEnd w:id="1577"/>
    <w:p w14:paraId="13375904" w14:textId="36E51300" w:rsidR="00AE7ED1" w:rsidRPr="00AE7ED1" w:rsidRDefault="00AE7ED1" w:rsidP="00AE7ED1">
      <w:pPr>
        <w:pStyle w:val="a7"/>
        <w:numPr>
          <w:ilvl w:val="0"/>
          <w:numId w:val="13"/>
        </w:numPr>
        <w:ind w:firstLineChars="0"/>
        <w:rPr>
          <w:rFonts w:ascii="宋体" w:eastAsia="宋体" w:hAnsi="宋体"/>
        </w:rPr>
      </w:pPr>
      <w:r w:rsidRPr="00FA34D1">
        <w:rPr>
          <w:rFonts w:ascii="Times New Roman" w:eastAsia="宋体" w:hAnsi="Times New Roman" w:cs="Times New Roman"/>
        </w:rPr>
        <w:t>Levoy M. Display of Surfaces from Volume Data[J]. IEEE Computer Graphics &amp; Application,</w:t>
      </w:r>
      <w:r>
        <w:rPr>
          <w:rFonts w:ascii="Times New Roman" w:eastAsia="宋体" w:hAnsi="Times New Roman" w:cs="Times New Roman"/>
        </w:rPr>
        <w:t xml:space="preserve"> </w:t>
      </w:r>
      <w:r w:rsidRPr="00FA34D1">
        <w:rPr>
          <w:rFonts w:ascii="Times New Roman" w:eastAsia="宋体" w:hAnsi="Times New Roman" w:cs="Times New Roman"/>
        </w:rPr>
        <w:t>1988, 8(3):29-37</w:t>
      </w:r>
    </w:p>
    <w:p w14:paraId="247839E5" w14:textId="1A7198FE" w:rsidR="00AE7ED1" w:rsidRPr="00A552CA" w:rsidRDefault="00AE7ED1" w:rsidP="00AE7ED1">
      <w:pPr>
        <w:pStyle w:val="a7"/>
        <w:numPr>
          <w:ilvl w:val="0"/>
          <w:numId w:val="13"/>
        </w:numPr>
        <w:ind w:firstLineChars="0"/>
        <w:rPr>
          <w:rFonts w:ascii="宋体" w:eastAsia="宋体" w:hAnsi="宋体"/>
        </w:rPr>
      </w:pPr>
      <w:r w:rsidRPr="00FD7E93">
        <w:rPr>
          <w:rFonts w:ascii="宋体" w:eastAsia="宋体" w:hAnsi="宋体" w:cs="Times New Roman" w:hint="eastAsia"/>
        </w:rPr>
        <w:t>范翠萍</w:t>
      </w:r>
      <w:r w:rsidRPr="00FD7E93">
        <w:rPr>
          <w:rFonts w:ascii="宋体" w:eastAsia="宋体" w:hAnsi="宋体" w:cs="Times New Roman"/>
        </w:rPr>
        <w:t>.体绘制多维传递函数的设计方法研究[D].江苏科技大学,2011</w:t>
      </w:r>
    </w:p>
    <w:p w14:paraId="13070425" w14:textId="2DDE7893" w:rsidR="00A552CA" w:rsidRPr="00326A1E" w:rsidRDefault="00A552CA" w:rsidP="00A552CA">
      <w:pPr>
        <w:pStyle w:val="a7"/>
        <w:numPr>
          <w:ilvl w:val="0"/>
          <w:numId w:val="13"/>
        </w:numPr>
        <w:ind w:firstLineChars="0"/>
        <w:rPr>
          <w:rFonts w:ascii="宋体" w:eastAsia="宋体" w:hAnsi="宋体" w:cs="Times New Roman"/>
          <w:rPrChange w:id="1578" w:author="He Jianan" w:date="2019-05-20T11:45:00Z">
            <w:rPr>
              <w:rFonts w:ascii="宋体" w:eastAsia="宋体" w:hAnsi="宋体" w:cs="Times New Roman"/>
            </w:rPr>
          </w:rPrChange>
        </w:rPr>
      </w:pPr>
      <w:r w:rsidRPr="00326A1E">
        <w:rPr>
          <w:rFonts w:ascii="宋体" w:eastAsia="宋体" w:hAnsi="宋体" w:cs="Times New Roman" w:hint="eastAsia"/>
          <w:rPrChange w:id="1579" w:author="He Jianan" w:date="2019-05-20T11:45:00Z">
            <w:rPr>
              <w:rFonts w:ascii="Times New Roman" w:eastAsia="宋体" w:hAnsi="Times New Roman" w:cs="Times New Roman" w:hint="eastAsia"/>
            </w:rPr>
          </w:rPrChange>
        </w:rPr>
        <w:t>张尤赛</w:t>
      </w:r>
      <w:r w:rsidRPr="00326A1E">
        <w:rPr>
          <w:rFonts w:ascii="宋体" w:eastAsia="宋体" w:hAnsi="宋体" w:cs="Times New Roman"/>
          <w:rPrChange w:id="1580" w:author="He Jianan" w:date="2019-05-20T11:45:00Z">
            <w:rPr>
              <w:rFonts w:ascii="Times New Roman" w:eastAsia="宋体" w:hAnsi="Times New Roman" w:cs="Times New Roman"/>
            </w:rPr>
          </w:rPrChange>
        </w:rPr>
        <w:t>,</w:t>
      </w:r>
      <w:r w:rsidRPr="00326A1E">
        <w:rPr>
          <w:rFonts w:ascii="宋体" w:eastAsia="宋体" w:hAnsi="宋体" w:cs="Times New Roman"/>
          <w:rPrChange w:id="1581" w:author="He Jianan" w:date="2019-05-20T11:45:00Z">
            <w:rPr>
              <w:rFonts w:ascii="Times New Roman" w:eastAsia="宋体" w:hAnsi="Times New Roman" w:cs="Times New Roman"/>
            </w:rPr>
          </w:rPrChange>
        </w:rPr>
        <w:t>陈福民</w:t>
      </w:r>
      <w:r w:rsidRPr="00326A1E">
        <w:rPr>
          <w:rFonts w:ascii="宋体" w:eastAsia="宋体" w:hAnsi="宋体" w:cs="Times New Roman"/>
          <w:rPrChange w:id="1582" w:author="He Jianan" w:date="2019-05-20T11:45:00Z">
            <w:rPr>
              <w:rFonts w:ascii="Times New Roman" w:eastAsia="宋体" w:hAnsi="Times New Roman" w:cs="Times New Roman"/>
            </w:rPr>
          </w:rPrChange>
        </w:rPr>
        <w:t>.</w:t>
      </w:r>
      <w:r w:rsidRPr="00326A1E">
        <w:rPr>
          <w:rFonts w:ascii="宋体" w:eastAsia="宋体" w:hAnsi="宋体" w:cs="Times New Roman"/>
          <w:rPrChange w:id="1583" w:author="He Jianan" w:date="2019-05-20T11:45:00Z">
            <w:rPr>
              <w:rFonts w:ascii="Times New Roman" w:eastAsia="宋体" w:hAnsi="Times New Roman" w:cs="Times New Roman"/>
            </w:rPr>
          </w:rPrChange>
        </w:rPr>
        <w:t>三维医学图像的体绘制技术综述</w:t>
      </w:r>
      <w:r w:rsidRPr="00326A1E">
        <w:rPr>
          <w:rFonts w:ascii="宋体" w:eastAsia="宋体" w:hAnsi="宋体" w:cs="Times New Roman"/>
          <w:rPrChange w:id="1584" w:author="He Jianan" w:date="2019-05-20T11:45:00Z">
            <w:rPr>
              <w:rFonts w:ascii="Times New Roman" w:eastAsia="宋体" w:hAnsi="Times New Roman" w:cs="Times New Roman"/>
            </w:rPr>
          </w:rPrChange>
        </w:rPr>
        <w:t>[J].</w:t>
      </w:r>
      <w:r w:rsidRPr="00326A1E">
        <w:rPr>
          <w:rFonts w:ascii="宋体" w:eastAsia="宋体" w:hAnsi="宋体" w:cs="Times New Roman"/>
          <w:rPrChange w:id="1585" w:author="He Jianan" w:date="2019-05-20T11:45:00Z">
            <w:rPr>
              <w:rFonts w:ascii="Times New Roman" w:eastAsia="宋体" w:hAnsi="Times New Roman" w:cs="Times New Roman"/>
            </w:rPr>
          </w:rPrChange>
        </w:rPr>
        <w:t>计算机工程与应用</w:t>
      </w:r>
      <w:r w:rsidRPr="00326A1E">
        <w:rPr>
          <w:rFonts w:ascii="宋体" w:eastAsia="宋体" w:hAnsi="宋体" w:cs="Times New Roman"/>
          <w:rPrChange w:id="1586" w:author="He Jianan" w:date="2019-05-20T11:45:00Z">
            <w:rPr>
              <w:rFonts w:ascii="Times New Roman" w:eastAsia="宋体" w:hAnsi="Times New Roman" w:cs="Times New Roman"/>
            </w:rPr>
          </w:rPrChange>
        </w:rPr>
        <w:t>,2002(08):18-19+122.</w:t>
      </w:r>
    </w:p>
    <w:p w14:paraId="5ACF5A94" w14:textId="7893FCAC" w:rsidR="00AE7ED1" w:rsidRPr="00AE7ED1" w:rsidRDefault="00AE7ED1" w:rsidP="00AE7ED1">
      <w:pPr>
        <w:pStyle w:val="a7"/>
        <w:numPr>
          <w:ilvl w:val="0"/>
          <w:numId w:val="13"/>
        </w:numPr>
        <w:ind w:firstLineChars="0"/>
        <w:rPr>
          <w:rFonts w:ascii="宋体" w:eastAsia="宋体" w:hAnsi="宋体" w:cs="Times New Roman"/>
        </w:rPr>
      </w:pPr>
      <w:r w:rsidRPr="00AE7ED1">
        <w:rPr>
          <w:rFonts w:ascii="Times New Roman" w:eastAsia="宋体" w:hAnsi="Times New Roman" w:cs="Times New Roman"/>
        </w:rPr>
        <w:t>Meißner, Michael, et al. A practical evaluation of popular volume rendering algorithms. Proceedings of the 2000 IEEE symposium on Volume visualization. ACM, 2000</w:t>
      </w:r>
    </w:p>
    <w:p w14:paraId="1F48D30A" w14:textId="18CFD289" w:rsidR="00562A06" w:rsidRPr="00A27827" w:rsidRDefault="00033E8A" w:rsidP="00A552CA">
      <w:pPr>
        <w:pStyle w:val="a7"/>
        <w:numPr>
          <w:ilvl w:val="0"/>
          <w:numId w:val="13"/>
        </w:numPr>
        <w:ind w:firstLineChars="0"/>
        <w:rPr>
          <w:rFonts w:ascii="宋体" w:eastAsia="宋体" w:hAnsi="宋体" w:cs="Times New Roman"/>
        </w:rPr>
      </w:pPr>
      <w:r w:rsidRPr="00B27A97">
        <w:rPr>
          <w:rFonts w:ascii="Times New Roman" w:eastAsia="宋体" w:hAnsi="Times New Roman" w:cs="Times New Roman"/>
        </w:rPr>
        <w:t>Kniss, J., Kindlmann, G., Hansen, C.. Interactive volume rendering using multi-dimensional transfer functions and direct manipulation widgets[P]. Visualization, 2001. VIS '01. Proceedings,2001</w:t>
      </w:r>
    </w:p>
    <w:p w14:paraId="77CC83F8" w14:textId="24821607" w:rsidR="00A27827" w:rsidRPr="00A27827" w:rsidRDefault="00A27827" w:rsidP="00A27827">
      <w:pPr>
        <w:pStyle w:val="a7"/>
        <w:numPr>
          <w:ilvl w:val="0"/>
          <w:numId w:val="13"/>
        </w:numPr>
        <w:ind w:firstLineChars="0"/>
        <w:rPr>
          <w:rFonts w:ascii="宋体" w:eastAsia="宋体" w:hAnsi="宋体" w:cs="Times New Roman"/>
        </w:rPr>
      </w:pPr>
      <w:r>
        <w:rPr>
          <w:rFonts w:ascii="Times New Roman" w:eastAsia="宋体" w:hAnsi="Times New Roman" w:cs="Times New Roman"/>
        </w:rPr>
        <w:t>H. Pfister , B. Lorensen, C. Bajaj. The transfer function bake-off[J]. IEEE Computer Graphics and Applications,, 2001, 21(1):16-22</w:t>
      </w:r>
    </w:p>
    <w:p w14:paraId="45014240" w14:textId="77777777" w:rsidR="00033E8A" w:rsidRDefault="00033E8A" w:rsidP="00EF0E86">
      <w:pPr>
        <w:pStyle w:val="a7"/>
        <w:numPr>
          <w:ilvl w:val="0"/>
          <w:numId w:val="13"/>
        </w:numPr>
        <w:ind w:firstLineChars="0"/>
        <w:rPr>
          <w:rFonts w:ascii="宋体" w:eastAsia="宋体" w:hAnsi="宋体" w:cs="Times New Roman"/>
        </w:rPr>
      </w:pPr>
      <w:r w:rsidRPr="00AE602F">
        <w:rPr>
          <w:rFonts w:ascii="宋体" w:eastAsia="宋体" w:hAnsi="宋体" w:cs="Times New Roman" w:hint="eastAsia"/>
        </w:rPr>
        <w:t>周芳芳</w:t>
      </w:r>
      <w:r w:rsidRPr="00AE602F">
        <w:rPr>
          <w:rFonts w:ascii="宋体" w:eastAsia="宋体" w:hAnsi="宋体" w:cs="Times New Roman"/>
        </w:rPr>
        <w:t>,樊晓平,杨斌.体绘制中传递函数设计的研究现状与展望[J].中国图象图形学报,2008(06):1034-1047</w:t>
      </w:r>
    </w:p>
    <w:p w14:paraId="26530C46" w14:textId="77777777" w:rsidR="00033E8A" w:rsidRPr="00033E8A" w:rsidRDefault="00EF0E86" w:rsidP="00033E8A">
      <w:pPr>
        <w:pStyle w:val="a7"/>
        <w:numPr>
          <w:ilvl w:val="0"/>
          <w:numId w:val="13"/>
        </w:numPr>
        <w:ind w:firstLineChars="0"/>
        <w:rPr>
          <w:rFonts w:ascii="宋体" w:eastAsia="宋体" w:hAnsi="宋体" w:cs="Times New Roman"/>
        </w:rPr>
      </w:pPr>
      <w:r w:rsidRPr="00033E8A">
        <w:rPr>
          <w:rFonts w:ascii="Times New Roman" w:eastAsia="宋体" w:hAnsi="Times New Roman" w:cs="Times New Roman"/>
        </w:rPr>
        <w:t>J. Marks et al., “Design Galleries: A General Approach to</w:t>
      </w:r>
      <w:r w:rsidRPr="00033E8A">
        <w:rPr>
          <w:rFonts w:ascii="Times New Roman" w:eastAsia="宋体" w:hAnsi="Times New Roman" w:cs="Times New Roman" w:hint="eastAsia"/>
        </w:rPr>
        <w:t xml:space="preserve"> </w:t>
      </w:r>
      <w:r w:rsidRPr="00033E8A">
        <w:rPr>
          <w:rFonts w:ascii="Times New Roman" w:eastAsia="宋体" w:hAnsi="Times New Roman" w:cs="Times New Roman"/>
        </w:rPr>
        <w:t>Setting Parameters for Computer Graphics and Animation,”</w:t>
      </w:r>
      <w:r w:rsidRPr="00033E8A">
        <w:rPr>
          <w:rFonts w:ascii="Times New Roman" w:eastAsia="宋体" w:hAnsi="Times New Roman" w:cs="Times New Roman" w:hint="eastAsia"/>
        </w:rPr>
        <w:t xml:space="preserve"> </w:t>
      </w:r>
      <w:r w:rsidRPr="00033E8A">
        <w:rPr>
          <w:rFonts w:ascii="Times New Roman" w:eastAsia="宋体" w:hAnsi="Times New Roman" w:cs="Times New Roman"/>
        </w:rPr>
        <w:t>Proc. Siggraph 97, ACM Press, New York, Aug. 1997,</w:t>
      </w:r>
      <w:r w:rsidRPr="00033E8A">
        <w:rPr>
          <w:rFonts w:ascii="Times New Roman" w:eastAsia="宋体" w:hAnsi="Times New Roman" w:cs="Times New Roman" w:hint="eastAsia"/>
        </w:rPr>
        <w:t xml:space="preserve"> </w:t>
      </w:r>
      <w:r w:rsidRPr="00033E8A">
        <w:rPr>
          <w:rFonts w:ascii="Times New Roman" w:eastAsia="宋体" w:hAnsi="Times New Roman" w:cs="Times New Roman"/>
        </w:rPr>
        <w:t>pp. 389-400</w:t>
      </w:r>
    </w:p>
    <w:p w14:paraId="7CCFF0E5" w14:textId="6C73EE61" w:rsidR="00033E8A" w:rsidRDefault="00033E8A" w:rsidP="00033E8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Li L, Peng H, Chen X, et al. Visualization of boundaries in volumetric data sets through a what material you pick is what boundary you see approach[J]. Computer methods and programs in biomedicine, 2016, 126: 76-88</w:t>
      </w:r>
    </w:p>
    <w:p w14:paraId="5AB126B6" w14:textId="2EA680E4" w:rsidR="00F122ED" w:rsidRDefault="00F122ED" w:rsidP="00033E8A">
      <w:pPr>
        <w:pStyle w:val="a7"/>
        <w:numPr>
          <w:ilvl w:val="0"/>
          <w:numId w:val="13"/>
        </w:numPr>
        <w:ind w:firstLineChars="0"/>
        <w:rPr>
          <w:rFonts w:ascii="Times New Roman" w:eastAsia="宋体" w:hAnsi="Times New Roman" w:cs="Times New Roman"/>
        </w:rPr>
      </w:pPr>
      <w:r w:rsidRPr="00F122ED">
        <w:rPr>
          <w:rFonts w:ascii="Times New Roman" w:eastAsia="宋体" w:hAnsi="Times New Roman" w:cs="Times New Roman"/>
        </w:rPr>
        <w:t>Kindlmann G, Durkin J W. Semi-automatic generation of transfer functions for direct volume rendering[C]</w:t>
      </w:r>
      <w:ins w:id="1587" w:author="He Jianan" w:date="2019-05-20T11:44:00Z">
        <w:r w:rsidR="00DE4B18">
          <w:rPr>
            <w:rFonts w:ascii="Times New Roman" w:eastAsia="宋体" w:hAnsi="Times New Roman" w:cs="Times New Roman"/>
          </w:rPr>
          <w:t xml:space="preserve">. </w:t>
        </w:r>
      </w:ins>
      <w:del w:id="1588" w:author="He Jianan" w:date="2019-05-20T11:44:00Z">
        <w:r w:rsidRPr="00F122ED" w:rsidDel="00DE4B18">
          <w:rPr>
            <w:rFonts w:ascii="Times New Roman" w:eastAsia="宋体" w:hAnsi="Times New Roman" w:cs="Times New Roman"/>
          </w:rPr>
          <w:delText>//</w:delText>
        </w:r>
      </w:del>
      <w:r w:rsidRPr="00F122ED">
        <w:rPr>
          <w:rFonts w:ascii="Times New Roman" w:eastAsia="宋体" w:hAnsi="Times New Roman" w:cs="Times New Roman"/>
        </w:rPr>
        <w:t>IEEE Symposium on Volume Visualization (Cat. No. 989EX300). IEEE, 1998: 79-86.</w:t>
      </w:r>
    </w:p>
    <w:p w14:paraId="59B7A93A" w14:textId="00DCDF04" w:rsidR="00033E8A" w:rsidRDefault="00033E8A" w:rsidP="00033E8A">
      <w:pPr>
        <w:pStyle w:val="a7"/>
        <w:numPr>
          <w:ilvl w:val="0"/>
          <w:numId w:val="13"/>
        </w:numPr>
        <w:ind w:firstLineChars="0"/>
        <w:rPr>
          <w:rFonts w:ascii="Times New Roman" w:eastAsia="宋体" w:hAnsi="Times New Roman" w:cs="Times New Roman"/>
        </w:rPr>
      </w:pPr>
      <w:r w:rsidRPr="00F122ED">
        <w:rPr>
          <w:rFonts w:ascii="Times New Roman" w:eastAsia="宋体" w:hAnsi="Times New Roman" w:cs="Times New Roman"/>
        </w:rPr>
        <w:t>Tzeng F Y, Ma K L. A cluster-space visual interface for arbitrary dimensional classification of volume data[C]</w:t>
      </w:r>
      <w:ins w:id="1589" w:author="He Jianan" w:date="2019-05-20T11:44:00Z">
        <w:r w:rsidR="00DE4B18">
          <w:rPr>
            <w:rFonts w:ascii="Times New Roman" w:eastAsia="宋体" w:hAnsi="Times New Roman" w:cs="Times New Roman"/>
          </w:rPr>
          <w:t xml:space="preserve">. </w:t>
        </w:r>
      </w:ins>
      <w:del w:id="1590" w:author="He Jianan" w:date="2019-05-20T11:44:00Z">
        <w:r w:rsidRPr="00F122ED" w:rsidDel="00DE4B18">
          <w:rPr>
            <w:rFonts w:ascii="Times New Roman" w:eastAsia="宋体" w:hAnsi="Times New Roman" w:cs="Times New Roman"/>
          </w:rPr>
          <w:delText>//</w:delText>
        </w:r>
      </w:del>
      <w:r w:rsidRPr="00F122ED">
        <w:rPr>
          <w:rFonts w:ascii="Times New Roman" w:eastAsia="宋体" w:hAnsi="Times New Roman" w:cs="Times New Roman"/>
        </w:rPr>
        <w:t>Proceedings of the Sixth Joint Eurographics-IEEE TCVG conference on Visualization. Eurographics Association, 2004: 17-24</w:t>
      </w:r>
      <w:r>
        <w:rPr>
          <w:rFonts w:ascii="Times New Roman" w:eastAsia="宋体" w:hAnsi="Times New Roman" w:cs="Times New Roman" w:hint="eastAsia"/>
        </w:rPr>
        <w:t xml:space="preserve"> </w:t>
      </w:r>
    </w:p>
    <w:p w14:paraId="27390309" w14:textId="06FC5368" w:rsidR="00697D63" w:rsidRDefault="00697D63" w:rsidP="00033E8A">
      <w:pPr>
        <w:pStyle w:val="a7"/>
        <w:numPr>
          <w:ilvl w:val="0"/>
          <w:numId w:val="13"/>
        </w:numPr>
        <w:ind w:firstLineChars="0"/>
        <w:rPr>
          <w:rFonts w:ascii="Times New Roman" w:eastAsia="宋体" w:hAnsi="Times New Roman" w:cs="Times New Roman"/>
        </w:rPr>
      </w:pPr>
      <w:r w:rsidRPr="00697D63">
        <w:rPr>
          <w:rFonts w:ascii="Times New Roman" w:eastAsia="宋体" w:hAnsi="Times New Roman" w:cs="Times New Roman"/>
        </w:rPr>
        <w:t>Tzeng F Y, Lum E B, Ma K L. A novel interface for higher-dimensional classification of volume data[C]</w:t>
      </w:r>
      <w:ins w:id="1591" w:author="He Jianan" w:date="2019-05-20T11:44:00Z">
        <w:r w:rsidR="00DE4B18">
          <w:rPr>
            <w:rFonts w:ascii="Times New Roman" w:eastAsia="宋体" w:hAnsi="Times New Roman" w:cs="Times New Roman"/>
          </w:rPr>
          <w:t xml:space="preserve">. </w:t>
        </w:r>
      </w:ins>
      <w:del w:id="1592" w:author="He Jianan" w:date="2019-05-20T11:44:00Z">
        <w:r w:rsidRPr="00697D63" w:rsidDel="00DE4B18">
          <w:rPr>
            <w:rFonts w:ascii="Times New Roman" w:eastAsia="宋体" w:hAnsi="Times New Roman" w:cs="Times New Roman"/>
          </w:rPr>
          <w:delText>//</w:delText>
        </w:r>
      </w:del>
      <w:r w:rsidRPr="00697D63">
        <w:rPr>
          <w:rFonts w:ascii="Times New Roman" w:eastAsia="宋体" w:hAnsi="Times New Roman" w:cs="Times New Roman"/>
        </w:rPr>
        <w:t>Proceedings of the 14th IEEE Visualization 2003 (VIS'03). IEEE Computer Society, 2003: 66</w:t>
      </w:r>
    </w:p>
    <w:p w14:paraId="1E831068" w14:textId="5745C2AE" w:rsidR="00697D63" w:rsidRDefault="00697D63" w:rsidP="00EF0E86">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Cheng H C, Cardone A, Jain S, et al. Deep-learning-assisted volume visualization[J]. IEEE transactions on visualization and computer graphics, 2019, 25(2): 1378-1391</w:t>
      </w:r>
    </w:p>
    <w:p w14:paraId="0A85AAF6" w14:textId="67415A95" w:rsidR="00433557" w:rsidRDefault="00203CE1" w:rsidP="00EF0E86">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Max N. Optical models for direct volume rendering[J]. IEEE Transactions on Visualization and Computer Graphics, 1995, 1(2): 99-108</w:t>
      </w:r>
    </w:p>
    <w:p w14:paraId="49999AA6" w14:textId="27E6466B" w:rsidR="00433557" w:rsidRDefault="006F32B7" w:rsidP="00EF0E86">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Moller T, Machiraju R, Mueller K, et al. Evaluation and design of filters using a Taylor series expansion[J]. IEEE transactions on Visualization and Computer Graphics, 1997, 3(2): 184-199</w:t>
      </w:r>
    </w:p>
    <w:p w14:paraId="753FCFE5" w14:textId="79DFFA7B" w:rsidR="006F32B7" w:rsidRDefault="006F32B7" w:rsidP="00EF0E86">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Neumann L, Csébfalvi B, König A, et al. Gradient estimation in volume data using 4D linear regression[C]</w:t>
      </w:r>
      <w:ins w:id="1593" w:author="He Jianan" w:date="2019-05-20T11:44:00Z">
        <w:r w:rsidR="00DE4B18">
          <w:rPr>
            <w:rFonts w:ascii="Times New Roman" w:eastAsia="宋体" w:hAnsi="Times New Roman" w:cs="Times New Roman"/>
          </w:rPr>
          <w:t xml:space="preserve">. </w:t>
        </w:r>
      </w:ins>
      <w:del w:id="1594" w:author="He Jianan" w:date="2019-05-20T11:44:00Z">
        <w:r w:rsidRPr="00033E8A" w:rsidDel="00DE4B18">
          <w:rPr>
            <w:rFonts w:ascii="Times New Roman" w:eastAsia="宋体" w:hAnsi="Times New Roman" w:cs="Times New Roman"/>
          </w:rPr>
          <w:delText>//</w:delText>
        </w:r>
      </w:del>
      <w:r w:rsidRPr="00033E8A">
        <w:rPr>
          <w:rFonts w:ascii="Times New Roman" w:eastAsia="宋体" w:hAnsi="Times New Roman" w:cs="Times New Roman"/>
        </w:rPr>
        <w:t>Computer Graphics Forum. Oxford, UK and Boston, USA: Blackwell Publishers Ltd, 2000, 19(3): 351-358</w:t>
      </w:r>
    </w:p>
    <w:p w14:paraId="79B00FCB" w14:textId="58A1A0B4" w:rsidR="00232B40" w:rsidRDefault="006F32B7" w:rsidP="0038210D">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Lum E B, Ma K L. Lighting transfer functions using gradient aligned sampling[C]</w:t>
      </w:r>
      <w:ins w:id="1595" w:author="He Jianan" w:date="2019-05-20T11:45:00Z">
        <w:r w:rsidR="00DE4B18">
          <w:rPr>
            <w:rFonts w:ascii="Times New Roman" w:eastAsia="宋体" w:hAnsi="Times New Roman" w:cs="Times New Roman"/>
          </w:rPr>
          <w:t xml:space="preserve">. </w:t>
        </w:r>
      </w:ins>
      <w:del w:id="1596" w:author="He Jianan" w:date="2019-05-20T11:44:00Z">
        <w:r w:rsidRPr="00033E8A" w:rsidDel="00DE4B18">
          <w:rPr>
            <w:rFonts w:ascii="Times New Roman" w:eastAsia="宋体" w:hAnsi="Times New Roman" w:cs="Times New Roman"/>
          </w:rPr>
          <w:delText>//</w:delText>
        </w:r>
      </w:del>
      <w:r w:rsidRPr="00033E8A">
        <w:rPr>
          <w:rFonts w:ascii="Times New Roman" w:eastAsia="宋体" w:hAnsi="Times New Roman" w:cs="Times New Roman"/>
        </w:rPr>
        <w:t>IEEE Visualization 2004. IEEE, 2004: 289-296</w:t>
      </w:r>
    </w:p>
    <w:p w14:paraId="38E40718" w14:textId="3D4D6BB6" w:rsidR="00847FDA" w:rsidRDefault="00847FDA" w:rsidP="00847FD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Jerrold E. Marsden and Anthony J. Tromba. Vector Calculus, chapter 2.6, 4.2. W.H. Freeman and Company, New York,</w:t>
      </w:r>
      <w:r w:rsidRPr="00033E8A">
        <w:rPr>
          <w:rFonts w:ascii="Times New Roman" w:eastAsia="宋体" w:hAnsi="Times New Roman" w:cs="Times New Roman" w:hint="eastAsia"/>
        </w:rPr>
        <w:t xml:space="preserve"> </w:t>
      </w:r>
      <w:r w:rsidRPr="00033E8A">
        <w:rPr>
          <w:rFonts w:ascii="Times New Roman" w:eastAsia="宋体" w:hAnsi="Times New Roman" w:cs="Times New Roman"/>
        </w:rPr>
        <w:t>1996</w:t>
      </w:r>
    </w:p>
    <w:p w14:paraId="1001C1A6" w14:textId="776D2B36" w:rsidR="00847FDA" w:rsidRDefault="00847FDA" w:rsidP="00847FD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Sato Y, Westin C F, Bhalerao A, et al. Tissue classification based on 3D local intensity structures for volume rendering[J]. IEEE Transactions on visualization and computer graphics, 2000, 6(2): 160-180</w:t>
      </w:r>
    </w:p>
    <w:p w14:paraId="05867DBE" w14:textId="2FC43384" w:rsidR="00B07F25" w:rsidRDefault="00B07F25" w:rsidP="00847FD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Kniss J, Premoze S, Ikits M, et al. Gaussian transfer functions for multi-field volume visualization[C]</w:t>
      </w:r>
      <w:ins w:id="1597" w:author="He Jianan" w:date="2019-05-20T11:45:00Z">
        <w:r w:rsidR="00DE4B18">
          <w:rPr>
            <w:rFonts w:ascii="Times New Roman" w:eastAsia="宋体" w:hAnsi="Times New Roman" w:cs="Times New Roman"/>
          </w:rPr>
          <w:t xml:space="preserve">. </w:t>
        </w:r>
      </w:ins>
      <w:del w:id="1598" w:author="He Jianan" w:date="2019-05-20T11:45:00Z">
        <w:r w:rsidRPr="00033E8A" w:rsidDel="00DE4B18">
          <w:rPr>
            <w:rFonts w:ascii="Times New Roman" w:eastAsia="宋体" w:hAnsi="Times New Roman" w:cs="Times New Roman"/>
          </w:rPr>
          <w:delText>//</w:delText>
        </w:r>
      </w:del>
      <w:r w:rsidRPr="00033E8A">
        <w:rPr>
          <w:rFonts w:ascii="Times New Roman" w:eastAsia="宋体" w:hAnsi="Times New Roman" w:cs="Times New Roman"/>
        </w:rPr>
        <w:t>Proceedings of the 14th IEEE Visualization 2003 (VIS'03). IEEE Computer Society, 2003: 65</w:t>
      </w:r>
    </w:p>
    <w:p w14:paraId="294C9048" w14:textId="4240EAC9" w:rsidR="00FE347E" w:rsidRPr="00326A1E" w:rsidRDefault="00FE347E" w:rsidP="00847FDA">
      <w:pPr>
        <w:pStyle w:val="a7"/>
        <w:numPr>
          <w:ilvl w:val="0"/>
          <w:numId w:val="13"/>
        </w:numPr>
        <w:ind w:firstLineChars="0"/>
        <w:rPr>
          <w:rFonts w:ascii="宋体" w:eastAsia="宋体" w:hAnsi="宋体" w:cs="Times New Roman"/>
          <w:rPrChange w:id="1599" w:author="He Jianan" w:date="2019-05-20T11:45:00Z">
            <w:rPr>
              <w:rFonts w:ascii="Times New Roman" w:eastAsia="宋体" w:hAnsi="Times New Roman" w:cs="Times New Roman"/>
            </w:rPr>
          </w:rPrChange>
        </w:rPr>
      </w:pPr>
      <w:r w:rsidRPr="00326A1E">
        <w:rPr>
          <w:rFonts w:ascii="宋体" w:eastAsia="宋体" w:hAnsi="宋体" w:cs="Times New Roman" w:hint="eastAsia"/>
          <w:rPrChange w:id="1600" w:author="He Jianan" w:date="2019-05-20T11:45:00Z">
            <w:rPr>
              <w:rFonts w:ascii="Times New Roman" w:eastAsia="宋体" w:hAnsi="Times New Roman" w:cs="Times New Roman" w:hint="eastAsia"/>
            </w:rPr>
          </w:rPrChange>
        </w:rPr>
        <w:t>毛淑华，雷伯录</w:t>
      </w:r>
      <w:r w:rsidRPr="00326A1E">
        <w:rPr>
          <w:rFonts w:ascii="宋体" w:eastAsia="宋体" w:hAnsi="宋体" w:cs="Times New Roman" w:hint="eastAsia"/>
          <w:rPrChange w:id="1601" w:author="He Jianan" w:date="2019-05-20T11:45:00Z">
            <w:rPr>
              <w:rFonts w:ascii="Times New Roman" w:eastAsia="宋体" w:hAnsi="Times New Roman" w:cs="Times New Roman" w:hint="eastAsia"/>
            </w:rPr>
          </w:rPrChange>
        </w:rPr>
        <w:t>.</w:t>
      </w:r>
      <w:r w:rsidRPr="00326A1E">
        <w:rPr>
          <w:rFonts w:ascii="宋体" w:eastAsia="宋体" w:hAnsi="宋体" w:cs="Times New Roman"/>
          <w:rPrChange w:id="1602" w:author="He Jianan" w:date="2019-05-20T11:45:00Z">
            <w:rPr>
              <w:rFonts w:ascii="Times New Roman" w:eastAsia="宋体" w:hAnsi="Times New Roman" w:cs="Times New Roman"/>
            </w:rPr>
          </w:rPrChange>
        </w:rPr>
        <w:t xml:space="preserve"> DICOM</w:t>
      </w:r>
      <w:r w:rsidRPr="00326A1E">
        <w:rPr>
          <w:rFonts w:ascii="宋体" w:eastAsia="宋体" w:hAnsi="宋体" w:cs="Times New Roman" w:hint="eastAsia"/>
          <w:rPrChange w:id="1603" w:author="He Jianan" w:date="2019-05-20T11:45:00Z">
            <w:rPr>
              <w:rFonts w:ascii="Times New Roman" w:eastAsia="宋体" w:hAnsi="Times New Roman" w:cs="Times New Roman" w:hint="eastAsia"/>
            </w:rPr>
          </w:rPrChange>
        </w:rPr>
        <w:t>标准及应用</w:t>
      </w:r>
      <w:r w:rsidRPr="00326A1E">
        <w:rPr>
          <w:rFonts w:ascii="宋体" w:eastAsia="宋体" w:hAnsi="宋体" w:cs="Times New Roman"/>
          <w:rPrChange w:id="1604" w:author="He Jianan" w:date="2019-05-20T11:45:00Z">
            <w:rPr>
              <w:rFonts w:ascii="Times New Roman" w:eastAsia="宋体" w:hAnsi="Times New Roman" w:cs="Times New Roman"/>
            </w:rPr>
          </w:rPrChange>
        </w:rPr>
        <w:t xml:space="preserve">[J]. </w:t>
      </w:r>
      <w:r w:rsidRPr="00326A1E">
        <w:rPr>
          <w:rFonts w:ascii="宋体" w:eastAsia="宋体" w:hAnsi="宋体" w:cs="Times New Roman" w:hint="eastAsia"/>
          <w:rPrChange w:id="1605" w:author="He Jianan" w:date="2019-05-20T11:45:00Z">
            <w:rPr>
              <w:rFonts w:ascii="Times New Roman" w:eastAsia="宋体" w:hAnsi="Times New Roman" w:cs="Times New Roman" w:hint="eastAsia"/>
            </w:rPr>
          </w:rPrChange>
        </w:rPr>
        <w:t>科技广场，</w:t>
      </w:r>
      <w:r w:rsidRPr="00326A1E">
        <w:rPr>
          <w:rFonts w:ascii="宋体" w:eastAsia="宋体" w:hAnsi="宋体" w:cs="Times New Roman" w:hint="eastAsia"/>
          <w:rPrChange w:id="1606" w:author="He Jianan" w:date="2019-05-20T11:45:00Z">
            <w:rPr>
              <w:rFonts w:ascii="Times New Roman" w:eastAsia="宋体" w:hAnsi="Times New Roman" w:cs="Times New Roman" w:hint="eastAsia"/>
            </w:rPr>
          </w:rPrChange>
        </w:rPr>
        <w:t>2006(</w:t>
      </w:r>
      <w:r w:rsidRPr="00326A1E">
        <w:rPr>
          <w:rFonts w:ascii="宋体" w:eastAsia="宋体" w:hAnsi="宋体" w:cs="Times New Roman"/>
          <w:rPrChange w:id="1607" w:author="He Jianan" w:date="2019-05-20T11:45:00Z">
            <w:rPr>
              <w:rFonts w:ascii="Times New Roman" w:eastAsia="宋体" w:hAnsi="Times New Roman" w:cs="Times New Roman"/>
            </w:rPr>
          </w:rPrChange>
        </w:rPr>
        <w:t>11):60-62</w:t>
      </w:r>
    </w:p>
    <w:p w14:paraId="38CE3FB8" w14:textId="773857DC" w:rsidR="0047582B" w:rsidRPr="00033E8A" w:rsidRDefault="008B10E9" w:rsidP="008B10E9">
      <w:pPr>
        <w:pStyle w:val="a7"/>
        <w:numPr>
          <w:ilvl w:val="0"/>
          <w:numId w:val="13"/>
        </w:numPr>
        <w:ind w:firstLineChars="0"/>
        <w:rPr>
          <w:rFonts w:ascii="Times New Roman" w:eastAsia="宋体" w:hAnsi="Times New Roman" w:cs="Times New Roman"/>
        </w:rPr>
      </w:pPr>
      <w:r w:rsidRPr="008B10E9">
        <w:rPr>
          <w:rFonts w:ascii="Times New Roman" w:eastAsia="宋体" w:hAnsi="Times New Roman" w:cs="Times New Roman"/>
        </w:rPr>
        <w:lastRenderedPageBreak/>
        <w:t>Canny, John. A computational approach to edge detection. Readings in computer vision. Morgan Kaufmann, 1987. 184-203</w:t>
      </w:r>
    </w:p>
    <w:sectPr w:rsidR="0047582B" w:rsidRPr="00033E8A" w:rsidSect="0073263F">
      <w:headerReference w:type="default" r:id="rId74"/>
      <w:pgSz w:w="11906" w:h="16838"/>
      <w:pgMar w:top="1134" w:right="1134" w:bottom="1134" w:left="1134" w:header="851" w:footer="992" w:gutter="284"/>
      <w:pgNumType w:start="1"/>
      <w:cols w:space="425"/>
      <w:docGrid w:type="lines" w:linePitch="312"/>
      <w:sectPrChange w:id="1612" w:author="He Jianan" w:date="2019-05-20T11:01:00Z">
        <w:sectPr w:rsidR="0047582B" w:rsidRPr="00033E8A" w:rsidSect="0073263F">
          <w:pgMar w:top="1440" w:right="1800" w:bottom="1440" w:left="1800" w:header="851" w:footer="992"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07" w:author="慧 唐" w:date="2019-05-17T10:13:00Z" w:initials="慧">
    <w:p w14:paraId="5AD266AE" w14:textId="23ED27C1" w:rsidR="0009074D" w:rsidRDefault="0009074D">
      <w:pPr>
        <w:pStyle w:val="ad"/>
      </w:pPr>
      <w:r>
        <w:rPr>
          <w:rStyle w:val="ac"/>
        </w:rPr>
        <w:annotationRef/>
      </w:r>
      <w:r>
        <w:rPr>
          <w:rFonts w:hint="eastAsia"/>
        </w:rPr>
        <w:t>叠加怎么体现？这里没有说</w:t>
      </w:r>
    </w:p>
  </w:comment>
  <w:comment w:id="1553" w:author="慧 唐" w:date="2019-05-17T10:16:00Z" w:initials="慧">
    <w:p w14:paraId="70237D52" w14:textId="73DB47BD" w:rsidR="0009074D" w:rsidRDefault="0009074D">
      <w:pPr>
        <w:pStyle w:val="ad"/>
      </w:pPr>
      <w:r>
        <w:rPr>
          <w:rFonts w:hint="eastAsia"/>
        </w:rPr>
        <w:t xml:space="preserve"> </w:t>
      </w:r>
      <w:r>
        <w:rPr>
          <w:rStyle w:val="ac"/>
        </w:rPr>
        <w:annotationRef/>
      </w:r>
      <w:r>
        <w:rPr>
          <w:rFonts w:hint="eastAsia"/>
        </w:rPr>
        <w:t>这个图应该从上到下标号，或者在标题里说明从上到下依次是什么图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AD266AE" w15:done="0"/>
  <w15:commentEx w15:paraId="70237D52"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D266AE" w16cid:durableId="208907B2"/>
  <w16cid:commentId w16cid:paraId="70237D52" w16cid:durableId="208908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B21728" w14:textId="77777777" w:rsidR="00D61296" w:rsidRDefault="00D61296" w:rsidP="006A0B2A">
      <w:r>
        <w:separator/>
      </w:r>
    </w:p>
  </w:endnote>
  <w:endnote w:type="continuationSeparator" w:id="0">
    <w:p w14:paraId="0453C3DC" w14:textId="77777777" w:rsidR="00D61296" w:rsidRDefault="00D61296" w:rsidP="006A0B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ingLiU">
    <w:altName w:val="細明體"/>
    <w:panose1 w:val="02010609000101010101"/>
    <w:charset w:val="88"/>
    <w:family w:val="modern"/>
    <w:pitch w:val="fixed"/>
    <w:sig w:usb0="A00002FF" w:usb1="28CFFCFA" w:usb2="00000016" w:usb3="00000000" w:csb0="00100001" w:csb1="00000000"/>
  </w:font>
  <w:font w:name="楷体_GB2312">
    <w:altName w:val="楷体"/>
    <w:charset w:val="86"/>
    <w:family w:val="modern"/>
    <w:pitch w:val="default"/>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E0F47B" w14:textId="77777777" w:rsidR="00D61296" w:rsidRDefault="00D61296" w:rsidP="006A0B2A">
      <w:r>
        <w:separator/>
      </w:r>
    </w:p>
  </w:footnote>
  <w:footnote w:type="continuationSeparator" w:id="0">
    <w:p w14:paraId="3FE36E82" w14:textId="77777777" w:rsidR="00D61296" w:rsidRDefault="00D61296" w:rsidP="006A0B2A">
      <w:r>
        <w:continuationSeparator/>
      </w:r>
    </w:p>
  </w:footnote>
  <w:footnote w:id="1">
    <w:p w14:paraId="3FB7FAAD" w14:textId="0A1BE85D" w:rsidR="0009074D" w:rsidRPr="005F28EF" w:rsidRDefault="0009074D">
      <w:pPr>
        <w:pStyle w:val="af6"/>
        <w:rPr>
          <w:rFonts w:ascii="宋体" w:eastAsia="宋体" w:hAnsi="宋体"/>
          <w:sz w:val="21"/>
          <w:szCs w:val="21"/>
        </w:rPr>
      </w:pPr>
      <w:r w:rsidRPr="005F28EF">
        <w:rPr>
          <w:rStyle w:val="af8"/>
          <w:rFonts w:ascii="宋体" w:eastAsia="宋体" w:hAnsi="宋体"/>
          <w:sz w:val="21"/>
          <w:szCs w:val="21"/>
        </w:rPr>
        <w:footnoteRef/>
      </w:r>
      <w:r w:rsidRPr="005F28EF">
        <w:rPr>
          <w:rFonts w:ascii="宋体" w:eastAsia="宋体" w:hAnsi="宋体"/>
          <w:sz w:val="21"/>
          <w:szCs w:val="21"/>
        </w:rPr>
        <w:t>亨氏单位(Hounsfiled Unit, HU),用来衡量组织对X光的吸收率，规定水为0HU。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886B5" w14:textId="3353F672" w:rsidR="0009074D" w:rsidRPr="00803BCE" w:rsidRDefault="00016B8E" w:rsidP="00016B8E">
    <w:pPr>
      <w:pStyle w:val="a3"/>
      <w:tabs>
        <w:tab w:val="right" w:pos="9354"/>
      </w:tabs>
      <w:jc w:val="right"/>
      <w:rPr>
        <w:rFonts w:ascii="宋体" w:eastAsia="宋体" w:hAnsi="宋体"/>
      </w:rPr>
      <w:pPrChange w:id="1608" w:author="He Jianan" w:date="2019-05-20T11:13:00Z">
        <w:pPr>
          <w:pStyle w:val="a3"/>
          <w:jc w:val="left"/>
        </w:pPr>
      </w:pPrChange>
    </w:pPr>
    <w:ins w:id="1609" w:author="He Jianan" w:date="2019-05-20T11:15:00Z">
      <w:r w:rsidRPr="00016B8E">
        <w:rPr>
          <w:rFonts w:ascii="宋体" w:eastAsia="宋体" w:hAnsi="宋体"/>
        </w:rPr>
        <w:ptab w:relativeTo="margin" w:alignment="center" w:leader="none"/>
      </w:r>
      <w:r w:rsidRPr="00016B8E">
        <w:rPr>
          <w:rFonts w:ascii="宋体" w:eastAsia="宋体" w:hAnsi="宋体" w:hint="eastAsia"/>
        </w:rPr>
        <w:t>东南大学</w:t>
      </w:r>
      <w:r>
        <w:rPr>
          <w:rFonts w:ascii="宋体" w:eastAsia="宋体" w:hAnsi="宋体" w:hint="eastAsia"/>
        </w:rPr>
        <w:t>201</w:t>
      </w:r>
    </w:ins>
    <w:ins w:id="1610" w:author="He Jianan" w:date="2019-05-20T11:16:00Z">
      <w:r>
        <w:rPr>
          <w:rFonts w:ascii="宋体" w:eastAsia="宋体" w:hAnsi="宋体" w:hint="eastAsia"/>
        </w:rPr>
        <w:t>9</w:t>
      </w:r>
    </w:ins>
    <w:ins w:id="1611" w:author="He Jianan" w:date="2019-05-20T11:15:00Z">
      <w:r w:rsidRPr="00016B8E">
        <w:rPr>
          <w:rFonts w:ascii="宋体" w:eastAsia="宋体" w:hAnsi="宋体"/>
        </w:rPr>
        <w:t>届本科生毕业设计（论文）</w:t>
      </w:r>
      <w:r w:rsidRPr="00016B8E">
        <w:rPr>
          <w:rFonts w:ascii="宋体" w:eastAsia="宋体" w:hAnsi="宋体"/>
        </w:rPr>
        <w:ptab w:relativeTo="margin" w:alignment="right" w:leader="none"/>
      </w:r>
      <w:r>
        <w:rPr>
          <w:rFonts w:ascii="宋体" w:eastAsia="宋体" w:hAnsi="宋体"/>
        </w:rPr>
        <w:t>第</w:t>
      </w:r>
      <w:r>
        <w:rPr>
          <w:rFonts w:ascii="宋体" w:eastAsia="宋体" w:hAnsi="宋体"/>
        </w:rPr>
        <w:fldChar w:fldCharType="begin"/>
      </w:r>
      <w:r>
        <w:rPr>
          <w:rFonts w:ascii="宋体" w:eastAsia="宋体" w:hAnsi="宋体"/>
        </w:rPr>
        <w:instrText xml:space="preserve"> PAGE  \* Arabic  \* MERGEFORMAT </w:instrText>
      </w:r>
      <w:r>
        <w:rPr>
          <w:rFonts w:ascii="宋体" w:eastAsia="宋体" w:hAnsi="宋体"/>
        </w:rPr>
        <w:fldChar w:fldCharType="separate"/>
      </w:r>
      <w:r>
        <w:rPr>
          <w:rFonts w:ascii="宋体" w:eastAsia="宋体" w:hAnsi="宋体"/>
        </w:rPr>
        <w:t>13</w:t>
      </w:r>
      <w:r>
        <w:rPr>
          <w:rFonts w:ascii="宋体" w:eastAsia="宋体" w:hAnsi="宋体"/>
        </w:rPr>
        <w:fldChar w:fldCharType="end"/>
      </w:r>
      <w:r>
        <w:rPr>
          <w:rFonts w:ascii="宋体" w:eastAsia="宋体" w:hAnsi="宋体"/>
        </w:rPr>
        <w:t>页</w:t>
      </w:r>
    </w:ins>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380F1B"/>
    <w:multiLevelType w:val="hybridMultilevel"/>
    <w:tmpl w:val="8626BE50"/>
    <w:lvl w:ilvl="0" w:tplc="3FBEE220">
      <w:start w:val="1"/>
      <w:numFmt w:val="japaneseCounting"/>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7306E0"/>
    <w:multiLevelType w:val="multilevel"/>
    <w:tmpl w:val="08AE7A64"/>
    <w:lvl w:ilvl="0">
      <w:start w:val="1"/>
      <w:numFmt w:val="decimal"/>
      <w:lvlText w:val="%1."/>
      <w:lvlJc w:val="left"/>
      <w:pPr>
        <w:ind w:left="840" w:hanging="360"/>
      </w:pPr>
      <w:rPr>
        <w:rFonts w:hint="default"/>
      </w:rPr>
    </w:lvl>
    <w:lvl w:ilvl="1">
      <w:start w:val="2"/>
      <w:numFmt w:val="decimal"/>
      <w:isLgl/>
      <w:lvlText w:val="%1.%2"/>
      <w:lvlJc w:val="left"/>
      <w:pPr>
        <w:ind w:left="1200" w:hanging="7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2" w15:restartNumberingAfterBreak="0">
    <w:nsid w:val="3825166F"/>
    <w:multiLevelType w:val="hybridMultilevel"/>
    <w:tmpl w:val="AE92B53A"/>
    <w:lvl w:ilvl="0" w:tplc="06BC9D5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A9409D6"/>
    <w:multiLevelType w:val="hybridMultilevel"/>
    <w:tmpl w:val="2E8070A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AD540A4"/>
    <w:multiLevelType w:val="hybridMultilevel"/>
    <w:tmpl w:val="139800B0"/>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45B73E79"/>
    <w:multiLevelType w:val="hybridMultilevel"/>
    <w:tmpl w:val="2E8070A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56C22079"/>
    <w:multiLevelType w:val="hybridMultilevel"/>
    <w:tmpl w:val="08F0412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99730FE"/>
    <w:multiLevelType w:val="hybridMultilevel"/>
    <w:tmpl w:val="71C8720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5FD001EA"/>
    <w:multiLevelType w:val="hybridMultilevel"/>
    <w:tmpl w:val="2EC46DA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1A54517"/>
    <w:multiLevelType w:val="hybridMultilevel"/>
    <w:tmpl w:val="546A00F6"/>
    <w:lvl w:ilvl="0" w:tplc="689CAB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4060C6B"/>
    <w:multiLevelType w:val="hybridMultilevel"/>
    <w:tmpl w:val="0220CD3C"/>
    <w:lvl w:ilvl="0" w:tplc="08DE99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A1A3A4C"/>
    <w:multiLevelType w:val="hybridMultilevel"/>
    <w:tmpl w:val="8F7ADE1A"/>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D302059"/>
    <w:multiLevelType w:val="hybridMultilevel"/>
    <w:tmpl w:val="774C413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E821D1F"/>
    <w:multiLevelType w:val="hybridMultilevel"/>
    <w:tmpl w:val="546A00F6"/>
    <w:lvl w:ilvl="0" w:tplc="689CAB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9"/>
  </w:num>
  <w:num w:numId="3">
    <w:abstractNumId w:val="1"/>
  </w:num>
  <w:num w:numId="4">
    <w:abstractNumId w:val="4"/>
  </w:num>
  <w:num w:numId="5">
    <w:abstractNumId w:val="11"/>
  </w:num>
  <w:num w:numId="6">
    <w:abstractNumId w:val="7"/>
  </w:num>
  <w:num w:numId="7">
    <w:abstractNumId w:val="6"/>
  </w:num>
  <w:num w:numId="8">
    <w:abstractNumId w:val="8"/>
  </w:num>
  <w:num w:numId="9">
    <w:abstractNumId w:val="3"/>
  </w:num>
  <w:num w:numId="10">
    <w:abstractNumId w:val="12"/>
  </w:num>
  <w:num w:numId="11">
    <w:abstractNumId w:val="13"/>
  </w:num>
  <w:num w:numId="12">
    <w:abstractNumId w:val="2"/>
  </w:num>
  <w:num w:numId="13">
    <w:abstractNumId w:val="10"/>
  </w:num>
  <w:num w:numId="14">
    <w:abstractNumId w:val="5"/>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 Jianan">
    <w15:presenceInfo w15:providerId="Windows Live" w15:userId="9214a3037d6eb4e8"/>
  </w15:person>
  <w15:person w15:author="慧 唐">
    <w15:presenceInfo w15:providerId="Windows Live" w15:userId="1d643ba037d514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zh-CN" w:vendorID="64" w:dllVersion="0" w:nlCheck="1" w:checkStyle="0"/>
  <w:activeWritingStyle w:appName="MSWord" w:lang="en-US" w:vendorID="64" w:dllVersion="0" w:nlCheck="1" w:checkStyle="0"/>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CEA"/>
    <w:rsid w:val="00011230"/>
    <w:rsid w:val="00011A99"/>
    <w:rsid w:val="0001268A"/>
    <w:rsid w:val="0001356E"/>
    <w:rsid w:val="00013AFE"/>
    <w:rsid w:val="00014BA3"/>
    <w:rsid w:val="00016B8E"/>
    <w:rsid w:val="00020185"/>
    <w:rsid w:val="00033E8A"/>
    <w:rsid w:val="00034C05"/>
    <w:rsid w:val="00036C1B"/>
    <w:rsid w:val="00037D07"/>
    <w:rsid w:val="000567D2"/>
    <w:rsid w:val="00056864"/>
    <w:rsid w:val="00056A15"/>
    <w:rsid w:val="0007202F"/>
    <w:rsid w:val="0009074D"/>
    <w:rsid w:val="00094230"/>
    <w:rsid w:val="000966DE"/>
    <w:rsid w:val="000A0160"/>
    <w:rsid w:val="000A179E"/>
    <w:rsid w:val="000A47D5"/>
    <w:rsid w:val="000B148D"/>
    <w:rsid w:val="000B2DE1"/>
    <w:rsid w:val="000B3360"/>
    <w:rsid w:val="000B762B"/>
    <w:rsid w:val="000C3654"/>
    <w:rsid w:val="000D336D"/>
    <w:rsid w:val="000D3CF5"/>
    <w:rsid w:val="000D4879"/>
    <w:rsid w:val="000E18E1"/>
    <w:rsid w:val="000E1D6E"/>
    <w:rsid w:val="000E3AD8"/>
    <w:rsid w:val="000E544A"/>
    <w:rsid w:val="000F31BD"/>
    <w:rsid w:val="00135FC8"/>
    <w:rsid w:val="001366DB"/>
    <w:rsid w:val="001520F0"/>
    <w:rsid w:val="00153FCD"/>
    <w:rsid w:val="001560F6"/>
    <w:rsid w:val="00171116"/>
    <w:rsid w:val="00172C2A"/>
    <w:rsid w:val="001938D1"/>
    <w:rsid w:val="001A0BD1"/>
    <w:rsid w:val="001A1EC0"/>
    <w:rsid w:val="001A2ED5"/>
    <w:rsid w:val="001A4621"/>
    <w:rsid w:val="001A5AD8"/>
    <w:rsid w:val="001C057D"/>
    <w:rsid w:val="001C4E33"/>
    <w:rsid w:val="001C4E35"/>
    <w:rsid w:val="001D673A"/>
    <w:rsid w:val="001E504B"/>
    <w:rsid w:val="001E5F69"/>
    <w:rsid w:val="001E61DD"/>
    <w:rsid w:val="001F3B8E"/>
    <w:rsid w:val="001F4A4E"/>
    <w:rsid w:val="001F4C85"/>
    <w:rsid w:val="00201DFF"/>
    <w:rsid w:val="00203CE1"/>
    <w:rsid w:val="0020442C"/>
    <w:rsid w:val="00205EB7"/>
    <w:rsid w:val="0020701F"/>
    <w:rsid w:val="00213014"/>
    <w:rsid w:val="00214203"/>
    <w:rsid w:val="00215972"/>
    <w:rsid w:val="0022571C"/>
    <w:rsid w:val="00232B40"/>
    <w:rsid w:val="0024015A"/>
    <w:rsid w:val="00244E4C"/>
    <w:rsid w:val="00245A99"/>
    <w:rsid w:val="00246A76"/>
    <w:rsid w:val="002548D5"/>
    <w:rsid w:val="00264936"/>
    <w:rsid w:val="00265CAA"/>
    <w:rsid w:val="00265D59"/>
    <w:rsid w:val="00276358"/>
    <w:rsid w:val="002765E3"/>
    <w:rsid w:val="002860FB"/>
    <w:rsid w:val="00286922"/>
    <w:rsid w:val="002904A2"/>
    <w:rsid w:val="00291E6F"/>
    <w:rsid w:val="002A2F7B"/>
    <w:rsid w:val="002A5E5B"/>
    <w:rsid w:val="002A6D3B"/>
    <w:rsid w:val="002B2C59"/>
    <w:rsid w:val="002B5566"/>
    <w:rsid w:val="002D151E"/>
    <w:rsid w:val="002D1A50"/>
    <w:rsid w:val="002D4477"/>
    <w:rsid w:val="002D4490"/>
    <w:rsid w:val="002D73A3"/>
    <w:rsid w:val="002E46CA"/>
    <w:rsid w:val="002E6F87"/>
    <w:rsid w:val="002F057C"/>
    <w:rsid w:val="002F0758"/>
    <w:rsid w:val="002F1638"/>
    <w:rsid w:val="002F231E"/>
    <w:rsid w:val="002F2CC8"/>
    <w:rsid w:val="002F7816"/>
    <w:rsid w:val="00305395"/>
    <w:rsid w:val="00311CB5"/>
    <w:rsid w:val="00315304"/>
    <w:rsid w:val="00315FC9"/>
    <w:rsid w:val="0032138B"/>
    <w:rsid w:val="00326A1E"/>
    <w:rsid w:val="00331EAC"/>
    <w:rsid w:val="00332AB3"/>
    <w:rsid w:val="00337548"/>
    <w:rsid w:val="00374AD2"/>
    <w:rsid w:val="0038210D"/>
    <w:rsid w:val="0038262C"/>
    <w:rsid w:val="003912E4"/>
    <w:rsid w:val="0039554C"/>
    <w:rsid w:val="003A2E8A"/>
    <w:rsid w:val="003B3097"/>
    <w:rsid w:val="003B7953"/>
    <w:rsid w:val="003C751E"/>
    <w:rsid w:val="003D4831"/>
    <w:rsid w:val="003D5F86"/>
    <w:rsid w:val="003E65E8"/>
    <w:rsid w:val="003E6CF7"/>
    <w:rsid w:val="003E6F41"/>
    <w:rsid w:val="003F7803"/>
    <w:rsid w:val="003F7902"/>
    <w:rsid w:val="004052F7"/>
    <w:rsid w:val="0040555E"/>
    <w:rsid w:val="004115C2"/>
    <w:rsid w:val="00412D18"/>
    <w:rsid w:val="004139C7"/>
    <w:rsid w:val="004157E8"/>
    <w:rsid w:val="00421401"/>
    <w:rsid w:val="004222F8"/>
    <w:rsid w:val="0043184D"/>
    <w:rsid w:val="00431CA3"/>
    <w:rsid w:val="00433557"/>
    <w:rsid w:val="00436205"/>
    <w:rsid w:val="00444F01"/>
    <w:rsid w:val="00447DAE"/>
    <w:rsid w:val="00452D99"/>
    <w:rsid w:val="00453BC8"/>
    <w:rsid w:val="00456464"/>
    <w:rsid w:val="0045729E"/>
    <w:rsid w:val="00463718"/>
    <w:rsid w:val="0046380E"/>
    <w:rsid w:val="00467FED"/>
    <w:rsid w:val="004729A5"/>
    <w:rsid w:val="0047582B"/>
    <w:rsid w:val="004A1C54"/>
    <w:rsid w:val="004B54FE"/>
    <w:rsid w:val="004D53BB"/>
    <w:rsid w:val="004E0822"/>
    <w:rsid w:val="004F4573"/>
    <w:rsid w:val="00500C2A"/>
    <w:rsid w:val="0050241E"/>
    <w:rsid w:val="00506DB1"/>
    <w:rsid w:val="00521940"/>
    <w:rsid w:val="0052256C"/>
    <w:rsid w:val="00534045"/>
    <w:rsid w:val="00534EEB"/>
    <w:rsid w:val="00535D2C"/>
    <w:rsid w:val="005444E2"/>
    <w:rsid w:val="0055111B"/>
    <w:rsid w:val="00562A06"/>
    <w:rsid w:val="00562B12"/>
    <w:rsid w:val="00563B6A"/>
    <w:rsid w:val="00570BCF"/>
    <w:rsid w:val="005723A7"/>
    <w:rsid w:val="00574BBE"/>
    <w:rsid w:val="0058214A"/>
    <w:rsid w:val="0058398E"/>
    <w:rsid w:val="005A63A7"/>
    <w:rsid w:val="005B4473"/>
    <w:rsid w:val="005B4F6A"/>
    <w:rsid w:val="005C260C"/>
    <w:rsid w:val="005C4FCD"/>
    <w:rsid w:val="005C7141"/>
    <w:rsid w:val="005C7FF7"/>
    <w:rsid w:val="005D0256"/>
    <w:rsid w:val="005D4C15"/>
    <w:rsid w:val="005F26D5"/>
    <w:rsid w:val="005F28EF"/>
    <w:rsid w:val="005F7E19"/>
    <w:rsid w:val="00602190"/>
    <w:rsid w:val="0062518C"/>
    <w:rsid w:val="0063193D"/>
    <w:rsid w:val="00632EF4"/>
    <w:rsid w:val="0063346B"/>
    <w:rsid w:val="0064082D"/>
    <w:rsid w:val="0064162D"/>
    <w:rsid w:val="0064510F"/>
    <w:rsid w:val="0065295A"/>
    <w:rsid w:val="006545FE"/>
    <w:rsid w:val="00655B30"/>
    <w:rsid w:val="006566B6"/>
    <w:rsid w:val="006631A8"/>
    <w:rsid w:val="00663A00"/>
    <w:rsid w:val="006706B7"/>
    <w:rsid w:val="00670D7C"/>
    <w:rsid w:val="00682BC8"/>
    <w:rsid w:val="0069249A"/>
    <w:rsid w:val="0069592E"/>
    <w:rsid w:val="00696A89"/>
    <w:rsid w:val="00697D63"/>
    <w:rsid w:val="006A0B2A"/>
    <w:rsid w:val="006A2B4B"/>
    <w:rsid w:val="006A3F0F"/>
    <w:rsid w:val="006A7529"/>
    <w:rsid w:val="006B1BAE"/>
    <w:rsid w:val="006C6DD4"/>
    <w:rsid w:val="006C764B"/>
    <w:rsid w:val="006D6DD5"/>
    <w:rsid w:val="006E04ED"/>
    <w:rsid w:val="006E187A"/>
    <w:rsid w:val="006E33A8"/>
    <w:rsid w:val="006F19D0"/>
    <w:rsid w:val="006F32B7"/>
    <w:rsid w:val="00712ECB"/>
    <w:rsid w:val="00720A96"/>
    <w:rsid w:val="007220C6"/>
    <w:rsid w:val="00723E68"/>
    <w:rsid w:val="0073263F"/>
    <w:rsid w:val="007403AC"/>
    <w:rsid w:val="0075544B"/>
    <w:rsid w:val="007642FE"/>
    <w:rsid w:val="007643C9"/>
    <w:rsid w:val="0077619D"/>
    <w:rsid w:val="00786EAB"/>
    <w:rsid w:val="00791BDA"/>
    <w:rsid w:val="00791CEA"/>
    <w:rsid w:val="00794677"/>
    <w:rsid w:val="007A043A"/>
    <w:rsid w:val="007A2746"/>
    <w:rsid w:val="007A7382"/>
    <w:rsid w:val="007B28D9"/>
    <w:rsid w:val="007B2BF2"/>
    <w:rsid w:val="007B7475"/>
    <w:rsid w:val="007C4937"/>
    <w:rsid w:val="007C55F3"/>
    <w:rsid w:val="007C7049"/>
    <w:rsid w:val="007D4F5A"/>
    <w:rsid w:val="007D72B5"/>
    <w:rsid w:val="007E00A8"/>
    <w:rsid w:val="007E1C39"/>
    <w:rsid w:val="007F4189"/>
    <w:rsid w:val="007F588D"/>
    <w:rsid w:val="007F5DDF"/>
    <w:rsid w:val="007F5F10"/>
    <w:rsid w:val="0080255F"/>
    <w:rsid w:val="00802E70"/>
    <w:rsid w:val="00803BCE"/>
    <w:rsid w:val="00806F58"/>
    <w:rsid w:val="0080790C"/>
    <w:rsid w:val="00807F59"/>
    <w:rsid w:val="00820F76"/>
    <w:rsid w:val="008227BB"/>
    <w:rsid w:val="0082367B"/>
    <w:rsid w:val="00823930"/>
    <w:rsid w:val="00823B11"/>
    <w:rsid w:val="008269C3"/>
    <w:rsid w:val="00827484"/>
    <w:rsid w:val="00830E63"/>
    <w:rsid w:val="00844B6D"/>
    <w:rsid w:val="00847FDA"/>
    <w:rsid w:val="00852CEA"/>
    <w:rsid w:val="00855C31"/>
    <w:rsid w:val="0086568E"/>
    <w:rsid w:val="008662AB"/>
    <w:rsid w:val="00883C8B"/>
    <w:rsid w:val="008874AC"/>
    <w:rsid w:val="00887E53"/>
    <w:rsid w:val="00890282"/>
    <w:rsid w:val="00896336"/>
    <w:rsid w:val="008B10E9"/>
    <w:rsid w:val="008C4A4E"/>
    <w:rsid w:val="008D0CAB"/>
    <w:rsid w:val="008D2910"/>
    <w:rsid w:val="008D42B6"/>
    <w:rsid w:val="008E2A49"/>
    <w:rsid w:val="008F04F4"/>
    <w:rsid w:val="008F3C8E"/>
    <w:rsid w:val="009038C6"/>
    <w:rsid w:val="00917E61"/>
    <w:rsid w:val="00917FF0"/>
    <w:rsid w:val="00920327"/>
    <w:rsid w:val="0092153B"/>
    <w:rsid w:val="009250B0"/>
    <w:rsid w:val="009401A7"/>
    <w:rsid w:val="009655B8"/>
    <w:rsid w:val="00966EA5"/>
    <w:rsid w:val="009720AD"/>
    <w:rsid w:val="00977D0F"/>
    <w:rsid w:val="00980A0B"/>
    <w:rsid w:val="0098245D"/>
    <w:rsid w:val="00983961"/>
    <w:rsid w:val="00995CC1"/>
    <w:rsid w:val="009A19DC"/>
    <w:rsid w:val="009A6C81"/>
    <w:rsid w:val="009C0CE3"/>
    <w:rsid w:val="009C642A"/>
    <w:rsid w:val="009D3BC7"/>
    <w:rsid w:val="009E141D"/>
    <w:rsid w:val="009E1E14"/>
    <w:rsid w:val="009E2611"/>
    <w:rsid w:val="009F2795"/>
    <w:rsid w:val="009F4243"/>
    <w:rsid w:val="009F653B"/>
    <w:rsid w:val="00A04BB4"/>
    <w:rsid w:val="00A10689"/>
    <w:rsid w:val="00A22B68"/>
    <w:rsid w:val="00A22E52"/>
    <w:rsid w:val="00A27827"/>
    <w:rsid w:val="00A32FDD"/>
    <w:rsid w:val="00A538B7"/>
    <w:rsid w:val="00A552CA"/>
    <w:rsid w:val="00A56C5A"/>
    <w:rsid w:val="00A56EBA"/>
    <w:rsid w:val="00A63ADA"/>
    <w:rsid w:val="00A7270E"/>
    <w:rsid w:val="00A75480"/>
    <w:rsid w:val="00A7712F"/>
    <w:rsid w:val="00A8016B"/>
    <w:rsid w:val="00A929BC"/>
    <w:rsid w:val="00A9446E"/>
    <w:rsid w:val="00A95F92"/>
    <w:rsid w:val="00AB0C37"/>
    <w:rsid w:val="00AB2A34"/>
    <w:rsid w:val="00AB38FB"/>
    <w:rsid w:val="00AC0E04"/>
    <w:rsid w:val="00AD254C"/>
    <w:rsid w:val="00AD4A5A"/>
    <w:rsid w:val="00AD54DB"/>
    <w:rsid w:val="00AD7F18"/>
    <w:rsid w:val="00AE1809"/>
    <w:rsid w:val="00AE3888"/>
    <w:rsid w:val="00AE602F"/>
    <w:rsid w:val="00AE6774"/>
    <w:rsid w:val="00AE7ED1"/>
    <w:rsid w:val="00B03FA8"/>
    <w:rsid w:val="00B07F25"/>
    <w:rsid w:val="00B11CAB"/>
    <w:rsid w:val="00B15FB8"/>
    <w:rsid w:val="00B264E5"/>
    <w:rsid w:val="00B27A97"/>
    <w:rsid w:val="00B320F2"/>
    <w:rsid w:val="00B345F7"/>
    <w:rsid w:val="00B372DE"/>
    <w:rsid w:val="00B4121D"/>
    <w:rsid w:val="00B4319F"/>
    <w:rsid w:val="00B46335"/>
    <w:rsid w:val="00B47C46"/>
    <w:rsid w:val="00B50744"/>
    <w:rsid w:val="00B50D76"/>
    <w:rsid w:val="00B53694"/>
    <w:rsid w:val="00B632F3"/>
    <w:rsid w:val="00B65790"/>
    <w:rsid w:val="00B706EB"/>
    <w:rsid w:val="00B7514B"/>
    <w:rsid w:val="00B826B4"/>
    <w:rsid w:val="00B83A81"/>
    <w:rsid w:val="00B9358E"/>
    <w:rsid w:val="00BA16E0"/>
    <w:rsid w:val="00BA5333"/>
    <w:rsid w:val="00BB07EF"/>
    <w:rsid w:val="00BB183A"/>
    <w:rsid w:val="00BB3219"/>
    <w:rsid w:val="00BB7136"/>
    <w:rsid w:val="00BC0D08"/>
    <w:rsid w:val="00BC0F07"/>
    <w:rsid w:val="00BC6D53"/>
    <w:rsid w:val="00BD1DB6"/>
    <w:rsid w:val="00BD6151"/>
    <w:rsid w:val="00BD652F"/>
    <w:rsid w:val="00BD66FF"/>
    <w:rsid w:val="00BD6C68"/>
    <w:rsid w:val="00BE13A8"/>
    <w:rsid w:val="00C03ACA"/>
    <w:rsid w:val="00C11894"/>
    <w:rsid w:val="00C1416A"/>
    <w:rsid w:val="00C16A9E"/>
    <w:rsid w:val="00C21BD0"/>
    <w:rsid w:val="00C232C4"/>
    <w:rsid w:val="00C24637"/>
    <w:rsid w:val="00C3418D"/>
    <w:rsid w:val="00C405D1"/>
    <w:rsid w:val="00C50223"/>
    <w:rsid w:val="00C53A20"/>
    <w:rsid w:val="00C575F7"/>
    <w:rsid w:val="00C608DB"/>
    <w:rsid w:val="00C63EF3"/>
    <w:rsid w:val="00C70438"/>
    <w:rsid w:val="00C7751F"/>
    <w:rsid w:val="00C86BC2"/>
    <w:rsid w:val="00C90D53"/>
    <w:rsid w:val="00C9358B"/>
    <w:rsid w:val="00C93876"/>
    <w:rsid w:val="00C9730E"/>
    <w:rsid w:val="00CA2CE0"/>
    <w:rsid w:val="00CB359B"/>
    <w:rsid w:val="00CC0FB1"/>
    <w:rsid w:val="00CC26B3"/>
    <w:rsid w:val="00CC7369"/>
    <w:rsid w:val="00CC74F3"/>
    <w:rsid w:val="00CD103D"/>
    <w:rsid w:val="00CE1A3F"/>
    <w:rsid w:val="00CE57F4"/>
    <w:rsid w:val="00CF1617"/>
    <w:rsid w:val="00CF565B"/>
    <w:rsid w:val="00D07531"/>
    <w:rsid w:val="00D11233"/>
    <w:rsid w:val="00D14733"/>
    <w:rsid w:val="00D1674C"/>
    <w:rsid w:val="00D2476C"/>
    <w:rsid w:val="00D4065C"/>
    <w:rsid w:val="00D47254"/>
    <w:rsid w:val="00D47EE1"/>
    <w:rsid w:val="00D526C8"/>
    <w:rsid w:val="00D56107"/>
    <w:rsid w:val="00D61296"/>
    <w:rsid w:val="00D63A28"/>
    <w:rsid w:val="00D63D83"/>
    <w:rsid w:val="00D662F5"/>
    <w:rsid w:val="00D80794"/>
    <w:rsid w:val="00D80933"/>
    <w:rsid w:val="00D81D7E"/>
    <w:rsid w:val="00D83149"/>
    <w:rsid w:val="00D8325A"/>
    <w:rsid w:val="00D8650C"/>
    <w:rsid w:val="00D9030B"/>
    <w:rsid w:val="00D94FFD"/>
    <w:rsid w:val="00D96D6E"/>
    <w:rsid w:val="00DA152D"/>
    <w:rsid w:val="00DA1AEE"/>
    <w:rsid w:val="00DA3ABF"/>
    <w:rsid w:val="00DC4729"/>
    <w:rsid w:val="00DD62CB"/>
    <w:rsid w:val="00DE11C0"/>
    <w:rsid w:val="00DE4B18"/>
    <w:rsid w:val="00DE51C4"/>
    <w:rsid w:val="00DF228F"/>
    <w:rsid w:val="00DF5950"/>
    <w:rsid w:val="00E008B0"/>
    <w:rsid w:val="00E10481"/>
    <w:rsid w:val="00E108D6"/>
    <w:rsid w:val="00E140F4"/>
    <w:rsid w:val="00E17CB6"/>
    <w:rsid w:val="00E206C9"/>
    <w:rsid w:val="00E263B2"/>
    <w:rsid w:val="00E30616"/>
    <w:rsid w:val="00E54B83"/>
    <w:rsid w:val="00E617EA"/>
    <w:rsid w:val="00E62305"/>
    <w:rsid w:val="00E63B38"/>
    <w:rsid w:val="00E70D60"/>
    <w:rsid w:val="00E7655D"/>
    <w:rsid w:val="00E7691A"/>
    <w:rsid w:val="00E842E6"/>
    <w:rsid w:val="00EA20E5"/>
    <w:rsid w:val="00EA5CB1"/>
    <w:rsid w:val="00EA6A21"/>
    <w:rsid w:val="00EB2C2B"/>
    <w:rsid w:val="00EB334D"/>
    <w:rsid w:val="00EB63C2"/>
    <w:rsid w:val="00EC1343"/>
    <w:rsid w:val="00EC5125"/>
    <w:rsid w:val="00ED4DA9"/>
    <w:rsid w:val="00ED626E"/>
    <w:rsid w:val="00ED7A1A"/>
    <w:rsid w:val="00EE594A"/>
    <w:rsid w:val="00EE7AA5"/>
    <w:rsid w:val="00EF0E86"/>
    <w:rsid w:val="00F00999"/>
    <w:rsid w:val="00F077BF"/>
    <w:rsid w:val="00F122ED"/>
    <w:rsid w:val="00F125D9"/>
    <w:rsid w:val="00F21095"/>
    <w:rsid w:val="00F22BFE"/>
    <w:rsid w:val="00F22D36"/>
    <w:rsid w:val="00F24C04"/>
    <w:rsid w:val="00F24FE4"/>
    <w:rsid w:val="00F25955"/>
    <w:rsid w:val="00F31C2D"/>
    <w:rsid w:val="00F31FFC"/>
    <w:rsid w:val="00F32B81"/>
    <w:rsid w:val="00F406FE"/>
    <w:rsid w:val="00F43AF8"/>
    <w:rsid w:val="00F459C5"/>
    <w:rsid w:val="00F505A7"/>
    <w:rsid w:val="00F5348B"/>
    <w:rsid w:val="00F5663A"/>
    <w:rsid w:val="00F56B32"/>
    <w:rsid w:val="00F645BB"/>
    <w:rsid w:val="00F74DAC"/>
    <w:rsid w:val="00F8015D"/>
    <w:rsid w:val="00F812AE"/>
    <w:rsid w:val="00F82F49"/>
    <w:rsid w:val="00F83410"/>
    <w:rsid w:val="00F855E3"/>
    <w:rsid w:val="00F96E44"/>
    <w:rsid w:val="00FA1139"/>
    <w:rsid w:val="00FA34D1"/>
    <w:rsid w:val="00FA34E7"/>
    <w:rsid w:val="00FC0919"/>
    <w:rsid w:val="00FD44B0"/>
    <w:rsid w:val="00FD7A76"/>
    <w:rsid w:val="00FD7E93"/>
    <w:rsid w:val="00FE347E"/>
    <w:rsid w:val="00FE506C"/>
    <w:rsid w:val="00FE5765"/>
    <w:rsid w:val="00FF0E2F"/>
    <w:rsid w:val="00FF27EA"/>
    <w:rsid w:val="00FF73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F43761"/>
  <w15:chartTrackingRefBased/>
  <w15:docId w15:val="{C65EB1BD-087A-404A-9C69-1A4A9A47A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A0B2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B2BF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B0C3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A0B2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A0B2A"/>
    <w:rPr>
      <w:sz w:val="18"/>
      <w:szCs w:val="18"/>
    </w:rPr>
  </w:style>
  <w:style w:type="paragraph" w:styleId="a5">
    <w:name w:val="footer"/>
    <w:basedOn w:val="a"/>
    <w:link w:val="a6"/>
    <w:uiPriority w:val="99"/>
    <w:unhideWhenUsed/>
    <w:rsid w:val="006A0B2A"/>
    <w:pPr>
      <w:tabs>
        <w:tab w:val="center" w:pos="4153"/>
        <w:tab w:val="right" w:pos="8306"/>
      </w:tabs>
      <w:snapToGrid w:val="0"/>
      <w:jc w:val="left"/>
    </w:pPr>
    <w:rPr>
      <w:sz w:val="18"/>
      <w:szCs w:val="18"/>
    </w:rPr>
  </w:style>
  <w:style w:type="character" w:customStyle="1" w:styleId="a6">
    <w:name w:val="页脚 字符"/>
    <w:basedOn w:val="a0"/>
    <w:link w:val="a5"/>
    <w:uiPriority w:val="99"/>
    <w:rsid w:val="006A0B2A"/>
    <w:rPr>
      <w:sz w:val="18"/>
      <w:szCs w:val="18"/>
    </w:rPr>
  </w:style>
  <w:style w:type="paragraph" w:styleId="a7">
    <w:name w:val="List Paragraph"/>
    <w:basedOn w:val="a"/>
    <w:uiPriority w:val="34"/>
    <w:qFormat/>
    <w:rsid w:val="006A0B2A"/>
    <w:pPr>
      <w:ind w:firstLineChars="200" w:firstLine="420"/>
    </w:pPr>
  </w:style>
  <w:style w:type="character" w:customStyle="1" w:styleId="10">
    <w:name w:val="标题 1 字符"/>
    <w:basedOn w:val="a0"/>
    <w:link w:val="1"/>
    <w:uiPriority w:val="9"/>
    <w:rsid w:val="006A0B2A"/>
    <w:rPr>
      <w:b/>
      <w:bCs/>
      <w:kern w:val="44"/>
      <w:sz w:val="44"/>
      <w:szCs w:val="44"/>
    </w:rPr>
  </w:style>
  <w:style w:type="paragraph" w:styleId="TOC">
    <w:name w:val="TOC Heading"/>
    <w:basedOn w:val="1"/>
    <w:next w:val="a"/>
    <w:uiPriority w:val="39"/>
    <w:unhideWhenUsed/>
    <w:qFormat/>
    <w:rsid w:val="006A0B2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8">
    <w:name w:val="No Spacing"/>
    <w:uiPriority w:val="1"/>
    <w:qFormat/>
    <w:rsid w:val="006A0B2A"/>
    <w:pPr>
      <w:widowControl w:val="0"/>
      <w:jc w:val="both"/>
    </w:pPr>
  </w:style>
  <w:style w:type="paragraph" w:styleId="TOC1">
    <w:name w:val="toc 1"/>
    <w:basedOn w:val="a"/>
    <w:next w:val="a"/>
    <w:autoRedefine/>
    <w:uiPriority w:val="39"/>
    <w:unhideWhenUsed/>
    <w:rsid w:val="00A04BB4"/>
    <w:pPr>
      <w:tabs>
        <w:tab w:val="right" w:leader="dot" w:pos="9344"/>
      </w:tabs>
    </w:pPr>
    <w:rPr>
      <w:rFonts w:ascii="宋体" w:eastAsia="宋体" w:hAnsi="宋体" w:cs="Times New Roman"/>
      <w:noProof/>
      <w:szCs w:val="21"/>
    </w:rPr>
  </w:style>
  <w:style w:type="character" w:styleId="a9">
    <w:name w:val="Hyperlink"/>
    <w:basedOn w:val="a0"/>
    <w:uiPriority w:val="99"/>
    <w:unhideWhenUsed/>
    <w:rsid w:val="006A0B2A"/>
    <w:rPr>
      <w:color w:val="0563C1" w:themeColor="hyperlink"/>
      <w:u w:val="single"/>
    </w:rPr>
  </w:style>
  <w:style w:type="paragraph" w:styleId="aa">
    <w:name w:val="Title"/>
    <w:basedOn w:val="a"/>
    <w:next w:val="a"/>
    <w:link w:val="ab"/>
    <w:uiPriority w:val="10"/>
    <w:qFormat/>
    <w:rsid w:val="00214203"/>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214203"/>
    <w:rPr>
      <w:rFonts w:asciiTheme="majorHAnsi" w:eastAsiaTheme="majorEastAsia" w:hAnsiTheme="majorHAnsi" w:cstheme="majorBidi"/>
      <w:b/>
      <w:bCs/>
      <w:sz w:val="32"/>
      <w:szCs w:val="32"/>
    </w:rPr>
  </w:style>
  <w:style w:type="character" w:customStyle="1" w:styleId="20">
    <w:name w:val="标题 2 字符"/>
    <w:basedOn w:val="a0"/>
    <w:link w:val="2"/>
    <w:uiPriority w:val="9"/>
    <w:rsid w:val="007B2BF2"/>
    <w:rPr>
      <w:rFonts w:asciiTheme="majorHAnsi" w:eastAsiaTheme="majorEastAsia" w:hAnsiTheme="majorHAnsi" w:cstheme="majorBidi"/>
      <w:b/>
      <w:bCs/>
      <w:sz w:val="32"/>
      <w:szCs w:val="32"/>
    </w:rPr>
  </w:style>
  <w:style w:type="paragraph" w:styleId="TOC2">
    <w:name w:val="toc 2"/>
    <w:basedOn w:val="a"/>
    <w:next w:val="a"/>
    <w:autoRedefine/>
    <w:uiPriority w:val="39"/>
    <w:unhideWhenUsed/>
    <w:rsid w:val="007B2BF2"/>
    <w:pPr>
      <w:ind w:leftChars="200" w:left="420"/>
    </w:pPr>
  </w:style>
  <w:style w:type="character" w:styleId="ac">
    <w:name w:val="annotation reference"/>
    <w:basedOn w:val="a0"/>
    <w:uiPriority w:val="99"/>
    <w:semiHidden/>
    <w:unhideWhenUsed/>
    <w:rsid w:val="0032138B"/>
    <w:rPr>
      <w:sz w:val="21"/>
      <w:szCs w:val="21"/>
    </w:rPr>
  </w:style>
  <w:style w:type="paragraph" w:styleId="ad">
    <w:name w:val="annotation text"/>
    <w:basedOn w:val="a"/>
    <w:link w:val="ae"/>
    <w:uiPriority w:val="99"/>
    <w:semiHidden/>
    <w:unhideWhenUsed/>
    <w:rsid w:val="0032138B"/>
    <w:pPr>
      <w:jc w:val="left"/>
    </w:pPr>
  </w:style>
  <w:style w:type="character" w:customStyle="1" w:styleId="ae">
    <w:name w:val="批注文字 字符"/>
    <w:basedOn w:val="a0"/>
    <w:link w:val="ad"/>
    <w:uiPriority w:val="99"/>
    <w:semiHidden/>
    <w:rsid w:val="0032138B"/>
  </w:style>
  <w:style w:type="paragraph" w:styleId="af">
    <w:name w:val="annotation subject"/>
    <w:basedOn w:val="ad"/>
    <w:next w:val="ad"/>
    <w:link w:val="af0"/>
    <w:uiPriority w:val="99"/>
    <w:semiHidden/>
    <w:unhideWhenUsed/>
    <w:rsid w:val="0032138B"/>
    <w:rPr>
      <w:b/>
      <w:bCs/>
    </w:rPr>
  </w:style>
  <w:style w:type="character" w:customStyle="1" w:styleId="af0">
    <w:name w:val="批注主题 字符"/>
    <w:basedOn w:val="ae"/>
    <w:link w:val="af"/>
    <w:uiPriority w:val="99"/>
    <w:semiHidden/>
    <w:rsid w:val="0032138B"/>
    <w:rPr>
      <w:b/>
      <w:bCs/>
    </w:rPr>
  </w:style>
  <w:style w:type="paragraph" w:styleId="af1">
    <w:name w:val="Balloon Text"/>
    <w:basedOn w:val="a"/>
    <w:link w:val="af2"/>
    <w:uiPriority w:val="99"/>
    <w:semiHidden/>
    <w:unhideWhenUsed/>
    <w:rsid w:val="0032138B"/>
    <w:rPr>
      <w:sz w:val="18"/>
      <w:szCs w:val="18"/>
    </w:rPr>
  </w:style>
  <w:style w:type="character" w:customStyle="1" w:styleId="af2">
    <w:name w:val="批注框文本 字符"/>
    <w:basedOn w:val="a0"/>
    <w:link w:val="af1"/>
    <w:uiPriority w:val="99"/>
    <w:semiHidden/>
    <w:rsid w:val="0032138B"/>
    <w:rPr>
      <w:sz w:val="18"/>
      <w:szCs w:val="18"/>
    </w:rPr>
  </w:style>
  <w:style w:type="paragraph" w:styleId="af3">
    <w:name w:val="caption"/>
    <w:basedOn w:val="a"/>
    <w:next w:val="a"/>
    <w:uiPriority w:val="35"/>
    <w:unhideWhenUsed/>
    <w:qFormat/>
    <w:rsid w:val="00433557"/>
    <w:rPr>
      <w:rFonts w:asciiTheme="majorHAnsi" w:eastAsia="黑体" w:hAnsiTheme="majorHAnsi" w:cstheme="majorBidi"/>
      <w:sz w:val="20"/>
      <w:szCs w:val="20"/>
    </w:rPr>
  </w:style>
  <w:style w:type="character" w:customStyle="1" w:styleId="30">
    <w:name w:val="标题 3 字符"/>
    <w:basedOn w:val="a0"/>
    <w:link w:val="3"/>
    <w:uiPriority w:val="9"/>
    <w:rsid w:val="00AB0C37"/>
    <w:rPr>
      <w:b/>
      <w:bCs/>
      <w:sz w:val="32"/>
      <w:szCs w:val="32"/>
    </w:rPr>
  </w:style>
  <w:style w:type="paragraph" w:styleId="TOC3">
    <w:name w:val="toc 3"/>
    <w:basedOn w:val="a"/>
    <w:next w:val="a"/>
    <w:autoRedefine/>
    <w:uiPriority w:val="39"/>
    <w:unhideWhenUsed/>
    <w:rsid w:val="00013AFE"/>
    <w:pPr>
      <w:ind w:leftChars="400" w:left="840"/>
    </w:pPr>
  </w:style>
  <w:style w:type="character" w:styleId="af4">
    <w:name w:val="Placeholder Text"/>
    <w:basedOn w:val="a0"/>
    <w:uiPriority w:val="99"/>
    <w:semiHidden/>
    <w:rsid w:val="0063346B"/>
    <w:rPr>
      <w:color w:val="808080"/>
    </w:rPr>
  </w:style>
  <w:style w:type="table" w:styleId="af5">
    <w:name w:val="Table Grid"/>
    <w:basedOn w:val="a1"/>
    <w:uiPriority w:val="39"/>
    <w:rsid w:val="00633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footnote text"/>
    <w:basedOn w:val="a"/>
    <w:link w:val="af7"/>
    <w:uiPriority w:val="99"/>
    <w:semiHidden/>
    <w:unhideWhenUsed/>
    <w:rsid w:val="005F28EF"/>
    <w:pPr>
      <w:snapToGrid w:val="0"/>
      <w:jc w:val="left"/>
    </w:pPr>
    <w:rPr>
      <w:sz w:val="18"/>
      <w:szCs w:val="18"/>
    </w:rPr>
  </w:style>
  <w:style w:type="character" w:customStyle="1" w:styleId="af7">
    <w:name w:val="脚注文本 字符"/>
    <w:basedOn w:val="a0"/>
    <w:link w:val="af6"/>
    <w:uiPriority w:val="99"/>
    <w:semiHidden/>
    <w:rsid w:val="005F28EF"/>
    <w:rPr>
      <w:sz w:val="18"/>
      <w:szCs w:val="18"/>
    </w:rPr>
  </w:style>
  <w:style w:type="character" w:styleId="af8">
    <w:name w:val="footnote reference"/>
    <w:basedOn w:val="a0"/>
    <w:uiPriority w:val="99"/>
    <w:semiHidden/>
    <w:unhideWhenUsed/>
    <w:rsid w:val="005F28E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4442">
      <w:bodyDiv w:val="1"/>
      <w:marLeft w:val="0"/>
      <w:marRight w:val="0"/>
      <w:marTop w:val="0"/>
      <w:marBottom w:val="0"/>
      <w:divBdr>
        <w:top w:val="none" w:sz="0" w:space="0" w:color="auto"/>
        <w:left w:val="none" w:sz="0" w:space="0" w:color="auto"/>
        <w:bottom w:val="none" w:sz="0" w:space="0" w:color="auto"/>
        <w:right w:val="none" w:sz="0" w:space="0" w:color="auto"/>
      </w:divBdr>
    </w:div>
    <w:div w:id="96213841">
      <w:bodyDiv w:val="1"/>
      <w:marLeft w:val="0"/>
      <w:marRight w:val="0"/>
      <w:marTop w:val="0"/>
      <w:marBottom w:val="0"/>
      <w:divBdr>
        <w:top w:val="none" w:sz="0" w:space="0" w:color="auto"/>
        <w:left w:val="none" w:sz="0" w:space="0" w:color="auto"/>
        <w:bottom w:val="none" w:sz="0" w:space="0" w:color="auto"/>
        <w:right w:val="none" w:sz="0" w:space="0" w:color="auto"/>
      </w:divBdr>
    </w:div>
    <w:div w:id="165945640">
      <w:bodyDiv w:val="1"/>
      <w:marLeft w:val="0"/>
      <w:marRight w:val="0"/>
      <w:marTop w:val="0"/>
      <w:marBottom w:val="0"/>
      <w:divBdr>
        <w:top w:val="none" w:sz="0" w:space="0" w:color="auto"/>
        <w:left w:val="none" w:sz="0" w:space="0" w:color="auto"/>
        <w:bottom w:val="none" w:sz="0" w:space="0" w:color="auto"/>
        <w:right w:val="none" w:sz="0" w:space="0" w:color="auto"/>
      </w:divBdr>
    </w:div>
    <w:div w:id="475995206">
      <w:bodyDiv w:val="1"/>
      <w:marLeft w:val="0"/>
      <w:marRight w:val="0"/>
      <w:marTop w:val="0"/>
      <w:marBottom w:val="0"/>
      <w:divBdr>
        <w:top w:val="none" w:sz="0" w:space="0" w:color="auto"/>
        <w:left w:val="none" w:sz="0" w:space="0" w:color="auto"/>
        <w:bottom w:val="none" w:sz="0" w:space="0" w:color="auto"/>
        <w:right w:val="none" w:sz="0" w:space="0" w:color="auto"/>
      </w:divBdr>
    </w:div>
    <w:div w:id="525287607">
      <w:bodyDiv w:val="1"/>
      <w:marLeft w:val="0"/>
      <w:marRight w:val="0"/>
      <w:marTop w:val="0"/>
      <w:marBottom w:val="0"/>
      <w:divBdr>
        <w:top w:val="none" w:sz="0" w:space="0" w:color="auto"/>
        <w:left w:val="none" w:sz="0" w:space="0" w:color="auto"/>
        <w:bottom w:val="none" w:sz="0" w:space="0" w:color="auto"/>
        <w:right w:val="none" w:sz="0" w:space="0" w:color="auto"/>
      </w:divBdr>
    </w:div>
    <w:div w:id="542644852">
      <w:bodyDiv w:val="1"/>
      <w:marLeft w:val="0"/>
      <w:marRight w:val="0"/>
      <w:marTop w:val="0"/>
      <w:marBottom w:val="0"/>
      <w:divBdr>
        <w:top w:val="none" w:sz="0" w:space="0" w:color="auto"/>
        <w:left w:val="none" w:sz="0" w:space="0" w:color="auto"/>
        <w:bottom w:val="none" w:sz="0" w:space="0" w:color="auto"/>
        <w:right w:val="none" w:sz="0" w:space="0" w:color="auto"/>
      </w:divBdr>
    </w:div>
    <w:div w:id="796065923">
      <w:bodyDiv w:val="1"/>
      <w:marLeft w:val="0"/>
      <w:marRight w:val="0"/>
      <w:marTop w:val="0"/>
      <w:marBottom w:val="0"/>
      <w:divBdr>
        <w:top w:val="none" w:sz="0" w:space="0" w:color="auto"/>
        <w:left w:val="none" w:sz="0" w:space="0" w:color="auto"/>
        <w:bottom w:val="none" w:sz="0" w:space="0" w:color="auto"/>
        <w:right w:val="none" w:sz="0" w:space="0" w:color="auto"/>
      </w:divBdr>
    </w:div>
    <w:div w:id="1144468412">
      <w:bodyDiv w:val="1"/>
      <w:marLeft w:val="0"/>
      <w:marRight w:val="0"/>
      <w:marTop w:val="0"/>
      <w:marBottom w:val="0"/>
      <w:divBdr>
        <w:top w:val="none" w:sz="0" w:space="0" w:color="auto"/>
        <w:left w:val="none" w:sz="0" w:space="0" w:color="auto"/>
        <w:bottom w:val="none" w:sz="0" w:space="0" w:color="auto"/>
        <w:right w:val="none" w:sz="0" w:space="0" w:color="auto"/>
      </w:divBdr>
    </w:div>
    <w:div w:id="1238324511">
      <w:bodyDiv w:val="1"/>
      <w:marLeft w:val="0"/>
      <w:marRight w:val="0"/>
      <w:marTop w:val="0"/>
      <w:marBottom w:val="0"/>
      <w:divBdr>
        <w:top w:val="none" w:sz="0" w:space="0" w:color="auto"/>
        <w:left w:val="none" w:sz="0" w:space="0" w:color="auto"/>
        <w:bottom w:val="none" w:sz="0" w:space="0" w:color="auto"/>
        <w:right w:val="none" w:sz="0" w:space="0" w:color="auto"/>
      </w:divBdr>
    </w:div>
    <w:div w:id="1273125708">
      <w:bodyDiv w:val="1"/>
      <w:marLeft w:val="0"/>
      <w:marRight w:val="0"/>
      <w:marTop w:val="0"/>
      <w:marBottom w:val="0"/>
      <w:divBdr>
        <w:top w:val="none" w:sz="0" w:space="0" w:color="auto"/>
        <w:left w:val="none" w:sz="0" w:space="0" w:color="auto"/>
        <w:bottom w:val="none" w:sz="0" w:space="0" w:color="auto"/>
        <w:right w:val="none" w:sz="0" w:space="0" w:color="auto"/>
      </w:divBdr>
    </w:div>
    <w:div w:id="1475218156">
      <w:bodyDiv w:val="1"/>
      <w:marLeft w:val="0"/>
      <w:marRight w:val="0"/>
      <w:marTop w:val="0"/>
      <w:marBottom w:val="0"/>
      <w:divBdr>
        <w:top w:val="none" w:sz="0" w:space="0" w:color="auto"/>
        <w:left w:val="none" w:sz="0" w:space="0" w:color="auto"/>
        <w:bottom w:val="none" w:sz="0" w:space="0" w:color="auto"/>
        <w:right w:val="none" w:sz="0" w:space="0" w:color="auto"/>
      </w:divBdr>
    </w:div>
    <w:div w:id="1541819226">
      <w:bodyDiv w:val="1"/>
      <w:marLeft w:val="0"/>
      <w:marRight w:val="0"/>
      <w:marTop w:val="0"/>
      <w:marBottom w:val="0"/>
      <w:divBdr>
        <w:top w:val="none" w:sz="0" w:space="0" w:color="auto"/>
        <w:left w:val="none" w:sz="0" w:space="0" w:color="auto"/>
        <w:bottom w:val="none" w:sz="0" w:space="0" w:color="auto"/>
        <w:right w:val="none" w:sz="0" w:space="0" w:color="auto"/>
      </w:divBdr>
    </w:div>
    <w:div w:id="1587959262">
      <w:bodyDiv w:val="1"/>
      <w:marLeft w:val="0"/>
      <w:marRight w:val="0"/>
      <w:marTop w:val="0"/>
      <w:marBottom w:val="0"/>
      <w:divBdr>
        <w:top w:val="none" w:sz="0" w:space="0" w:color="auto"/>
        <w:left w:val="none" w:sz="0" w:space="0" w:color="auto"/>
        <w:bottom w:val="none" w:sz="0" w:space="0" w:color="auto"/>
        <w:right w:val="none" w:sz="0" w:space="0" w:color="auto"/>
      </w:divBdr>
    </w:div>
    <w:div w:id="1691489176">
      <w:bodyDiv w:val="1"/>
      <w:marLeft w:val="0"/>
      <w:marRight w:val="0"/>
      <w:marTop w:val="0"/>
      <w:marBottom w:val="0"/>
      <w:divBdr>
        <w:top w:val="none" w:sz="0" w:space="0" w:color="auto"/>
        <w:left w:val="none" w:sz="0" w:space="0" w:color="auto"/>
        <w:bottom w:val="none" w:sz="0" w:space="0" w:color="auto"/>
        <w:right w:val="none" w:sz="0" w:space="0" w:color="auto"/>
      </w:divBdr>
    </w:div>
    <w:div w:id="1863128797">
      <w:bodyDiv w:val="1"/>
      <w:marLeft w:val="0"/>
      <w:marRight w:val="0"/>
      <w:marTop w:val="0"/>
      <w:marBottom w:val="0"/>
      <w:divBdr>
        <w:top w:val="none" w:sz="0" w:space="0" w:color="auto"/>
        <w:left w:val="none" w:sz="0" w:space="0" w:color="auto"/>
        <w:bottom w:val="none" w:sz="0" w:space="0" w:color="auto"/>
        <w:right w:val="none" w:sz="0" w:space="0" w:color="auto"/>
      </w:divBdr>
    </w:div>
    <w:div w:id="1974674654">
      <w:bodyDiv w:val="1"/>
      <w:marLeft w:val="0"/>
      <w:marRight w:val="0"/>
      <w:marTop w:val="0"/>
      <w:marBottom w:val="0"/>
      <w:divBdr>
        <w:top w:val="none" w:sz="0" w:space="0" w:color="auto"/>
        <w:left w:val="none" w:sz="0" w:space="0" w:color="auto"/>
        <w:bottom w:val="none" w:sz="0" w:space="0" w:color="auto"/>
        <w:right w:val="none" w:sz="0" w:space="0" w:color="auto"/>
      </w:divBdr>
    </w:div>
    <w:div w:id="2029796179">
      <w:bodyDiv w:val="1"/>
      <w:marLeft w:val="0"/>
      <w:marRight w:val="0"/>
      <w:marTop w:val="0"/>
      <w:marBottom w:val="0"/>
      <w:divBdr>
        <w:top w:val="none" w:sz="0" w:space="0" w:color="auto"/>
        <w:left w:val="none" w:sz="0" w:space="0" w:color="auto"/>
        <w:bottom w:val="none" w:sz="0" w:space="0" w:color="auto"/>
        <w:right w:val="none" w:sz="0" w:space="0" w:color="auto"/>
      </w:divBdr>
    </w:div>
    <w:div w:id="2137063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microsoft.com/office/2016/09/relationships/commentsIds" Target="commentsIds.xm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omments" Target="comments.xm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microsoft.com/office/2011/relationships/commentsExtended" Target="commentsExtended.xm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45204B-BA7A-46A2-8A19-612249605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8289</TotalTime>
  <Pages>46</Pages>
  <Words>5348</Words>
  <Characters>30484</Characters>
  <Application>Microsoft Office Word</Application>
  <DocSecurity>0</DocSecurity>
  <Lines>254</Lines>
  <Paragraphs>71</Paragraphs>
  <ScaleCrop>false</ScaleCrop>
  <Company/>
  <LinksUpToDate>false</LinksUpToDate>
  <CharactersWithSpaces>35761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 Jianan</dc:creator>
  <cp:keywords/>
  <dc:description/>
  <cp:lastModifiedBy>He Jianan</cp:lastModifiedBy>
  <cp:revision>52</cp:revision>
  <cp:lastPrinted>2019-05-09T08:28:00Z</cp:lastPrinted>
  <dcterms:created xsi:type="dcterms:W3CDTF">2019-04-25T08:37:00Z</dcterms:created>
  <dcterms:modified xsi:type="dcterms:W3CDTF">2019-05-20T03:46:00Z</dcterms:modified>
</cp:coreProperties>
</file>